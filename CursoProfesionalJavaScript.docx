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w:t>
      </w:r>
      <w:r w:rsidRPr="0056755B">
        <w:rPr>
          <w:rFonts w:ascii="Arial" w:hAnsi="Arial" w:cs="Arial"/>
          <w:lang w:val="es-MX"/>
        </w:rPr>
        <w:t xml:space="preserve">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Pr="0056755B" w:rsidRDefault="00295583" w:rsidP="0056755B">
      <w:pPr>
        <w:spacing w:before="0" w:line="240" w:lineRule="auto"/>
        <w:jc w:val="both"/>
        <w:rPr>
          <w:rFonts w:ascii="Arial" w:hAnsi="Arial" w:cs="Arial"/>
          <w:lang w:val="es-MX"/>
        </w:rPr>
      </w:pPr>
      <w:bookmarkStart w:id="1" w:name="_GoBack"/>
      <w:bookmarkEnd w:id="1"/>
    </w:p>
    <w:sectPr w:rsidR="00295583" w:rsidRPr="0056755B" w:rsidSect="004E1AED">
      <w:footerReference w:type="default" r:id="rId6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298" w:rsidRDefault="00650298">
      <w:pPr>
        <w:spacing w:after="0" w:line="240" w:lineRule="auto"/>
      </w:pPr>
      <w:r>
        <w:separator/>
      </w:r>
    </w:p>
  </w:endnote>
  <w:endnote w:type="continuationSeparator" w:id="0">
    <w:p w:rsidR="00650298" w:rsidRDefault="00650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94050D" w:rsidRDefault="0094050D">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298" w:rsidRDefault="00650298">
      <w:pPr>
        <w:spacing w:after="0" w:line="240" w:lineRule="auto"/>
      </w:pPr>
      <w:r>
        <w:separator/>
      </w:r>
    </w:p>
  </w:footnote>
  <w:footnote w:type="continuationSeparator" w:id="0">
    <w:p w:rsidR="00650298" w:rsidRDefault="00650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4"/>
  </w:num>
  <w:num w:numId="3">
    <w:abstractNumId w:val="20"/>
  </w:num>
  <w:num w:numId="4">
    <w:abstractNumId w:val="15"/>
  </w:num>
  <w:num w:numId="5">
    <w:abstractNumId w:val="30"/>
  </w:num>
  <w:num w:numId="6">
    <w:abstractNumId w:val="31"/>
  </w:num>
  <w:num w:numId="7">
    <w:abstractNumId w:val="29"/>
  </w:num>
  <w:num w:numId="8">
    <w:abstractNumId w:val="3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7"/>
  </w:num>
  <w:num w:numId="21">
    <w:abstractNumId w:val="11"/>
  </w:num>
  <w:num w:numId="22">
    <w:abstractNumId w:val="10"/>
  </w:num>
  <w:num w:numId="23">
    <w:abstractNumId w:val="16"/>
  </w:num>
  <w:num w:numId="24">
    <w:abstractNumId w:val="23"/>
  </w:num>
  <w:num w:numId="25">
    <w:abstractNumId w:val="13"/>
  </w:num>
  <w:num w:numId="26">
    <w:abstractNumId w:val="25"/>
  </w:num>
  <w:num w:numId="27">
    <w:abstractNumId w:val="27"/>
  </w:num>
  <w:num w:numId="28">
    <w:abstractNumId w:val="26"/>
  </w:num>
  <w:num w:numId="29">
    <w:abstractNumId w:val="22"/>
  </w:num>
  <w:num w:numId="30">
    <w:abstractNumId w:val="28"/>
  </w:num>
  <w:num w:numId="31">
    <w:abstractNumId w:val="18"/>
  </w:num>
  <w:num w:numId="32">
    <w:abstractNumId w:val="24"/>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E4D64"/>
    <w:rsid w:val="00117503"/>
    <w:rsid w:val="001379AF"/>
    <w:rsid w:val="00152A61"/>
    <w:rsid w:val="00170434"/>
    <w:rsid w:val="00194DF6"/>
    <w:rsid w:val="001A33F2"/>
    <w:rsid w:val="001F06DA"/>
    <w:rsid w:val="0020127B"/>
    <w:rsid w:val="00295583"/>
    <w:rsid w:val="0029690C"/>
    <w:rsid w:val="00310B0F"/>
    <w:rsid w:val="00354E58"/>
    <w:rsid w:val="00366A97"/>
    <w:rsid w:val="003723CE"/>
    <w:rsid w:val="003C5E5E"/>
    <w:rsid w:val="003C65B8"/>
    <w:rsid w:val="004061CD"/>
    <w:rsid w:val="00454520"/>
    <w:rsid w:val="004A2F66"/>
    <w:rsid w:val="004E1AED"/>
    <w:rsid w:val="004F76F8"/>
    <w:rsid w:val="0056755B"/>
    <w:rsid w:val="0058287D"/>
    <w:rsid w:val="005A24B7"/>
    <w:rsid w:val="005A7530"/>
    <w:rsid w:val="005B5597"/>
    <w:rsid w:val="005C12A5"/>
    <w:rsid w:val="005D1A16"/>
    <w:rsid w:val="005D480D"/>
    <w:rsid w:val="00650298"/>
    <w:rsid w:val="00651535"/>
    <w:rsid w:val="006672EB"/>
    <w:rsid w:val="00680CB1"/>
    <w:rsid w:val="006A2334"/>
    <w:rsid w:val="006C22A5"/>
    <w:rsid w:val="006E02E0"/>
    <w:rsid w:val="0070138A"/>
    <w:rsid w:val="007365BA"/>
    <w:rsid w:val="00747C7E"/>
    <w:rsid w:val="007502A8"/>
    <w:rsid w:val="007E50A0"/>
    <w:rsid w:val="00813B26"/>
    <w:rsid w:val="0085022B"/>
    <w:rsid w:val="00893D13"/>
    <w:rsid w:val="008C45A9"/>
    <w:rsid w:val="00925784"/>
    <w:rsid w:val="0094050D"/>
    <w:rsid w:val="00947B8B"/>
    <w:rsid w:val="00994753"/>
    <w:rsid w:val="00996171"/>
    <w:rsid w:val="009A41B0"/>
    <w:rsid w:val="00A1310C"/>
    <w:rsid w:val="00A31933"/>
    <w:rsid w:val="00A537BE"/>
    <w:rsid w:val="00AD7026"/>
    <w:rsid w:val="00B323E1"/>
    <w:rsid w:val="00B32B20"/>
    <w:rsid w:val="00B9395D"/>
    <w:rsid w:val="00BA3CEF"/>
    <w:rsid w:val="00BA59B3"/>
    <w:rsid w:val="00BD4652"/>
    <w:rsid w:val="00BF046A"/>
    <w:rsid w:val="00C4132B"/>
    <w:rsid w:val="00C47776"/>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66" Type="http://schemas.openxmlformats.org/officeDocument/2006/relationships/hyperlink" Target="https://developer.mozilla.org/es/docs/Web/JavaScript/Referencia/Objetos_globales/Generator/throw" TargetMode="External"/><Relationship Id="rId5" Type="http://schemas.openxmlformats.org/officeDocument/2006/relationships/numbering" Target="numbering.xml"/><Relationship Id="rId61" Type="http://schemas.openxmlformats.org/officeDocument/2006/relationships/hyperlink" Target="https://developer.mozilla.org/es/docs/Web/JavaScript/Referencia/Objetos_globales/Proxy" TargetMode="Externa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56" Type="http://schemas.openxmlformats.org/officeDocument/2006/relationships/hyperlink" Target="https://es.wikipedia.org/wiki/Ciencias_de_la_computaci%C3%B3n"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59" Type="http://schemas.openxmlformats.org/officeDocument/2006/relationships/hyperlink" Target="https://es.wikipedia.org/wiki/Corrector_ortogr%C3%A1fico"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hyperlink" Target="https://developer.mozilla.org/es/docs/Web/JavaScript/Referencia/Objetos_globales/Generador"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3D743AA7-BAD3-4696-A944-181D5F73C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2636</TotalTime>
  <Pages>27</Pages>
  <Words>5872</Words>
  <Characters>32298</Characters>
  <Application>Microsoft Office Word</Application>
  <DocSecurity>0</DocSecurity>
  <Lines>269</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45</cp:revision>
  <dcterms:created xsi:type="dcterms:W3CDTF">2020-12-01T16:34:00Z</dcterms:created>
  <dcterms:modified xsi:type="dcterms:W3CDTF">2020-12-14T20:16:00Z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