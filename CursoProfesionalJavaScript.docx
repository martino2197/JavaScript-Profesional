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bookmarkStart w:id="1" w:name="_GoBack"/>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bookmarkEnd w:id="1"/>
    <w:p w:rsidR="00ED1340" w:rsidRPr="00CE12EB"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Default="00D57762" w:rsidP="0056755B">
      <w:pPr>
        <w:spacing w:before="0" w:line="240" w:lineRule="auto"/>
        <w:jc w:val="both"/>
        <w:rPr>
          <w:rFonts w:ascii="Arial" w:hAnsi="Arial" w:cs="Arial"/>
          <w:color w:val="FF0000"/>
          <w:lang w:val="es-MX"/>
        </w:rPr>
      </w:pPr>
    </w:p>
    <w:p w:rsidR="00D57762" w:rsidRPr="0056755B" w:rsidRDefault="00D57762" w:rsidP="0056755B">
      <w:pPr>
        <w:spacing w:before="0" w:line="240" w:lineRule="auto"/>
        <w:jc w:val="both"/>
        <w:rPr>
          <w:rFonts w:ascii="Arial" w:hAnsi="Arial" w:cs="Arial"/>
          <w:lang w:val="es-MX"/>
        </w:rPr>
      </w:pPr>
      <w:r>
        <w:rPr>
          <w:rFonts w:ascii="Arial" w:hAnsi="Arial" w:cs="Arial"/>
          <w:color w:val="FF0000"/>
          <w:lang w:val="es-MX"/>
        </w:rPr>
        <w:t xml:space="preserve">Hagámosle </w:t>
      </w:r>
    </w:p>
    <w:sectPr w:rsidR="00D57762" w:rsidRPr="0056755B" w:rsidSect="004E1AED">
      <w:footerReference w:type="default" r:id="rId8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2DBE" w:rsidRDefault="002B2DBE">
      <w:pPr>
        <w:spacing w:after="0" w:line="240" w:lineRule="auto"/>
      </w:pPr>
      <w:r>
        <w:separator/>
      </w:r>
    </w:p>
  </w:endnote>
  <w:endnote w:type="continuationSeparator" w:id="0">
    <w:p w:rsidR="002B2DBE" w:rsidRDefault="002B2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2DBE" w:rsidRDefault="002B2DBE">
      <w:pPr>
        <w:spacing w:after="0" w:line="240" w:lineRule="auto"/>
      </w:pPr>
      <w:r>
        <w:separator/>
      </w:r>
    </w:p>
  </w:footnote>
  <w:footnote w:type="continuationSeparator" w:id="0">
    <w:p w:rsidR="002B2DBE" w:rsidRDefault="002B2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3"/>
  </w:num>
  <w:num w:numId="2">
    <w:abstractNumId w:val="15"/>
  </w:num>
  <w:num w:numId="3">
    <w:abstractNumId w:val="22"/>
  </w:num>
  <w:num w:numId="4">
    <w:abstractNumId w:val="16"/>
  </w:num>
  <w:num w:numId="5">
    <w:abstractNumId w:val="33"/>
  </w:num>
  <w:num w:numId="6">
    <w:abstractNumId w:val="34"/>
  </w:num>
  <w:num w:numId="7">
    <w:abstractNumId w:val="32"/>
  </w:num>
  <w:num w:numId="8">
    <w:abstractNumId w:val="3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9"/>
  </w:num>
  <w:num w:numId="21">
    <w:abstractNumId w:val="11"/>
  </w:num>
  <w:num w:numId="22">
    <w:abstractNumId w:val="10"/>
  </w:num>
  <w:num w:numId="23">
    <w:abstractNumId w:val="18"/>
  </w:num>
  <w:num w:numId="24">
    <w:abstractNumId w:val="26"/>
  </w:num>
  <w:num w:numId="25">
    <w:abstractNumId w:val="13"/>
  </w:num>
  <w:num w:numId="26">
    <w:abstractNumId w:val="28"/>
  </w:num>
  <w:num w:numId="27">
    <w:abstractNumId w:val="30"/>
  </w:num>
  <w:num w:numId="28">
    <w:abstractNumId w:val="29"/>
  </w:num>
  <w:num w:numId="29">
    <w:abstractNumId w:val="25"/>
  </w:num>
  <w:num w:numId="30">
    <w:abstractNumId w:val="31"/>
  </w:num>
  <w:num w:numId="31">
    <w:abstractNumId w:val="20"/>
  </w:num>
  <w:num w:numId="32">
    <w:abstractNumId w:val="27"/>
  </w:num>
  <w:num w:numId="33">
    <w:abstractNumId w:val="12"/>
  </w:num>
  <w:num w:numId="34">
    <w:abstractNumId w:val="35"/>
  </w:num>
  <w:num w:numId="35">
    <w:abstractNumId w:val="24"/>
  </w:num>
  <w:num w:numId="36">
    <w:abstractNumId w:val="17"/>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2B2DBE"/>
    <w:rsid w:val="00310B0F"/>
    <w:rsid w:val="00354E58"/>
    <w:rsid w:val="00366A97"/>
    <w:rsid w:val="003723CE"/>
    <w:rsid w:val="003C5E5E"/>
    <w:rsid w:val="003C65B8"/>
    <w:rsid w:val="004061CD"/>
    <w:rsid w:val="00454520"/>
    <w:rsid w:val="004A2F66"/>
    <w:rsid w:val="004E1AED"/>
    <w:rsid w:val="004F76F8"/>
    <w:rsid w:val="0056755B"/>
    <w:rsid w:val="00577588"/>
    <w:rsid w:val="0058287D"/>
    <w:rsid w:val="005A24B7"/>
    <w:rsid w:val="005A7530"/>
    <w:rsid w:val="005B5597"/>
    <w:rsid w:val="005C12A5"/>
    <w:rsid w:val="005D1A16"/>
    <w:rsid w:val="005D480D"/>
    <w:rsid w:val="00614892"/>
    <w:rsid w:val="00651535"/>
    <w:rsid w:val="006672EB"/>
    <w:rsid w:val="00680CB1"/>
    <w:rsid w:val="006A2334"/>
    <w:rsid w:val="006C22A5"/>
    <w:rsid w:val="006E02E0"/>
    <w:rsid w:val="0070138A"/>
    <w:rsid w:val="007365BA"/>
    <w:rsid w:val="00747C7E"/>
    <w:rsid w:val="007502A8"/>
    <w:rsid w:val="007E50A0"/>
    <w:rsid w:val="00813B26"/>
    <w:rsid w:val="0085022B"/>
    <w:rsid w:val="00893D13"/>
    <w:rsid w:val="008C45A9"/>
    <w:rsid w:val="00925784"/>
    <w:rsid w:val="0094050D"/>
    <w:rsid w:val="00947B8B"/>
    <w:rsid w:val="00994753"/>
    <w:rsid w:val="00996171"/>
    <w:rsid w:val="009A41B0"/>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47A97"/>
    <w:rsid w:val="00D57762"/>
    <w:rsid w:val="00D71CAB"/>
    <w:rsid w:val="00D83220"/>
    <w:rsid w:val="00DD6037"/>
    <w:rsid w:val="00E036B2"/>
    <w:rsid w:val="00E0386D"/>
    <w:rsid w:val="00E517CB"/>
    <w:rsid w:val="00E971C3"/>
    <w:rsid w:val="00ED1340"/>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84" Type="http://schemas.openxmlformats.org/officeDocument/2006/relationships/footer" Target="footer1.xml"/><Relationship Id="rId16" Type="http://schemas.openxmlformats.org/officeDocument/2006/relationships/hyperlink" Target="https://developer.mozilla.org/es/docs/Web/API/HTMLMediaElement"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5" Type="http://schemas.openxmlformats.org/officeDocument/2006/relationships/numbering" Target="numbering.xm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77" Type="http://schemas.openxmlformats.org/officeDocument/2006/relationships/hyperlink" Target="https://developer.mozilla.org/en-US/docs/Web/API/Cache/matchAll"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80" Type="http://schemas.openxmlformats.org/officeDocument/2006/relationships/hyperlink" Target="https://developer.mozilla.org/en-US/docs/Web/API/Cache/put"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83" Type="http://schemas.openxmlformats.org/officeDocument/2006/relationships/hyperlink" Target="https://developer.mozilla.org/en-US/docs/Web/API/Cache/key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81" Type="http://schemas.openxmlformats.org/officeDocument/2006/relationships/hyperlink" Target="https://developer.mozilla.org/en-US/docs/Web/API/Cache/delete"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2FC6EE0D-9F7A-4CA0-9F85-9D9410121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3368</TotalTime>
  <Pages>31</Pages>
  <Words>8582</Words>
  <Characters>47204</Characters>
  <Application>Microsoft Office Word</Application>
  <DocSecurity>0</DocSecurity>
  <Lines>393</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52</cp:revision>
  <dcterms:created xsi:type="dcterms:W3CDTF">2020-12-01T16:34:00Z</dcterms:created>
  <dcterms:modified xsi:type="dcterms:W3CDTF">2020-12-15T17:31:00Z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