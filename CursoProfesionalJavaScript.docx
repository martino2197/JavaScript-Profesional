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CD29AC"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bookmarkStart w:id="1" w:name="_GoBack"/>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expected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Pr="00813B26">
          <w:rPr>
            <w:rStyle w:val="CdigoHTML"/>
            <w:color w:val="0791E6"/>
            <w:sz w:val="21"/>
            <w:szCs w:val="21"/>
          </w:rPr>
          <w:t>Promise.all</w:t>
        </w:r>
        <w:proofErr w:type="spellEnd"/>
        <w:r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Pr="00813B26">
          <w:rPr>
            <w:rStyle w:val="CdigoHTML"/>
            <w:color w:val="0791E6"/>
            <w:sz w:val="21"/>
            <w:szCs w:val="21"/>
          </w:rPr>
          <w:t>Promise.race</w:t>
        </w:r>
        <w:proofErr w:type="spellEnd"/>
        <w:r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bookmarkEnd w:id="1"/>
    </w:p>
    <w:sectPr w:rsidR="00813B26" w:rsidRPr="00813B26" w:rsidSect="004E1AED">
      <w:footerReference w:type="default" r:id="rId48"/>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29AC" w:rsidRDefault="00CD29AC">
      <w:pPr>
        <w:spacing w:after="0" w:line="240" w:lineRule="auto"/>
      </w:pPr>
      <w:r>
        <w:separator/>
      </w:r>
    </w:p>
  </w:endnote>
  <w:endnote w:type="continuationSeparator" w:id="0">
    <w:p w:rsidR="00CD29AC" w:rsidRDefault="00CD2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996171">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29AC" w:rsidRDefault="00CD29AC">
      <w:pPr>
        <w:spacing w:after="0" w:line="240" w:lineRule="auto"/>
      </w:pPr>
      <w:r>
        <w:separator/>
      </w:r>
    </w:p>
  </w:footnote>
  <w:footnote w:type="continuationSeparator" w:id="0">
    <w:p w:rsidR="00CD29AC" w:rsidRDefault="00CD29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3"/>
  </w:num>
  <w:num w:numId="3">
    <w:abstractNumId w:val="19"/>
  </w:num>
  <w:num w:numId="4">
    <w:abstractNumId w:val="14"/>
  </w:num>
  <w:num w:numId="5">
    <w:abstractNumId w:val="29"/>
  </w:num>
  <w:num w:numId="6">
    <w:abstractNumId w:val="30"/>
  </w:num>
  <w:num w:numId="7">
    <w:abstractNumId w:val="28"/>
  </w:num>
  <w:num w:numId="8">
    <w:abstractNumId w:val="31"/>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6"/>
  </w:num>
  <w:num w:numId="21">
    <w:abstractNumId w:val="11"/>
  </w:num>
  <w:num w:numId="22">
    <w:abstractNumId w:val="10"/>
  </w:num>
  <w:num w:numId="23">
    <w:abstractNumId w:val="15"/>
  </w:num>
  <w:num w:numId="24">
    <w:abstractNumId w:val="22"/>
  </w:num>
  <w:num w:numId="25">
    <w:abstractNumId w:val="12"/>
  </w:num>
  <w:num w:numId="26">
    <w:abstractNumId w:val="24"/>
  </w:num>
  <w:num w:numId="27">
    <w:abstractNumId w:val="26"/>
  </w:num>
  <w:num w:numId="28">
    <w:abstractNumId w:val="25"/>
  </w:num>
  <w:num w:numId="29">
    <w:abstractNumId w:val="21"/>
  </w:num>
  <w:num w:numId="30">
    <w:abstractNumId w:val="27"/>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E4D64"/>
    <w:rsid w:val="00117503"/>
    <w:rsid w:val="001379AF"/>
    <w:rsid w:val="00152A61"/>
    <w:rsid w:val="00194DF6"/>
    <w:rsid w:val="001A33F2"/>
    <w:rsid w:val="0020127B"/>
    <w:rsid w:val="0029690C"/>
    <w:rsid w:val="00310B0F"/>
    <w:rsid w:val="00354E58"/>
    <w:rsid w:val="00366A97"/>
    <w:rsid w:val="003723CE"/>
    <w:rsid w:val="003C5E5E"/>
    <w:rsid w:val="003C65B8"/>
    <w:rsid w:val="004061CD"/>
    <w:rsid w:val="004E1AED"/>
    <w:rsid w:val="004F76F8"/>
    <w:rsid w:val="0058287D"/>
    <w:rsid w:val="005A24B7"/>
    <w:rsid w:val="005A7530"/>
    <w:rsid w:val="005B5597"/>
    <w:rsid w:val="005C12A5"/>
    <w:rsid w:val="00651535"/>
    <w:rsid w:val="00680CB1"/>
    <w:rsid w:val="006A2334"/>
    <w:rsid w:val="006C22A5"/>
    <w:rsid w:val="006E02E0"/>
    <w:rsid w:val="0070138A"/>
    <w:rsid w:val="007365BA"/>
    <w:rsid w:val="00747C7E"/>
    <w:rsid w:val="007502A8"/>
    <w:rsid w:val="007E50A0"/>
    <w:rsid w:val="00813B26"/>
    <w:rsid w:val="0085022B"/>
    <w:rsid w:val="008C45A9"/>
    <w:rsid w:val="00925784"/>
    <w:rsid w:val="00947B8B"/>
    <w:rsid w:val="00994753"/>
    <w:rsid w:val="00996171"/>
    <w:rsid w:val="00A1310C"/>
    <w:rsid w:val="00A31933"/>
    <w:rsid w:val="00A537BE"/>
    <w:rsid w:val="00AD7026"/>
    <w:rsid w:val="00B323E1"/>
    <w:rsid w:val="00B32B20"/>
    <w:rsid w:val="00B9395D"/>
    <w:rsid w:val="00BA3CEF"/>
    <w:rsid w:val="00BA59B3"/>
    <w:rsid w:val="00BD4652"/>
    <w:rsid w:val="00C4132B"/>
    <w:rsid w:val="00C47776"/>
    <w:rsid w:val="00CB557E"/>
    <w:rsid w:val="00CD29AC"/>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5209"/>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gif"/><Relationship Id="rId21" Type="http://schemas.openxmlformats.org/officeDocument/2006/relationships/image" Target="media/image8.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s://twitter.com/lydiahalli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20" Type="http://schemas.openxmlformats.org/officeDocument/2006/relationships/image" Target="media/image7.jpeg"/><Relationship Id="rId41" Type="http://schemas.openxmlformats.org/officeDocument/2006/relationships/image" Target="media/image27.gi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686A6EF-37ED-4356-B599-5C0FCC1F0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1658</TotalTime>
  <Pages>23</Pages>
  <Words>4054</Words>
  <Characters>22302</Characters>
  <Application>Microsoft Office Word</Application>
  <DocSecurity>0</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34</cp:revision>
  <dcterms:created xsi:type="dcterms:W3CDTF">2020-12-01T16:34:00Z</dcterms:created>
  <dcterms:modified xsi:type="dcterms:W3CDTF">2020-12-08T18:54:00Z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