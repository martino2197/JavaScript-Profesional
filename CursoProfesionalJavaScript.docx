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bookmarkStart w:id="1" w:name="_GoBack"/>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r w:rsidRPr="00EC55B8">
        <w:rPr>
          <w:rFonts w:ascii="Arial" w:hAnsi="Arial" w:cs="Arial"/>
          <w:color w:val="4A4A4A"/>
          <w:sz w:val="21"/>
          <w:szCs w:val="21"/>
        </w:rPr>
        <w:fldChar w:fldCharType="begin"/>
      </w:r>
      <w:r w:rsidRPr="00EC55B8">
        <w:rPr>
          <w:rFonts w:ascii="Arial" w:hAnsi="Arial" w:cs="Arial"/>
          <w:color w:val="4A4A4A"/>
          <w:sz w:val="21"/>
          <w:szCs w:val="21"/>
        </w:rPr>
        <w:instrText xml:space="preserve"> HYPERLINK "https://www.typescriptlang.org/docs/handbook/interfaces.html" \l "introduction" \t "_blank" </w:instrText>
      </w:r>
      <w:r w:rsidRPr="00EC55B8">
        <w:rPr>
          <w:rFonts w:ascii="Arial" w:hAnsi="Arial" w:cs="Arial"/>
          <w:color w:val="4A4A4A"/>
          <w:sz w:val="21"/>
          <w:szCs w:val="21"/>
        </w:rPr>
        <w:fldChar w:fldCharType="separate"/>
      </w:r>
      <w:r w:rsidRPr="00EC55B8">
        <w:rPr>
          <w:rStyle w:val="Hipervnculo"/>
          <w:rFonts w:ascii="Arial" w:hAnsi="Arial" w:cs="Arial"/>
          <w:color w:val="0791E6"/>
          <w:sz w:val="21"/>
          <w:szCs w:val="21"/>
        </w:rPr>
        <w:t>Introducción</w:t>
      </w:r>
      <w:r w:rsidRPr="00EC55B8">
        <w:rPr>
          <w:rFonts w:ascii="Arial" w:hAnsi="Arial" w:cs="Arial"/>
          <w:color w:val="4A4A4A"/>
          <w:sz w:val="21"/>
          <w:szCs w:val="21"/>
        </w:rPr>
        <w:fldChar w:fldCharType="end"/>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bookmarkEnd w:id="1"/>
    <w:p w:rsidR="00EC55B8" w:rsidRP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Default="00D57762" w:rsidP="0056755B">
      <w:pPr>
        <w:spacing w:before="0" w:line="240" w:lineRule="auto"/>
        <w:jc w:val="both"/>
        <w:rPr>
          <w:rFonts w:ascii="Arial" w:hAnsi="Arial" w:cs="Arial"/>
          <w:color w:val="FF0000"/>
          <w:lang w:val="es-MX"/>
        </w:rPr>
      </w:pPr>
    </w:p>
    <w:p w:rsidR="00D57762" w:rsidRPr="0056755B" w:rsidRDefault="00D57762" w:rsidP="0056755B">
      <w:pPr>
        <w:spacing w:before="0" w:line="240" w:lineRule="auto"/>
        <w:jc w:val="both"/>
        <w:rPr>
          <w:rFonts w:ascii="Arial" w:hAnsi="Arial" w:cs="Arial"/>
          <w:lang w:val="es-MX"/>
        </w:rPr>
      </w:pPr>
      <w:r>
        <w:rPr>
          <w:rFonts w:ascii="Arial" w:hAnsi="Arial" w:cs="Arial"/>
          <w:color w:val="FF0000"/>
          <w:lang w:val="es-MX"/>
        </w:rPr>
        <w:t xml:space="preserve">Hagámosle </w:t>
      </w:r>
    </w:p>
    <w:sectPr w:rsidR="00D57762" w:rsidRPr="0056755B" w:rsidSect="004E1AED">
      <w:footerReference w:type="default" r:id="rId10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5D83" w:rsidRDefault="00A45D83">
      <w:pPr>
        <w:spacing w:after="0" w:line="240" w:lineRule="auto"/>
      </w:pPr>
      <w:r>
        <w:separator/>
      </w:r>
    </w:p>
  </w:endnote>
  <w:endnote w:type="continuationSeparator" w:id="0">
    <w:p w:rsidR="00A45D83" w:rsidRDefault="00A45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5D83" w:rsidRDefault="00A45D83">
      <w:pPr>
        <w:spacing w:after="0" w:line="240" w:lineRule="auto"/>
      </w:pPr>
      <w:r>
        <w:separator/>
      </w:r>
    </w:p>
  </w:footnote>
  <w:footnote w:type="continuationSeparator" w:id="0">
    <w:p w:rsidR="00A45D83" w:rsidRDefault="00A45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2"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5"/>
  </w:num>
  <w:num w:numId="3">
    <w:abstractNumId w:val="24"/>
  </w:num>
  <w:num w:numId="4">
    <w:abstractNumId w:val="16"/>
  </w:num>
  <w:num w:numId="5">
    <w:abstractNumId w:val="35"/>
  </w:num>
  <w:num w:numId="6">
    <w:abstractNumId w:val="36"/>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0"/>
  </w:num>
  <w:num w:numId="21">
    <w:abstractNumId w:val="11"/>
  </w:num>
  <w:num w:numId="22">
    <w:abstractNumId w:val="10"/>
  </w:num>
  <w:num w:numId="23">
    <w:abstractNumId w:val="19"/>
  </w:num>
  <w:num w:numId="24">
    <w:abstractNumId w:val="28"/>
  </w:num>
  <w:num w:numId="25">
    <w:abstractNumId w:val="13"/>
  </w:num>
  <w:num w:numId="26">
    <w:abstractNumId w:val="30"/>
  </w:num>
  <w:num w:numId="27">
    <w:abstractNumId w:val="32"/>
  </w:num>
  <w:num w:numId="28">
    <w:abstractNumId w:val="31"/>
  </w:num>
  <w:num w:numId="29">
    <w:abstractNumId w:val="27"/>
  </w:num>
  <w:num w:numId="30">
    <w:abstractNumId w:val="33"/>
  </w:num>
  <w:num w:numId="31">
    <w:abstractNumId w:val="22"/>
  </w:num>
  <w:num w:numId="32">
    <w:abstractNumId w:val="29"/>
  </w:num>
  <w:num w:numId="33">
    <w:abstractNumId w:val="12"/>
  </w:num>
  <w:num w:numId="34">
    <w:abstractNumId w:val="37"/>
  </w:num>
  <w:num w:numId="35">
    <w:abstractNumId w:val="26"/>
  </w:num>
  <w:num w:numId="36">
    <w:abstractNumId w:val="18"/>
  </w:num>
  <w:num w:numId="37">
    <w:abstractNumId w:val="14"/>
  </w:num>
  <w:num w:numId="38">
    <w:abstractNumId w:val="17"/>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A2F66"/>
    <w:rsid w:val="004E1AED"/>
    <w:rsid w:val="004F76F8"/>
    <w:rsid w:val="00523C60"/>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A2334"/>
    <w:rsid w:val="006C22A5"/>
    <w:rsid w:val="006E02E0"/>
    <w:rsid w:val="006F2585"/>
    <w:rsid w:val="0070138A"/>
    <w:rsid w:val="007365BA"/>
    <w:rsid w:val="00747C7E"/>
    <w:rsid w:val="007502A8"/>
    <w:rsid w:val="007E50A0"/>
    <w:rsid w:val="00813B26"/>
    <w:rsid w:val="0085022B"/>
    <w:rsid w:val="00875D2E"/>
    <w:rsid w:val="00893D13"/>
    <w:rsid w:val="008C45A9"/>
    <w:rsid w:val="00925784"/>
    <w:rsid w:val="0094050D"/>
    <w:rsid w:val="00947B8B"/>
    <w:rsid w:val="00994753"/>
    <w:rsid w:val="00996171"/>
    <w:rsid w:val="009A41B0"/>
    <w:rsid w:val="00A1310C"/>
    <w:rsid w:val="00A31933"/>
    <w:rsid w:val="00A45D8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6B2"/>
    <w:rsid w:val="00E0386D"/>
    <w:rsid w:val="00E03AB1"/>
    <w:rsid w:val="00E517CB"/>
    <w:rsid w:val="00E971C3"/>
    <w:rsid w:val="00EC55B8"/>
    <w:rsid w:val="00ED1340"/>
    <w:rsid w:val="00ED73BE"/>
    <w:rsid w:val="00F113A0"/>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89" Type="http://schemas.openxmlformats.org/officeDocument/2006/relationships/hyperlink" Target="https://es.wikipedia.org/wiki/Turbo_Pascal" TargetMode="External"/><Relationship Id="rId16" Type="http://schemas.openxmlformats.org/officeDocument/2006/relationships/hyperlink" Target="https://developer.mozilla.org/es/docs/Web/API/HTMLMediaElement" TargetMode="Externa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5" Type="http://schemas.openxmlformats.org/officeDocument/2006/relationships/numbering" Target="numbering.xml"/><Relationship Id="rId90" Type="http://schemas.openxmlformats.org/officeDocument/2006/relationships/hyperlink" Target="https://es.wikipedia.org/wiki/TypeScript" TargetMode="Externa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hyperlink" Target="https://www.typescriptlang.org/docs/handbook/interfaces.html" TargetMode="External"/><Relationship Id="rId54" Type="http://schemas.openxmlformats.org/officeDocument/2006/relationships/hyperlink" Target="https://es.wikipedia.org/wiki/Cadena_de_caracteres"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footer" Target="footer1.xm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fontTable" Target="fontTable.xm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CA5C0724-115E-4E6E-B431-32BFFF719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3823</TotalTime>
  <Pages>39</Pages>
  <Words>11947</Words>
  <Characters>65711</Characters>
  <Application>Microsoft Office Word</Application>
  <DocSecurity>0</DocSecurity>
  <Lines>547</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59</cp:revision>
  <dcterms:created xsi:type="dcterms:W3CDTF">2020-12-01T16:34:00Z</dcterms:created>
  <dcterms:modified xsi:type="dcterms:W3CDTF">2020-12-16T01:12:00Z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