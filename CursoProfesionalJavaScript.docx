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7F2C48">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7F2C48">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7F2C48">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7F2C48">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7F2C48">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7F2C48">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7F2C48">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7F2C48">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7F2C48">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7F2C48">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7F2C48">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7F2C48">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7F2C48">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7F2C48">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7F2C48">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7F2C48">
      <w:pPr>
        <w:numPr>
          <w:ilvl w:val="0"/>
          <w:numId w:val="6"/>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7F2C48">
      <w:pPr>
        <w:numPr>
          <w:ilvl w:val="0"/>
          <w:numId w:val="6"/>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F2C48">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F2C48">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7F2C48">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7F2C48">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7F2C48">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7F2C48">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7F2C48">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7F2C48">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7F2C48">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7F2C48">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7F2C48">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7F2C48">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7F2C48">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7F2C48">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7F2C48">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7F2C48">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7F2C48">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7F2C48">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7F2C48">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7F2C48">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7F2C48">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7F2C48">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7F2C48">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7F2C48">
      <w:pPr>
        <w:numPr>
          <w:ilvl w:val="0"/>
          <w:numId w:val="14"/>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7F2C48">
      <w:pPr>
        <w:numPr>
          <w:ilvl w:val="0"/>
          <w:numId w:val="14"/>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7F2C48">
      <w:pPr>
        <w:numPr>
          <w:ilvl w:val="0"/>
          <w:numId w:val="14"/>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7F2C48">
      <w:pPr>
        <w:numPr>
          <w:ilvl w:val="0"/>
          <w:numId w:val="14"/>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7F2C48">
      <w:pPr>
        <w:numPr>
          <w:ilvl w:val="0"/>
          <w:numId w:val="15"/>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7F2C48">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7F2C48">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7F2C48">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7F2C48">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7F2C48">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7F2C48">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7F2C48">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7F2C48">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7F2C48">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7F2C48">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7F2C48">
      <w:pPr>
        <w:numPr>
          <w:ilvl w:val="0"/>
          <w:numId w:val="18"/>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7F2C48">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7F2C48">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7F2C48">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7F2C48">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7F2C48">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7F2C48">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7F2C48">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7F2C48">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7F2C48">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7F2C48">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7F2C48">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Caja de herramientas probadas para </w:t>
      </w:r>
      <w:proofErr w:type="gramStart"/>
      <w:r w:rsidRPr="00F1361D">
        <w:rPr>
          <w:rFonts w:ascii="Arial" w:eastAsia="Times New Roman" w:hAnsi="Arial" w:cs="Arial"/>
          <w:color w:val="4A4A4A"/>
          <w:sz w:val="21"/>
          <w:szCs w:val="21"/>
          <w:lang w:val="es-MX" w:eastAsia="es-MX"/>
        </w:rPr>
        <w:t>el solución</w:t>
      </w:r>
      <w:proofErr w:type="gramEnd"/>
      <w:r w:rsidRPr="00F1361D">
        <w:rPr>
          <w:rFonts w:ascii="Arial" w:eastAsia="Times New Roman" w:hAnsi="Arial" w:cs="Arial"/>
          <w:color w:val="4A4A4A"/>
          <w:sz w:val="21"/>
          <w:szCs w:val="21"/>
          <w:lang w:val="es-MX" w:eastAsia="es-MX"/>
        </w:rPr>
        <w:t xml:space="preserve"> de problemas comunes.</w:t>
      </w:r>
    </w:p>
    <w:p w:rsidR="00F1361D" w:rsidRPr="00F1361D" w:rsidRDefault="00F1361D" w:rsidP="007F2C48">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7F2C48">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7F2C48">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7F2C48">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7F2C48">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7F2C48">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7F2C48">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7F2C48">
      <w:pPr>
        <w:numPr>
          <w:ilvl w:val="0"/>
          <w:numId w:val="23"/>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7F2C48">
      <w:pPr>
        <w:numPr>
          <w:ilvl w:val="0"/>
          <w:numId w:val="23"/>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xml:space="preserve">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w:t>
      </w:r>
      <w:proofErr w:type="gramStart"/>
      <w:r w:rsidRPr="00696E88">
        <w:rPr>
          <w:rFonts w:ascii="Arial" w:hAnsi="Arial" w:cs="Arial"/>
          <w:color w:val="4A4A4A"/>
          <w:sz w:val="21"/>
          <w:szCs w:val="21"/>
        </w:rPr>
        <w:t>como</w:t>
      </w:r>
      <w:proofErr w:type="gramEnd"/>
      <w:r w:rsidRPr="00696E88">
        <w:rPr>
          <w:rFonts w:ascii="Arial" w:hAnsi="Arial" w:cs="Arial"/>
          <w:color w:val="4A4A4A"/>
          <w:sz w:val="21"/>
          <w:szCs w:val="21"/>
        </w:rPr>
        <w:t xml:space="preserve"> por ejemplo, la creación de interfaces gráficas de distintos tipos (ventana, menú, botón, etc.).</w:t>
      </w:r>
    </w:p>
    <w:p w:rsidR="00696E88" w:rsidRPr="00696E88" w:rsidRDefault="00696E88" w:rsidP="007F2C48">
      <w:pPr>
        <w:numPr>
          <w:ilvl w:val="0"/>
          <w:numId w:val="23"/>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7F2C48">
      <w:pPr>
        <w:numPr>
          <w:ilvl w:val="0"/>
          <w:numId w:val="23"/>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xml:space="preserve">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proofErr w:type="gramStart"/>
      <w:r w:rsidRPr="00696E88">
        <w:rPr>
          <w:rStyle w:val="hljs-title"/>
          <w:b/>
          <w:bCs/>
          <w:color w:val="FFFFFF"/>
          <w:sz w:val="21"/>
          <w:szCs w:val="21"/>
        </w:rPr>
        <w:t>Creator</w:t>
      </w:r>
      <w:proofErr w:type="spellEnd"/>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proofErr w:type="gramStart"/>
      <w:r w:rsidRPr="00696E88">
        <w:rPr>
          <w:rStyle w:val="CdigoHTML"/>
          <w:color w:val="FFFFFF"/>
          <w:sz w:val="21"/>
          <w:szCs w:val="21"/>
        </w:rPr>
        <w:t>factoryMethod</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proofErr w:type="gramStart"/>
      <w:r w:rsidRPr="00696E88">
        <w:rPr>
          <w:rStyle w:val="CdigoHTML"/>
          <w:color w:val="FFFFFF"/>
          <w:sz w:val="21"/>
          <w:szCs w:val="21"/>
        </w:rPr>
        <w:t>ConcreteProduct</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gramStart"/>
      <w:r w:rsidRPr="00696E88">
        <w:rPr>
          <w:rStyle w:val="CdigoHTML"/>
          <w:color w:val="FFFFFF"/>
          <w:sz w:val="21"/>
          <w:szCs w:val="21"/>
        </w:rPr>
        <w:t>interface</w:t>
      </w:r>
      <w:proofErr w:type="gram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gramStart"/>
      <w:r w:rsidRPr="00696E88">
        <w:rPr>
          <w:rStyle w:val="hljs-title"/>
          <w:b/>
          <w:bCs/>
          <w:color w:val="FFFFFF"/>
          <w:sz w:val="21"/>
          <w:szCs w:val="21"/>
        </w:rPr>
        <w:t>Client</w:t>
      </w:r>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w:t>
      </w:r>
      <w:proofErr w:type="gramStart"/>
      <w:r w:rsidRPr="00696E88">
        <w:rPr>
          <w:rStyle w:val="CdigoHTML"/>
          <w:color w:val="FFFFFF"/>
          <w:sz w:val="21"/>
          <w:szCs w:val="21"/>
          <w:lang w:val="en-US"/>
        </w:rPr>
        <w:t>main(</w:t>
      </w:r>
      <w:proofErr w:type="gramEnd"/>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proofErr w:type="gram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7F2C48">
      <w:pPr>
        <w:numPr>
          <w:ilvl w:val="0"/>
          <w:numId w:val="24"/>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7F2C48">
      <w:pPr>
        <w:numPr>
          <w:ilvl w:val="0"/>
          <w:numId w:val="24"/>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xml:space="preserve"> (instancia única): garantiza la existencia de una única instancia para una clase y la creación de un mecanismo de acceso global a dicha instancia. Restringe la instanciación de una clase o valor de un tipo a un solo objeto.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hljs-builtin"/>
          <w:color w:val="A6E22E"/>
          <w:sz w:val="21"/>
          <w:szCs w:val="21"/>
          <w:lang w:val="en-US"/>
        </w:rPr>
        <w:t>Object</w:t>
      </w:r>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proofErr w:type="gramStart"/>
      <w:r w:rsidRPr="00696E88">
        <w:rPr>
          <w:rStyle w:val="CdigoHTML"/>
          <w:color w:val="FFFFFF"/>
          <w:sz w:val="21"/>
          <w:szCs w:val="21"/>
          <w:lang w:val="en-US"/>
        </w:rPr>
        <w:t>System.Windows.Forms.MessageBox</w:t>
      </w:r>
      <w:proofErr w:type="gramEnd"/>
      <w:r w:rsidRPr="00696E88">
        <w:rPr>
          <w:rStyle w:val="CdigoHTML"/>
          <w:color w:val="FFFFFF"/>
          <w:sz w:val="21"/>
          <w:szCs w:val="21"/>
          <w:lang w:val="en-US"/>
        </w:rPr>
        <w:t>.Show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7F2C48">
      <w:pPr>
        <w:numPr>
          <w:ilvl w:val="0"/>
          <w:numId w:val="25"/>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proofErr w:type="gram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proofErr w:type="gramEnd"/>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7F2C48">
      <w:pPr>
        <w:numPr>
          <w:ilvl w:val="0"/>
          <w:numId w:val="26"/>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xml:space="preserve"> (Orden): Encapsula una operación en un objeto, permitiendo ejecutar dicha operación sin necesidad de conocer el contenido de </w:t>
      </w:r>
      <w:proofErr w:type="gramStart"/>
      <w:r w:rsidRPr="00696E88">
        <w:rPr>
          <w:rFonts w:ascii="Arial" w:hAnsi="Arial" w:cs="Arial"/>
          <w:color w:val="4A4A4A"/>
          <w:sz w:val="21"/>
          <w:szCs w:val="21"/>
        </w:rPr>
        <w:t>la misma</w:t>
      </w:r>
      <w:proofErr w:type="gramEnd"/>
      <w:r w:rsidRPr="00696E88">
        <w:rPr>
          <w:rFonts w:ascii="Arial" w:hAnsi="Arial" w:cs="Arial"/>
          <w:color w:val="4A4A4A"/>
          <w:sz w:val="21"/>
          <w:szCs w:val="21"/>
        </w:rPr>
        <w:t>.</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7F2C48">
      <w:pPr>
        <w:numPr>
          <w:ilvl w:val="0"/>
          <w:numId w:val="27"/>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18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18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xml:space="preserve"> que implementa 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18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proofErr w:type="spellStart"/>
      <w:r w:rsidRPr="0089032A">
        <w:rPr>
          <w:rStyle w:val="Textoennegrita"/>
          <w:rFonts w:ascii="Arial" w:hAnsi="Arial" w:cs="Arial"/>
          <w:i/>
          <w:iCs/>
          <w:color w:val="4A4A4A"/>
          <w:sz w:val="21"/>
          <w:szCs w:val="21"/>
        </w:rPr>
        <w:t>singleton</w:t>
      </w:r>
      <w:proofErr w:type="spellEnd"/>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18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19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19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19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19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0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0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0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0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provee una única instancia global gracias a que:</w:t>
      </w:r>
    </w:p>
    <w:p w:rsidR="0089032A" w:rsidRPr="0089032A" w:rsidRDefault="0089032A" w:rsidP="007F2C48">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7F2C48">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7F2C48">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Declara el constructor de clase como privado para que no sea </w:t>
      </w:r>
      <w:proofErr w:type="spellStart"/>
      <w:r w:rsidRPr="0089032A">
        <w:rPr>
          <w:rFonts w:ascii="Arial" w:hAnsi="Arial" w:cs="Arial"/>
          <w:color w:val="4A4A4A"/>
          <w:sz w:val="21"/>
          <w:szCs w:val="21"/>
        </w:rPr>
        <w:t>instanciable</w:t>
      </w:r>
      <w:proofErr w:type="spellEnd"/>
      <w:r w:rsidRPr="0089032A">
        <w:rPr>
          <w:rFonts w:ascii="Arial" w:hAnsi="Arial" w:cs="Arial"/>
          <w:color w:val="4A4A4A"/>
          <w:sz w:val="21"/>
          <w:szCs w:val="21"/>
        </w:rPr>
        <w:t xml:space="preserve"> directamente.</w:t>
      </w:r>
    </w:p>
    <w:p w:rsidR="0089032A" w:rsidRPr="0089032A" w:rsidRDefault="0089032A" w:rsidP="007F2C48">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Al estar internamente </w:t>
      </w:r>
      <w:proofErr w:type="spellStart"/>
      <w:r w:rsidRPr="0089032A">
        <w:rPr>
          <w:rFonts w:ascii="Arial" w:hAnsi="Arial" w:cs="Arial"/>
          <w:color w:val="4A4A4A"/>
          <w:sz w:val="21"/>
          <w:szCs w:val="21"/>
        </w:rPr>
        <w:t>autoreferenciada</w:t>
      </w:r>
      <w:proofErr w:type="spellEnd"/>
      <w:r w:rsidRPr="0089032A">
        <w:rPr>
          <w:rFonts w:ascii="Arial" w:hAnsi="Arial" w:cs="Arial"/>
          <w:color w:val="4A4A4A"/>
          <w:sz w:val="21"/>
          <w:szCs w:val="21"/>
        </w:rPr>
        <w:t>,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 xml:space="preserve">Una implementación del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 xml:space="preserve"> en </w:t>
      </w:r>
      <w:proofErr w:type="spellStart"/>
      <w:r w:rsidRPr="0089032A">
        <w:rPr>
          <w:rFonts w:ascii="Arial" w:hAnsi="Arial" w:cs="Arial"/>
          <w:color w:val="4A4A4A"/>
          <w:sz w:val="21"/>
          <w:szCs w:val="21"/>
        </w:rPr>
        <w:fldChar w:fldCharType="begin"/>
      </w:r>
      <w:r w:rsidRPr="0089032A">
        <w:rPr>
          <w:rFonts w:ascii="Arial" w:hAnsi="Arial" w:cs="Arial"/>
          <w:color w:val="4A4A4A"/>
          <w:sz w:val="21"/>
          <w:szCs w:val="21"/>
        </w:rPr>
        <w:instrText xml:space="preserve"> HYPERLINK "https://es.wikipedia.org/wiki/Javascript" \o "Javascript" \t "_blank" </w:instrText>
      </w:r>
      <w:r w:rsidRPr="0089032A">
        <w:rPr>
          <w:rFonts w:ascii="Arial" w:hAnsi="Arial" w:cs="Arial"/>
          <w:color w:val="4A4A4A"/>
          <w:sz w:val="21"/>
          <w:szCs w:val="21"/>
        </w:rPr>
        <w:fldChar w:fldCharType="separate"/>
      </w:r>
      <w:r w:rsidRPr="0089032A">
        <w:rPr>
          <w:rStyle w:val="Hipervnculo"/>
          <w:rFonts w:ascii="Arial" w:hAnsi="Arial" w:cs="Arial"/>
          <w:color w:val="0791E6"/>
          <w:sz w:val="21"/>
          <w:szCs w:val="21"/>
        </w:rPr>
        <w:t>Javascript</w:t>
      </w:r>
      <w:proofErr w:type="spellEnd"/>
      <w:r w:rsidRPr="0089032A">
        <w:rPr>
          <w:rFonts w:ascii="Arial" w:hAnsi="Arial" w:cs="Arial"/>
          <w:color w:val="4A4A4A"/>
          <w:sz w:val="21"/>
          <w:szCs w:val="21"/>
        </w:rPr>
        <w:fldChar w:fldCharType="end"/>
      </w:r>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w:t>
      </w:r>
      <w:proofErr w:type="gramStart"/>
      <w:r w:rsidRPr="0089032A">
        <w:rPr>
          <w:rStyle w:val="hljs-title"/>
          <w:b/>
          <w:bCs/>
          <w:color w:val="A6E22E"/>
          <w:sz w:val="21"/>
          <w:szCs w:val="21"/>
          <w:lang w:val="en-US"/>
        </w:rPr>
        <w:t>constructor</w:t>
      </w:r>
      <w:proofErr w:type="spellEnd"/>
      <w:r w:rsidRPr="0089032A">
        <w:rPr>
          <w:rStyle w:val="hljs-function"/>
          <w:color w:val="FFFFFF"/>
          <w:sz w:val="21"/>
          <w:szCs w:val="21"/>
          <w:lang w:val="en-US"/>
        </w:rPr>
        <w:t>(</w:t>
      </w:r>
      <w:proofErr w:type="gram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proofErr w:type="spellStart"/>
      <w:proofErr w:type="gramStart"/>
      <w:r w:rsidRPr="0089032A">
        <w:rPr>
          <w:rStyle w:val="CdigoHTML"/>
          <w:color w:val="FFFFFF"/>
          <w:sz w:val="21"/>
          <w:szCs w:val="21"/>
          <w:lang w:val="en-US"/>
        </w:rPr>
        <w:t>getInstance</w:t>
      </w:r>
      <w:proofErr w:type="spellEnd"/>
      <w:r w:rsidRPr="0089032A">
        <w:rPr>
          <w:rStyle w:val="CdigoHTML"/>
          <w:color w:val="FFFFFF"/>
          <w:sz w:val="21"/>
          <w:szCs w:val="21"/>
          <w:lang w:val="en-US"/>
        </w:rPr>
        <w:t xml:space="preserve"> :</w:t>
      </w:r>
      <w:proofErr w:type="gramEnd"/>
      <w:r w:rsidRPr="0089032A">
        <w:rPr>
          <w:rStyle w:val="CdigoHTML"/>
          <w:color w:val="FFFFFF"/>
          <w:sz w:val="21"/>
          <w:szCs w:val="21"/>
          <w:lang w:val="en-US"/>
        </w:rPr>
        <w:t xml:space="preserve">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Singleton$getInstance</w:t>
      </w:r>
      <w:proofErr w:type="spell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private</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hace que no sea posible acceder a un </w:t>
      </w:r>
      <w:proofErr w:type="spellStart"/>
      <w:r w:rsidRPr="006131D9">
        <w:rPr>
          <w:rFonts w:ascii="Arial" w:eastAsia="Times New Roman" w:hAnsi="Arial" w:cs="Arial"/>
          <w:color w:val="4A4A4A"/>
          <w:sz w:val="21"/>
          <w:szCs w:val="21"/>
          <w:lang w:val="es-MX" w:eastAsia="es-MX"/>
        </w:rPr>
        <w:t>miebro</w:t>
      </w:r>
      <w:proofErr w:type="spellEnd"/>
      <w:r w:rsidRPr="006131D9">
        <w:rPr>
          <w:rFonts w:ascii="Arial" w:eastAsia="Times New Roman" w:hAnsi="Arial" w:cs="Arial"/>
          <w:color w:val="4A4A4A"/>
          <w:sz w:val="21"/>
          <w:szCs w:val="21"/>
          <w:lang w:val="es-MX" w:eastAsia="es-MX"/>
        </w:rPr>
        <w:t xml:space="preserve">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Si </w:t>
      </w:r>
      <w:proofErr w:type="spellStart"/>
      <w:r w:rsidRPr="006131D9">
        <w:rPr>
          <w:rFonts w:ascii="Arial" w:eastAsia="Times New Roman" w:hAnsi="Arial" w:cs="Arial"/>
          <w:color w:val="4A4A4A"/>
          <w:sz w:val="21"/>
          <w:szCs w:val="21"/>
          <w:lang w:val="es-MX" w:eastAsia="es-MX"/>
        </w:rPr>
        <w:t>alguién</w:t>
      </w:r>
      <w:proofErr w:type="spellEnd"/>
      <w:r w:rsidRPr="006131D9">
        <w:rPr>
          <w:rFonts w:ascii="Arial" w:eastAsia="Times New Roman" w:hAnsi="Arial" w:cs="Arial"/>
          <w:color w:val="4A4A4A"/>
          <w:sz w:val="21"/>
          <w:szCs w:val="21"/>
          <w:lang w:val="es-MX" w:eastAsia="es-MX"/>
        </w:rPr>
        <w:t xml:space="preserve">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A6E22E"/>
          <w:sz w:val="21"/>
          <w:szCs w:val="21"/>
          <w:lang w:val="es-MX" w:eastAsia="es-MX"/>
        </w:rPr>
        <w:t>Singleton</w:t>
      </w:r>
      <w:proofErr w:type="spellEnd"/>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proofErr w:type="spellStart"/>
      <w:r w:rsidRPr="006131D9">
        <w:rPr>
          <w:rFonts w:ascii="Courier New" w:eastAsia="Times New Roman" w:hAnsi="Courier New" w:cs="Courier New"/>
          <w:b/>
          <w:bCs/>
          <w:color w:val="F92672"/>
          <w:sz w:val="21"/>
          <w:szCs w:val="21"/>
          <w:lang w:val="es-MX" w:eastAsia="es-MX"/>
        </w:rPr>
        <w:t>private</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metodoPrivado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w:t>
      </w:r>
      <w:proofErr w:type="spellStart"/>
      <w:r w:rsidRPr="006131D9">
        <w:rPr>
          <w:rFonts w:ascii="Courier New" w:eastAsia="Times New Roman" w:hAnsi="Courier New" w:cs="Courier New"/>
          <w:color w:val="FFFFFF"/>
          <w:sz w:val="21"/>
          <w:szCs w:val="21"/>
          <w:lang w:val="en-US" w:eastAsia="es-MX"/>
        </w:rPr>
        <w:t>instancia</w:t>
      </w:r>
      <w:proofErr w:type="spellEnd"/>
      <w:r w:rsidRPr="006131D9">
        <w:rPr>
          <w:rFonts w:ascii="Courier New" w:eastAsia="Times New Roman" w:hAnsi="Courier New" w:cs="Courier New"/>
          <w:color w:val="FFFFFF"/>
          <w:sz w:val="21"/>
          <w:szCs w:val="21"/>
          <w:lang w:val="en-US" w:eastAsia="es-MX"/>
        </w:rPr>
        <w:t xml:space="preserve"> = </w:t>
      </w:r>
      <w:proofErr w:type="spellStart"/>
      <w:r w:rsidRPr="006131D9">
        <w:rPr>
          <w:rFonts w:ascii="Courier New" w:eastAsia="Times New Roman" w:hAnsi="Courier New" w:cs="Courier New"/>
          <w:color w:val="FFFFFF"/>
          <w:sz w:val="21"/>
          <w:szCs w:val="21"/>
          <w:lang w:val="en-US" w:eastAsia="es-MX"/>
        </w:rPr>
        <w:t>Singleton.getInstance</w:t>
      </w:r>
      <w:proofErr w:type="spellEnd"/>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n-US" w:eastAsia="es-MX"/>
        </w:rPr>
        <w:t>instancia.metodoPrivado</w:t>
      </w:r>
      <w:proofErr w:type="spellEnd"/>
      <w:proofErr w:type="gramEnd"/>
      <w:r w:rsidRPr="006131D9">
        <w:rPr>
          <w:rFonts w:ascii="Courier New" w:eastAsia="Times New Roman" w:hAnsi="Courier New" w:cs="Courier New"/>
          <w:color w:val="FFFFFF"/>
          <w:sz w:val="21"/>
          <w:szCs w:val="21"/>
          <w:lang w:val="en-US" w:eastAsia="es-MX"/>
        </w:rPr>
        <w:t xml:space="preserve">();   </w:t>
      </w:r>
      <w:r w:rsidRPr="006131D9">
        <w:rPr>
          <w:rFonts w:ascii="Courier New" w:eastAsia="Times New Roman" w:hAnsi="Courier New" w:cs="Courier New"/>
          <w:color w:val="75715E"/>
          <w:sz w:val="21"/>
          <w:szCs w:val="21"/>
          <w:lang w:val="en-US" w:eastAsia="es-MX"/>
        </w:rPr>
        <w:t xml:space="preserve">/* TypeScript </w:t>
      </w:r>
      <w:proofErr w:type="spellStart"/>
      <w:r w:rsidRPr="006131D9">
        <w:rPr>
          <w:rFonts w:ascii="Courier New" w:eastAsia="Times New Roman" w:hAnsi="Courier New" w:cs="Courier New"/>
          <w:color w:val="75715E"/>
          <w:sz w:val="21"/>
          <w:szCs w:val="21"/>
          <w:lang w:val="en-US" w:eastAsia="es-MX"/>
        </w:rPr>
        <w:t>te</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dirá</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esto</w:t>
      </w:r>
      <w:proofErr w:type="spellEnd"/>
      <w:r w:rsidRPr="006131D9">
        <w:rPr>
          <w:rFonts w:ascii="Courier New" w:eastAsia="Times New Roman" w:hAnsi="Courier New" w:cs="Courier New"/>
          <w:color w:val="75715E"/>
          <w:sz w:val="21"/>
          <w:szCs w:val="21"/>
          <w:lang w:val="en-US" w:eastAsia="es-MX"/>
        </w:rPr>
        <w:t>: Property '</w:t>
      </w:r>
      <w:proofErr w:type="spellStart"/>
      <w:r w:rsidRPr="006131D9">
        <w:rPr>
          <w:rFonts w:ascii="Courier New" w:eastAsia="Times New Roman" w:hAnsi="Courier New" w:cs="Courier New"/>
          <w:color w:val="75715E"/>
          <w:sz w:val="21"/>
          <w:szCs w:val="21"/>
          <w:lang w:val="en-US" w:eastAsia="es-MX"/>
        </w:rPr>
        <w:t>metodoPrivado</w:t>
      </w:r>
      <w:proofErr w:type="spellEnd"/>
      <w:r w:rsidRPr="006131D9">
        <w:rPr>
          <w:rFonts w:ascii="Courier New" w:eastAsia="Times New Roman" w:hAnsi="Courier New" w:cs="Courier New"/>
          <w:color w:val="75715E"/>
          <w:sz w:val="21"/>
          <w:szCs w:val="21"/>
          <w:lang w:val="en-US" w:eastAsia="es-MX"/>
        </w:rPr>
        <w:t xml:space="preserve">'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static</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En cuanto a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 xml:space="preserve"> esto </w:t>
      </w:r>
      <w:proofErr w:type="spellStart"/>
      <w:r w:rsidRPr="006131D9">
        <w:rPr>
          <w:rFonts w:ascii="Arial" w:eastAsia="Times New Roman" w:hAnsi="Arial" w:cs="Arial"/>
          <w:color w:val="4A4A4A"/>
          <w:sz w:val="21"/>
          <w:szCs w:val="21"/>
          <w:lang w:val="es-MX" w:eastAsia="es-MX"/>
        </w:rPr>
        <w:t>simplemtente</w:t>
      </w:r>
      <w:proofErr w:type="spellEnd"/>
      <w:r w:rsidRPr="006131D9">
        <w:rPr>
          <w:rFonts w:ascii="Arial" w:eastAsia="Times New Roman" w:hAnsi="Arial" w:cs="Arial"/>
          <w:color w:val="4A4A4A"/>
          <w:sz w:val="21"/>
          <w:szCs w:val="21"/>
          <w:lang w:val="es-MX" w:eastAsia="es-MX"/>
        </w:rPr>
        <w:t xml:space="preserve"> significa que el miembro </w:t>
      </w:r>
      <w:proofErr w:type="spellStart"/>
      <w:r w:rsidRPr="006131D9">
        <w:rPr>
          <w:rFonts w:ascii="Arial" w:eastAsia="Times New Roman" w:hAnsi="Arial" w:cs="Arial"/>
          <w:color w:val="4A4A4A"/>
          <w:sz w:val="21"/>
          <w:szCs w:val="21"/>
          <w:lang w:val="es-MX" w:eastAsia="es-MX"/>
        </w:rPr>
        <w:t>pertence</w:t>
      </w:r>
      <w:proofErr w:type="spellEnd"/>
      <w:r w:rsidRPr="006131D9">
        <w:rPr>
          <w:rFonts w:ascii="Arial" w:eastAsia="Times New Roman" w:hAnsi="Arial" w:cs="Arial"/>
          <w:color w:val="4A4A4A"/>
          <w:sz w:val="21"/>
          <w:szCs w:val="21"/>
          <w:lang w:val="es-MX" w:eastAsia="es-MX"/>
        </w:rPr>
        <w:t xml:space="preserve"> directamente a la clase y no a una instancia. Por lo tanto, no necesitas crear una instancia para acceder a este miembro (de </w:t>
      </w:r>
      <w:proofErr w:type="gramStart"/>
      <w:r w:rsidRPr="006131D9">
        <w:rPr>
          <w:rFonts w:ascii="Arial" w:eastAsia="Times New Roman" w:hAnsi="Arial" w:cs="Arial"/>
          <w:color w:val="4A4A4A"/>
          <w:sz w:val="21"/>
          <w:szCs w:val="21"/>
          <w:lang w:val="es-MX" w:eastAsia="es-MX"/>
        </w:rPr>
        <w:t>hecho</w:t>
      </w:r>
      <w:proofErr w:type="gramEnd"/>
      <w:r w:rsidRPr="006131D9">
        <w:rPr>
          <w:rFonts w:ascii="Arial" w:eastAsia="Times New Roman" w:hAnsi="Arial" w:cs="Arial"/>
          <w:color w:val="4A4A4A"/>
          <w:sz w:val="21"/>
          <w:szCs w:val="21"/>
          <w:lang w:val="es-MX" w:eastAsia="es-MX"/>
        </w:rPr>
        <w:t xml:space="preserve">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color w:val="FFFFFF"/>
          <w:sz w:val="21"/>
          <w:szCs w:val="21"/>
          <w:lang w:val="es-MX" w:eastAsia="es-MX"/>
        </w:rPr>
        <w:t>metodoDeInstancia</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F92672"/>
          <w:sz w:val="21"/>
          <w:szCs w:val="21"/>
          <w:lang w:val="es-MX" w:eastAsia="es-MX"/>
        </w:rPr>
        <w:t>static</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metodoEstatico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lastRenderedPageBreak/>
        <w:t>instancia.metodoEstatico</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color w:val="FFFFFF"/>
          <w:sz w:val="21"/>
          <w:szCs w:val="21"/>
          <w:lang w:val="es-MX" w:eastAsia="es-MX"/>
        </w:rPr>
        <w:t>Ejemplo.metodoEstatico</w:t>
      </w:r>
      <w:proofErr w:type="spell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proofErr w:type="spellStart"/>
      <w:r w:rsidRPr="006131D9">
        <w:rPr>
          <w:rFonts w:ascii="Courier New" w:eastAsia="Times New Roman" w:hAnsi="Courier New" w:cs="Courier New"/>
          <w:color w:val="4A4A4A"/>
          <w:sz w:val="21"/>
          <w:szCs w:val="21"/>
          <w:lang w:val="es-MX" w:eastAsia="es-MX"/>
        </w:rPr>
        <w:t>NombreDeClase.miembroEstatico</w:t>
      </w:r>
      <w:proofErr w:type="spellEnd"/>
      <w:r w:rsidRPr="006131D9">
        <w:rPr>
          <w:rFonts w:ascii="Arial" w:eastAsia="Times New Roman" w:hAnsi="Arial" w:cs="Arial"/>
          <w:color w:val="4A4A4A"/>
          <w:sz w:val="21"/>
          <w:szCs w:val="21"/>
          <w:lang w:val="es-MX" w:eastAsia="es-MX"/>
        </w:rPr>
        <w:t xml:space="preserve"> Es por eso </w:t>
      </w:r>
      <w:proofErr w:type="gramStart"/>
      <w:r w:rsidRPr="006131D9">
        <w:rPr>
          <w:rFonts w:ascii="Arial" w:eastAsia="Times New Roman" w:hAnsi="Arial" w:cs="Arial"/>
          <w:color w:val="4A4A4A"/>
          <w:sz w:val="21"/>
          <w:szCs w:val="21"/>
          <w:lang w:val="es-MX" w:eastAsia="es-MX"/>
        </w:rPr>
        <w:t>que</w:t>
      </w:r>
      <w:proofErr w:type="gramEnd"/>
      <w:r w:rsidRPr="006131D9">
        <w:rPr>
          <w:rFonts w:ascii="Arial" w:eastAsia="Times New Roman" w:hAnsi="Arial" w:cs="Arial"/>
          <w:color w:val="4A4A4A"/>
          <w:sz w:val="21"/>
          <w:szCs w:val="21"/>
          <w:lang w:val="es-MX" w:eastAsia="es-MX"/>
        </w:rPr>
        <w:t xml:space="preserve"> en el video el profesor escribe </w:t>
      </w:r>
      <w:proofErr w:type="spellStart"/>
      <w:r w:rsidRPr="006131D9">
        <w:rPr>
          <w:rFonts w:ascii="Courier New" w:eastAsia="Times New Roman" w:hAnsi="Courier New" w:cs="Courier New"/>
          <w:color w:val="4A4A4A"/>
          <w:sz w:val="21"/>
          <w:szCs w:val="21"/>
          <w:lang w:val="es-MX" w:eastAsia="es-MX"/>
        </w:rPr>
        <w:t>Singleton.instancia</w:t>
      </w:r>
      <w:proofErr w:type="spellEnd"/>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Y es por esa misma razón cuando exportamos </w:t>
      </w:r>
      <w:proofErr w:type="spellStart"/>
      <w:r w:rsidRPr="006131D9">
        <w:rPr>
          <w:rFonts w:ascii="Arial" w:eastAsia="Times New Roman" w:hAnsi="Arial" w:cs="Arial"/>
          <w:color w:val="4A4A4A"/>
          <w:sz w:val="21"/>
          <w:szCs w:val="21"/>
          <w:lang w:val="es-MX" w:eastAsia="es-MX"/>
        </w:rPr>
        <w:t>Singleton</w:t>
      </w:r>
      <w:proofErr w:type="spellEnd"/>
      <w:r w:rsidRPr="006131D9">
        <w:rPr>
          <w:rFonts w:ascii="Arial" w:eastAsia="Times New Roman" w:hAnsi="Arial" w:cs="Arial"/>
          <w:color w:val="4A4A4A"/>
          <w:sz w:val="21"/>
          <w:szCs w:val="21"/>
          <w:lang w:val="es-MX" w:eastAsia="es-MX"/>
        </w:rPr>
        <w:t xml:space="preserve"> accedemos a </w:t>
      </w:r>
      <w:proofErr w:type="spellStart"/>
      <w:r w:rsidRPr="006131D9">
        <w:rPr>
          <w:rFonts w:ascii="Arial" w:eastAsia="Times New Roman" w:hAnsi="Arial" w:cs="Arial"/>
          <w:color w:val="4A4A4A"/>
          <w:sz w:val="21"/>
          <w:szCs w:val="21"/>
          <w:lang w:val="es-MX" w:eastAsia="es-MX"/>
        </w:rPr>
        <w:t>getInstance</w:t>
      </w:r>
      <w:proofErr w:type="spellEnd"/>
      <w:r w:rsidRPr="006131D9">
        <w:rPr>
          <w:rFonts w:ascii="Arial" w:eastAsia="Times New Roman" w:hAnsi="Arial" w:cs="Arial"/>
          <w:color w:val="4A4A4A"/>
          <w:sz w:val="21"/>
          <w:szCs w:val="21"/>
          <w:lang w:val="es-MX" w:eastAsia="es-MX"/>
        </w:rPr>
        <w:t xml:space="preserve"> con </w:t>
      </w:r>
      <w:proofErr w:type="spellStart"/>
      <w:r w:rsidRPr="006131D9">
        <w:rPr>
          <w:rFonts w:ascii="Courier New" w:eastAsia="Times New Roman" w:hAnsi="Courier New" w:cs="Courier New"/>
          <w:color w:val="4A4A4A"/>
          <w:sz w:val="21"/>
          <w:szCs w:val="21"/>
          <w:lang w:val="es-MX" w:eastAsia="es-MX"/>
        </w:rPr>
        <w:t>Singleton.getInstance</w:t>
      </w:r>
      <w:proofErr w:type="spellEnd"/>
      <w:r w:rsidRPr="006131D9">
        <w:rPr>
          <w:rFonts w:ascii="Courier New" w:eastAsia="Times New Roman" w:hAnsi="Courier New" w:cs="Courier New"/>
          <w:color w:val="4A4A4A"/>
          <w:sz w:val="21"/>
          <w:szCs w:val="21"/>
          <w:lang w:val="es-MX" w:eastAsia="es-MX"/>
        </w:rPr>
        <w:t>()</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A este punto creo que se puede entender qué hace </w:t>
      </w: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2A54D0" w:rsidRPr="002A54D0" w:rsidRDefault="002A54D0" w:rsidP="002A54D0">
      <w:pPr>
        <w:pStyle w:val="Ttulo1"/>
      </w:pPr>
      <w:r w:rsidRPr="002A54D0">
        <w:t>¿Cómo funciona el Patrón Observer?</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En esta clase Richard Kaufman, tu profesor en el Curso profesional de JavaScript, nos explica el funcionamiento del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y como implementarlo.</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se compone de un sujeto que ofrece mecanismos de suscripción y </w:t>
      </w:r>
      <w:proofErr w:type="spellStart"/>
      <w:r w:rsidRPr="002B6F56">
        <w:rPr>
          <w:rFonts w:ascii="Arial" w:hAnsi="Arial" w:cs="Arial"/>
          <w:color w:val="273B47"/>
          <w:sz w:val="21"/>
          <w:szCs w:val="21"/>
          <w:shd w:val="clear" w:color="auto" w:fill="FFFFFF"/>
        </w:rPr>
        <w:t>desuscripción</w:t>
      </w:r>
      <w:proofErr w:type="spellEnd"/>
      <w:r w:rsidRPr="002B6F56">
        <w:rPr>
          <w:rFonts w:ascii="Arial" w:hAnsi="Arial" w:cs="Arial"/>
          <w:color w:val="273B47"/>
          <w:sz w:val="21"/>
          <w:szCs w:val="21"/>
          <w:shd w:val="clear" w:color="auto" w:fill="FFFFFF"/>
        </w:rPr>
        <w:t xml:space="preserve"> a múltiples observadores que quieren ser notificados de los cambios en dicho sujeto. Cada observador expone un método de </w:t>
      </w:r>
      <w:proofErr w:type="spellStart"/>
      <w:r w:rsidRPr="002B6F56">
        <w:rPr>
          <w:rFonts w:ascii="Arial" w:hAnsi="Arial" w:cs="Arial"/>
          <w:color w:val="273B47"/>
          <w:sz w:val="21"/>
          <w:szCs w:val="21"/>
          <w:shd w:val="clear" w:color="auto" w:fill="FFFFFF"/>
        </w:rPr>
        <w:t>update</w:t>
      </w:r>
      <w:proofErr w:type="spellEnd"/>
      <w:r w:rsidRPr="002B6F56">
        <w:rPr>
          <w:rFonts w:ascii="Arial" w:hAnsi="Arial" w:cs="Arial"/>
          <w:color w:val="273B47"/>
          <w:sz w:val="21"/>
          <w:szCs w:val="21"/>
          <w:shd w:val="clear" w:color="auto" w:fill="FFFFFF"/>
        </w:rPr>
        <w:t xml:space="preserve"> que es usado por el sujeto para notificar cualquier cambio a todos los suscritos.</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Es uno de los patrones más utilizados, algunos ejemplos típicos son:</w:t>
      </w:r>
    </w:p>
    <w:p w:rsidR="002B6F56" w:rsidRPr="002B6F56" w:rsidRDefault="002B6F56" w:rsidP="007F2C48">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Newsletter</w:t>
      </w:r>
      <w:proofErr w:type="spellEnd"/>
    </w:p>
    <w:p w:rsidR="002B6F56" w:rsidRPr="002B6F56" w:rsidRDefault="002B6F56" w:rsidP="007F2C48">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Sockets</w:t>
      </w:r>
    </w:p>
    <w:p w:rsidR="00634617" w:rsidRDefault="002B6F56" w:rsidP="007F2C48">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Listeners</w:t>
      </w:r>
      <w:proofErr w:type="spellEnd"/>
      <w:r w:rsidRPr="002B6F56">
        <w:rPr>
          <w:rFonts w:ascii="Arial" w:hAnsi="Arial" w:cs="Arial"/>
          <w:color w:val="273B47"/>
          <w:sz w:val="21"/>
          <w:szCs w:val="21"/>
          <w:shd w:val="clear" w:color="auto" w:fill="FFFFFF"/>
        </w:rPr>
        <w:t xml:space="preserve"> en páginas web</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Style w:val="Textoennegrita"/>
          <w:rFonts w:ascii="Arial" w:eastAsiaTheme="majorEastAsia" w:hAnsi="Arial" w:cs="Arial"/>
          <w:color w:val="4A4A4A"/>
          <w:sz w:val="21"/>
          <w:szCs w:val="21"/>
        </w:rPr>
        <w:t>Observador</w:t>
      </w:r>
      <w:r w:rsidRPr="002B6F56">
        <w:rPr>
          <w:rFonts w:ascii="Arial" w:hAnsi="Arial" w:cs="Arial"/>
          <w:color w:val="4A4A4A"/>
          <w:sz w:val="21"/>
          <w:szCs w:val="21"/>
        </w:rPr>
        <w:t> (en </w:t>
      </w:r>
      <w:hyperlink r:id="rId204" w:tgtFrame="_blank" w:tooltip="en:Observer pattern" w:history="1">
        <w:r w:rsidRPr="002B6F56">
          <w:rPr>
            <w:rStyle w:val="Hipervnculo"/>
            <w:rFonts w:ascii="Arial" w:hAnsi="Arial" w:cs="Arial"/>
            <w:color w:val="0791E6"/>
            <w:sz w:val="21"/>
            <w:szCs w:val="21"/>
          </w:rPr>
          <w:t xml:space="preserve">inglés: </w:t>
        </w:r>
        <w:proofErr w:type="spellStart"/>
        <w:r w:rsidRPr="002B6F56">
          <w:rPr>
            <w:rStyle w:val="Hipervnculo"/>
            <w:rFonts w:ascii="Arial" w:hAnsi="Arial" w:cs="Arial"/>
            <w:color w:val="0791E6"/>
            <w:sz w:val="21"/>
            <w:szCs w:val="21"/>
          </w:rPr>
          <w:t>Observer</w:t>
        </w:r>
        <w:proofErr w:type="spellEnd"/>
      </w:hyperlink>
      <w:r w:rsidRPr="002B6F56">
        <w:rPr>
          <w:rFonts w:ascii="Arial" w:hAnsi="Arial" w:cs="Arial"/>
          <w:color w:val="4A4A4A"/>
          <w:sz w:val="21"/>
          <w:szCs w:val="21"/>
        </w:rPr>
        <w:t>) es un </w:t>
      </w:r>
      <w:hyperlink r:id="rId205" w:tgtFrame="_blank" w:tooltip="Patrón de diseño" w:history="1">
        <w:r w:rsidRPr="002B6F56">
          <w:rPr>
            <w:rStyle w:val="Hipervnculo"/>
            <w:rFonts w:ascii="Arial" w:hAnsi="Arial" w:cs="Arial"/>
            <w:color w:val="0791E6"/>
            <w:sz w:val="21"/>
            <w:szCs w:val="21"/>
          </w:rPr>
          <w:t>patrón de diseño</w:t>
        </w:r>
      </w:hyperlink>
      <w:r w:rsidRPr="002B6F56">
        <w:rPr>
          <w:rFonts w:ascii="Arial" w:hAnsi="Arial" w:cs="Arial"/>
          <w:color w:val="4A4A4A"/>
          <w:sz w:val="21"/>
          <w:szCs w:val="21"/>
        </w:rPr>
        <w:t> de </w:t>
      </w:r>
      <w:hyperlink r:id="rId206" w:tgtFrame="_blank" w:tooltip="Software" w:history="1">
        <w:r w:rsidRPr="002B6F56">
          <w:rPr>
            <w:rStyle w:val="Hipervnculo"/>
            <w:rFonts w:ascii="Arial" w:hAnsi="Arial" w:cs="Arial"/>
            <w:i/>
            <w:iCs/>
            <w:color w:val="0791E6"/>
            <w:sz w:val="21"/>
            <w:szCs w:val="21"/>
          </w:rPr>
          <w:t>software</w:t>
        </w:r>
      </w:hyperlink>
      <w:r w:rsidRPr="002B6F56">
        <w:rPr>
          <w:rFonts w:ascii="Arial" w:hAnsi="Arial" w:cs="Arial"/>
          <w:color w:val="4A4A4A"/>
          <w:sz w:val="21"/>
          <w:szCs w:val="21"/>
        </w:rPr>
        <w:t> que define una dependencia del tipo </w:t>
      </w:r>
      <w:r w:rsidRPr="002B6F56">
        <w:rPr>
          <w:rStyle w:val="nfasis"/>
          <w:rFonts w:ascii="Arial" w:eastAsiaTheme="majorEastAsia" w:hAnsi="Arial" w:cs="Arial"/>
          <w:color w:val="4A4A4A"/>
          <w:sz w:val="21"/>
          <w:szCs w:val="21"/>
        </w:rPr>
        <w:t>uno a muchos</w:t>
      </w:r>
      <w:r w:rsidRPr="002B6F56">
        <w:rPr>
          <w:rFonts w:ascii="Arial" w:hAnsi="Arial" w:cs="Arial"/>
          <w:color w:val="4A4A4A"/>
          <w:sz w:val="21"/>
          <w:szCs w:val="21"/>
        </w:rPr>
        <w:t> entre objetos, de manera que cuando uno de los objetos cambia su estado, notifica este cambio a todos los dependientes. Se trata de un </w:t>
      </w:r>
      <w:r w:rsidRPr="002B6F56">
        <w:rPr>
          <w:rStyle w:val="nfasis"/>
          <w:rFonts w:ascii="Arial" w:eastAsiaTheme="majorEastAsia" w:hAnsi="Arial" w:cs="Arial"/>
          <w:color w:val="4A4A4A"/>
          <w:sz w:val="21"/>
          <w:szCs w:val="21"/>
        </w:rPr>
        <w:t>patrón de comportamiento</w:t>
      </w:r>
      <w:r w:rsidRPr="002B6F56">
        <w:rPr>
          <w:rFonts w:ascii="Arial" w:hAnsi="Arial" w:cs="Arial"/>
          <w:color w:val="4A4A4A"/>
          <w:sz w:val="21"/>
          <w:szCs w:val="21"/>
        </w:rPr>
        <w:t> (existen de tres tipos: creación, estructurales y de comportamiento), por lo que está relacionado con algoritmos de funcionamiento y asignación de </w:t>
      </w:r>
      <w:r w:rsidRPr="002B6F56">
        <w:rPr>
          <w:rStyle w:val="nfasis"/>
          <w:rFonts w:ascii="Arial" w:eastAsiaTheme="majorEastAsia" w:hAnsi="Arial" w:cs="Arial"/>
          <w:color w:val="4A4A4A"/>
          <w:sz w:val="21"/>
          <w:szCs w:val="21"/>
        </w:rPr>
        <w:t>responsabilidades</w:t>
      </w:r>
      <w:r w:rsidRPr="002B6F56">
        <w:rPr>
          <w:rFonts w:ascii="Arial" w:hAnsi="Arial" w:cs="Arial"/>
          <w:color w:val="4A4A4A"/>
          <w:sz w:val="21"/>
          <w:szCs w:val="21"/>
        </w:rPr>
        <w:t> a </w:t>
      </w:r>
      <w:hyperlink r:id="rId207" w:tgtFrame="_blank" w:tooltip="Clase (informática)" w:history="1">
        <w:r w:rsidRPr="002B6F56">
          <w:rPr>
            <w:rStyle w:val="Hipervnculo"/>
            <w:rFonts w:ascii="Arial" w:hAnsi="Arial" w:cs="Arial"/>
            <w:color w:val="0791E6"/>
            <w:sz w:val="21"/>
            <w:szCs w:val="21"/>
          </w:rPr>
          <w:t>clases</w:t>
        </w:r>
      </w:hyperlink>
      <w:r w:rsidRPr="002B6F56">
        <w:rPr>
          <w:rFonts w:ascii="Arial" w:hAnsi="Arial" w:cs="Arial"/>
          <w:color w:val="4A4A4A"/>
          <w:sz w:val="21"/>
          <w:szCs w:val="21"/>
        </w:rPr>
        <w:t> y </w:t>
      </w:r>
      <w:hyperlink r:id="rId208" w:tgtFrame="_blank" w:tooltip="Objeto (programación)" w:history="1">
        <w:r w:rsidRPr="002B6F56">
          <w:rPr>
            <w:rStyle w:val="Hipervnculo"/>
            <w:rFonts w:ascii="Arial" w:hAnsi="Arial" w:cs="Arial"/>
            <w:color w:val="0791E6"/>
            <w:sz w:val="21"/>
            <w:szCs w:val="21"/>
          </w:rPr>
          <w:t>objetos</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Los patrones de comportamiento describen no solamente estructuras de relación entre objetos o clases sino también </w:t>
      </w:r>
      <w:r w:rsidRPr="002B6F56">
        <w:rPr>
          <w:rStyle w:val="nfasis"/>
          <w:rFonts w:ascii="Arial" w:eastAsiaTheme="majorEastAsia" w:hAnsi="Arial" w:cs="Arial"/>
          <w:color w:val="4A4A4A"/>
          <w:sz w:val="21"/>
          <w:szCs w:val="21"/>
        </w:rPr>
        <w:t>esquemas de comunicación</w:t>
      </w:r>
      <w:r w:rsidRPr="002B6F56">
        <w:rPr>
          <w:rFonts w:ascii="Arial" w:hAnsi="Arial" w:cs="Arial"/>
          <w:color w:val="4A4A4A"/>
          <w:sz w:val="21"/>
          <w:szCs w:val="21"/>
        </w:rPr>
        <w:t> entre ellos y se pueden clasificar en función de que trabajen con clases (método plantilla) u objetos (cadena de responsabilidad, comando, iterador, recuerdo, observador, estado, estrategia, visitante).</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La variación de la encapsulación es la base de muchos patrones de comportamiento, por lo que cuando un aspecto de un programa cambia frecuentemente, estos patrones definen un objeto que encapsula dicho aspecto. Los patrones definen una clase abstracta que describe la encapsulación del objeto.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Este patrón también se conoce como el patrón de publicación-inscripción o modelo-patrón. Estos nombres sugieren las ideas básicas del patrón, que son: el objeto de datos, que se le puede llamar Sujeto a partir de ahora, contiene atributos mediante los cuales cualquier objeto observador o vista se puede suscribir a él pasándole una </w:t>
      </w:r>
      <w:r w:rsidRPr="002B6F56">
        <w:rPr>
          <w:rStyle w:val="nfasis"/>
          <w:rFonts w:ascii="Arial" w:eastAsiaTheme="majorEastAsia" w:hAnsi="Arial" w:cs="Arial"/>
          <w:color w:val="4A4A4A"/>
          <w:sz w:val="21"/>
          <w:szCs w:val="21"/>
        </w:rPr>
        <w:t>referencia</w:t>
      </w:r>
      <w:r w:rsidRPr="002B6F56">
        <w:rPr>
          <w:rFonts w:ascii="Arial" w:hAnsi="Arial" w:cs="Arial"/>
          <w:color w:val="4A4A4A"/>
          <w:sz w:val="21"/>
          <w:szCs w:val="21"/>
        </w:rPr>
        <w:t> a sí mismo. El Sujeto mantiene así una lista de las referencias a sus observadores. Los observadores a su vez están obligados a implementar unos métodos determinados mediante los cuales el Sujeto es capaz de notificar a sus observadores suscritos los cambios que sufre para que todos ellos tengan la oportunidad de refrescar el contenido representado. De manera que cuando se produce un cambio en el Sujeto, ejecutado, por ejemplo, por alguno de los observadores, el objeto de datos puede recorrer la lista de observadores avisando a cada uno. Este patrón suele utilizarse en los </w:t>
      </w:r>
      <w:hyperlink r:id="rId209" w:tgtFrame="_blank" w:tooltip="Framework" w:history="1">
        <w:r w:rsidRPr="002B6F56">
          <w:rPr>
            <w:rStyle w:val="Hipervnculo"/>
            <w:rFonts w:ascii="Arial" w:hAnsi="Arial" w:cs="Arial"/>
            <w:color w:val="0791E6"/>
            <w:sz w:val="21"/>
            <w:szCs w:val="21"/>
          </w:rPr>
          <w:t>entornos de trabajo</w:t>
        </w:r>
      </w:hyperlink>
      <w:r w:rsidRPr="002B6F56">
        <w:rPr>
          <w:rFonts w:ascii="Arial" w:hAnsi="Arial" w:cs="Arial"/>
          <w:color w:val="4A4A4A"/>
          <w:sz w:val="21"/>
          <w:szCs w:val="21"/>
        </w:rPr>
        <w:t xml:space="preserve"> de </w:t>
      </w:r>
      <w:r w:rsidRPr="002B6F56">
        <w:rPr>
          <w:rFonts w:ascii="Arial" w:hAnsi="Arial" w:cs="Arial"/>
          <w:color w:val="4A4A4A"/>
          <w:sz w:val="21"/>
          <w:szCs w:val="21"/>
        </w:rPr>
        <w:lastRenderedPageBreak/>
        <w:t>interfaces gráficas orientados a objetos, en los que la forma de capturar los eventos es suscribir </w:t>
      </w:r>
      <w:proofErr w:type="spellStart"/>
      <w:r w:rsidRPr="002B6F56">
        <w:rPr>
          <w:rStyle w:val="nfasis"/>
          <w:rFonts w:ascii="Arial" w:eastAsiaTheme="majorEastAsia" w:hAnsi="Arial" w:cs="Arial"/>
          <w:color w:val="4A4A4A"/>
          <w:sz w:val="21"/>
          <w:szCs w:val="21"/>
        </w:rPr>
        <w:t>listeners</w:t>
      </w:r>
      <w:proofErr w:type="spellEnd"/>
      <w:r w:rsidRPr="002B6F56">
        <w:rPr>
          <w:rFonts w:ascii="Arial" w:hAnsi="Arial" w:cs="Arial"/>
          <w:color w:val="4A4A4A"/>
          <w:sz w:val="21"/>
          <w:szCs w:val="21"/>
        </w:rPr>
        <w:t> a los objetos que pueden disparar eventos.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patrón observador es la clave del patrón de arquitectura </w:t>
      </w:r>
      <w:hyperlink r:id="rId210" w:tgtFrame="_blank" w:tooltip="Modelo Vista Controlador" w:history="1">
        <w:r w:rsidRPr="002B6F56">
          <w:rPr>
            <w:rStyle w:val="Hipervnculo"/>
            <w:rFonts w:ascii="Arial" w:hAnsi="Arial" w:cs="Arial"/>
            <w:color w:val="0791E6"/>
            <w:sz w:val="21"/>
            <w:szCs w:val="21"/>
          </w:rPr>
          <w:t>Modelo Vista Controlador</w:t>
        </w:r>
      </w:hyperlink>
      <w:r w:rsidRPr="002B6F56">
        <w:rPr>
          <w:rFonts w:ascii="Arial" w:hAnsi="Arial" w:cs="Arial"/>
          <w:color w:val="4A4A4A"/>
          <w:sz w:val="21"/>
          <w:szCs w:val="21"/>
        </w:rPr>
        <w:t> (MVC).</w:t>
      </w:r>
      <w:hyperlink r:id="rId211" w:anchor="cite_note-jont-1" w:tgtFrame="_blank" w:history="1">
        <w:r w:rsidRPr="002B6F56">
          <w:rPr>
            <w:rStyle w:val="Hipervnculo"/>
            <w:rFonts w:ascii="Arial" w:hAnsi="Arial" w:cs="Arial"/>
            <w:color w:val="0791E6"/>
            <w:sz w:val="21"/>
            <w:szCs w:val="21"/>
          </w:rPr>
          <w:t>1</w:t>
        </w:r>
      </w:hyperlink>
      <w:r w:rsidRPr="002B6F56">
        <w:rPr>
          <w:rFonts w:ascii="Arial" w:hAnsi="Arial" w:cs="Arial"/>
          <w:color w:val="4A4A4A"/>
          <w:sz w:val="21"/>
          <w:szCs w:val="21"/>
        </w:rPr>
        <w:t>​ De hecho el patrón fue implementado por primera vez en el MVC de </w:t>
      </w:r>
      <w:hyperlink r:id="rId212" w:tgtFrame="_blank" w:tooltip="Smalltalk" w:history="1">
        <w:r w:rsidRPr="002B6F56">
          <w:rPr>
            <w:rStyle w:val="Hipervnculo"/>
            <w:rFonts w:ascii="Arial" w:hAnsi="Arial" w:cs="Arial"/>
            <w:color w:val="0791E6"/>
            <w:sz w:val="21"/>
            <w:szCs w:val="21"/>
          </w:rPr>
          <w:t>Smalltalk</w:t>
        </w:r>
      </w:hyperlink>
      <w:r w:rsidRPr="002B6F56">
        <w:rPr>
          <w:rFonts w:ascii="Arial" w:hAnsi="Arial" w:cs="Arial"/>
          <w:color w:val="4A4A4A"/>
          <w:sz w:val="21"/>
          <w:szCs w:val="21"/>
        </w:rPr>
        <w:t> basado en un entorno de trabajo de interfaz.</w:t>
      </w:r>
      <w:hyperlink r:id="rId213" w:anchor="cite_note-gang-2" w:tgtFrame="_blank" w:history="1">
        <w:r w:rsidRPr="002B6F56">
          <w:rPr>
            <w:rStyle w:val="Hipervnculo"/>
            <w:rFonts w:ascii="Arial" w:hAnsi="Arial" w:cs="Arial"/>
            <w:color w:val="0791E6"/>
            <w:sz w:val="21"/>
            <w:szCs w:val="21"/>
          </w:rPr>
          <w:t>2</w:t>
        </w:r>
      </w:hyperlink>
      <w:r w:rsidRPr="002B6F56">
        <w:rPr>
          <w:rFonts w:ascii="Arial" w:hAnsi="Arial" w:cs="Arial"/>
          <w:color w:val="4A4A4A"/>
          <w:sz w:val="21"/>
          <w:szCs w:val="21"/>
        </w:rPr>
        <w:t>​ Este patrón está implementado en numerosos </w:t>
      </w:r>
      <w:hyperlink r:id="rId214" w:tgtFrame="_blank" w:tooltip="Biblioteca (informática)" w:history="1">
        <w:r w:rsidRPr="002B6F56">
          <w:rPr>
            <w:rStyle w:val="Hipervnculo"/>
            <w:rFonts w:ascii="Arial" w:hAnsi="Arial" w:cs="Arial"/>
            <w:color w:val="0791E6"/>
            <w:sz w:val="21"/>
            <w:szCs w:val="21"/>
          </w:rPr>
          <w:t>bibliotecas</w:t>
        </w:r>
      </w:hyperlink>
      <w:r w:rsidRPr="002B6F56">
        <w:rPr>
          <w:rFonts w:ascii="Arial" w:hAnsi="Arial" w:cs="Arial"/>
          <w:color w:val="4A4A4A"/>
          <w:sz w:val="21"/>
          <w:szCs w:val="21"/>
        </w:rPr>
        <w:t> y sistemas, incluyendo todos los </w:t>
      </w:r>
      <w:proofErr w:type="spellStart"/>
      <w:r w:rsidRPr="002B6F56">
        <w:rPr>
          <w:rStyle w:val="nfasis"/>
          <w:rFonts w:ascii="Arial" w:eastAsiaTheme="majorEastAsia" w:hAnsi="Arial" w:cs="Arial"/>
          <w:color w:val="4A4A4A"/>
          <w:sz w:val="21"/>
          <w:szCs w:val="21"/>
        </w:rPr>
        <w:t>toolkits</w:t>
      </w:r>
      <w:proofErr w:type="spellEnd"/>
      <w:r w:rsidRPr="002B6F56">
        <w:rPr>
          <w:rFonts w:ascii="Arial" w:hAnsi="Arial" w:cs="Arial"/>
          <w:color w:val="4A4A4A"/>
          <w:sz w:val="21"/>
          <w:szCs w:val="21"/>
        </w:rPr>
        <w:t> de </w:t>
      </w:r>
      <w:hyperlink r:id="rId215" w:tgtFrame="_blank" w:tooltip="GUI" w:history="1">
        <w:r w:rsidRPr="002B6F56">
          <w:rPr>
            <w:rStyle w:val="Hipervnculo"/>
            <w:rFonts w:ascii="Arial" w:hAnsi="Arial" w:cs="Arial"/>
            <w:color w:val="0791E6"/>
            <w:sz w:val="21"/>
            <w:szCs w:val="21"/>
          </w:rPr>
          <w:t>GUI</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Patrones relacionados: </w:t>
      </w:r>
      <w:hyperlink r:id="rId216" w:tgtFrame="_blank" w:tooltip="Publicador-Subscriptor (patrón de diseño) (aún no redactado)" w:history="1">
        <w:r w:rsidRPr="002B6F56">
          <w:rPr>
            <w:rStyle w:val="Hipervnculo"/>
            <w:rFonts w:ascii="Arial" w:hAnsi="Arial" w:cs="Arial"/>
            <w:color w:val="0791E6"/>
            <w:sz w:val="21"/>
            <w:szCs w:val="21"/>
          </w:rPr>
          <w:t>publicador-subscriptor</w:t>
        </w:r>
      </w:hyperlink>
      <w:r w:rsidRPr="002B6F56">
        <w:rPr>
          <w:rFonts w:ascii="Arial" w:hAnsi="Arial" w:cs="Arial"/>
          <w:color w:val="4A4A4A"/>
          <w:sz w:val="21"/>
          <w:szCs w:val="21"/>
        </w:rPr>
        <w:t>, </w:t>
      </w:r>
      <w:hyperlink r:id="rId217" w:tgtFrame="_blank" w:tooltip="Mediator (patrón de diseño)" w:history="1">
        <w:r w:rsidRPr="002B6F56">
          <w:rPr>
            <w:rStyle w:val="Hipervnculo"/>
            <w:rFonts w:ascii="Arial" w:hAnsi="Arial" w:cs="Arial"/>
            <w:color w:val="0791E6"/>
            <w:sz w:val="21"/>
            <w:szCs w:val="21"/>
          </w:rPr>
          <w:t>mediador</w:t>
        </w:r>
      </w:hyperlink>
      <w:r w:rsidRPr="002B6F56">
        <w:rPr>
          <w:rFonts w:ascii="Arial" w:hAnsi="Arial" w:cs="Arial"/>
          <w:color w:val="4A4A4A"/>
          <w:sz w:val="21"/>
          <w:szCs w:val="21"/>
        </w:rPr>
        <w:t>, </w:t>
      </w:r>
      <w:hyperlink r:id="rId218" w:tgtFrame="_blank" w:tooltip="Singleton" w:history="1">
        <w:proofErr w:type="spellStart"/>
        <w:r w:rsidRPr="002B6F56">
          <w:rPr>
            <w:rStyle w:val="Hipervnculo"/>
            <w:rFonts w:ascii="Arial" w:hAnsi="Arial" w:cs="Arial"/>
            <w:i/>
            <w:iCs/>
            <w:color w:val="0791E6"/>
            <w:sz w:val="21"/>
            <w:szCs w:val="21"/>
          </w:rPr>
          <w:t>singleton</w:t>
        </w:r>
        <w:proofErr w:type="spellEnd"/>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Objetivo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Definir una dependencia uno a muchos entre objetos, de tal forma que cuando el objeto cambie de estado, todos sus objetos dependientes sean notificados automáticamente. Se trata de desacoplar la clase de los objetos clientes del objeto, aumentando la modularidad del lenguaje, creando las mínimas dependencias y evitando bucles de actualización (</w:t>
      </w:r>
      <w:hyperlink r:id="rId219" w:tgtFrame="_blank" w:tooltip="Espera espera activa (aún no redactado)" w:history="1">
        <w:r w:rsidRPr="002B6F56">
          <w:rPr>
            <w:rStyle w:val="Hipervnculo"/>
            <w:rFonts w:ascii="Arial" w:hAnsi="Arial" w:cs="Arial"/>
            <w:color w:val="0791E6"/>
            <w:sz w:val="21"/>
            <w:szCs w:val="21"/>
          </w:rPr>
          <w:t>espera activa</w:t>
        </w:r>
      </w:hyperlink>
      <w:r w:rsidRPr="002B6F56">
        <w:rPr>
          <w:rFonts w:ascii="Arial" w:hAnsi="Arial" w:cs="Arial"/>
          <w:color w:val="4A4A4A"/>
          <w:sz w:val="21"/>
          <w:szCs w:val="21"/>
        </w:rPr>
        <w:t> o </w:t>
      </w:r>
      <w:hyperlink r:id="rId220" w:tgtFrame="_blank" w:tooltip="Polling" w:history="1">
        <w:r w:rsidRPr="002B6F56">
          <w:rPr>
            <w:rStyle w:val="Hipervnculo"/>
            <w:rFonts w:ascii="Arial" w:hAnsi="Arial" w:cs="Arial"/>
            <w:color w:val="0791E6"/>
            <w:sz w:val="21"/>
            <w:szCs w:val="21"/>
          </w:rPr>
          <w:t>sondeo</w:t>
        </w:r>
      </w:hyperlink>
      <w:r w:rsidRPr="002B6F56">
        <w:rPr>
          <w:rFonts w:ascii="Arial" w:hAnsi="Arial" w:cs="Arial"/>
          <w:color w:val="4A4A4A"/>
          <w:sz w:val="21"/>
          <w:szCs w:val="21"/>
        </w:rPr>
        <w:t>). En definitiva, normalmente, se usará el patrón observador cuando un elemento </w:t>
      </w:r>
      <w:r w:rsidRPr="002B6F56">
        <w:rPr>
          <w:rStyle w:val="nfasis"/>
          <w:rFonts w:ascii="Arial" w:eastAsiaTheme="majorEastAsia" w:hAnsi="Arial" w:cs="Arial"/>
          <w:color w:val="4A4A4A"/>
          <w:sz w:val="21"/>
          <w:szCs w:val="21"/>
        </w:rPr>
        <w:t>quiere</w:t>
      </w:r>
      <w:r w:rsidRPr="002B6F56">
        <w:rPr>
          <w:rFonts w:ascii="Arial" w:hAnsi="Arial" w:cs="Arial"/>
          <w:color w:val="4A4A4A"/>
          <w:sz w:val="21"/>
          <w:szCs w:val="21"/>
        </w:rPr>
        <w:t> estar pendiente de otro, sin tener que estar comprobando de forma continua si ha cambiado o no.</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Motivación</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Si se necesita consistencia entre clases relacionadas, pero con independencia, es decir, con un bajo </w:t>
      </w:r>
      <w:hyperlink r:id="rId221" w:tgtFrame="_blank" w:tooltip="Acoplamiento informático" w:history="1">
        <w:r w:rsidRPr="002B6F56">
          <w:rPr>
            <w:rStyle w:val="Hipervnculo"/>
            <w:rFonts w:ascii="Arial" w:hAnsi="Arial" w:cs="Arial"/>
            <w:color w:val="0791E6"/>
            <w:sz w:val="21"/>
            <w:szCs w:val="21"/>
          </w:rPr>
          <w:t>acoplamiento</w:t>
        </w:r>
      </w:hyperlink>
      <w:r w:rsidRPr="002B6F56">
        <w:rPr>
          <w:rFonts w:ascii="Arial" w:hAnsi="Arial" w:cs="Arial"/>
          <w:color w:val="4A4A4A"/>
          <w:sz w:val="21"/>
          <w:szCs w:val="21"/>
        </w:rPr>
        <w:t>.</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Estructura</w:t>
      </w:r>
    </w:p>
    <w:p w:rsidR="002B6F56" w:rsidRPr="002B6F56" w:rsidRDefault="002B6F56" w:rsidP="002B6F56">
      <w:pPr>
        <w:spacing w:line="240" w:lineRule="auto"/>
        <w:jc w:val="both"/>
        <w:rPr>
          <w:rFonts w:ascii="Times New Roman" w:hAnsi="Times New Roman" w:cs="Times New Roman"/>
          <w:sz w:val="21"/>
          <w:szCs w:val="21"/>
        </w:rPr>
      </w:pPr>
      <w:r w:rsidRPr="002B6F56">
        <w:rPr>
          <w:noProof/>
          <w:color w:val="0791E6"/>
          <w:sz w:val="21"/>
          <w:szCs w:val="21"/>
        </w:rPr>
        <w:drawing>
          <wp:inline distT="0" distB="0" distL="0" distR="0">
            <wp:extent cx="5715000" cy="3467100"/>
            <wp:effectExtent l="0" t="0" r="0" b="0"/>
            <wp:docPr id="33" name="Imagen 33">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Participantes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Habrá sujetos concretos cuyos cambios pueden resultar interesantes a otros y observadores a los que al menos les interesa estar pendientes de un elemento y en un momento dado, reaccionar ante sus notificaciones de cambio. Todos los sujetos tienen en común que </w:t>
      </w:r>
      <w:proofErr w:type="gramStart"/>
      <w:r w:rsidRPr="002B6F56">
        <w:rPr>
          <w:rFonts w:ascii="Arial" w:hAnsi="Arial" w:cs="Arial"/>
          <w:color w:val="4A4A4A"/>
          <w:sz w:val="21"/>
          <w:szCs w:val="21"/>
        </w:rPr>
        <w:t>un conjunto de objetos quieren</w:t>
      </w:r>
      <w:proofErr w:type="gramEnd"/>
      <w:r w:rsidRPr="002B6F56">
        <w:rPr>
          <w:rFonts w:ascii="Arial" w:hAnsi="Arial" w:cs="Arial"/>
          <w:color w:val="4A4A4A"/>
          <w:sz w:val="21"/>
          <w:szCs w:val="21"/>
        </w:rPr>
        <w:t xml:space="preserve"> estar pendientes de ellos. Cualquier elemento que quiera ser observado tiene que permitir indicar:</w:t>
      </w:r>
    </w:p>
    <w:p w:rsidR="002B6F56" w:rsidRPr="002B6F56" w:rsidRDefault="002B6F56" w:rsidP="007F2C48">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“Estoy interesado en tus cambios”.</w:t>
      </w:r>
    </w:p>
    <w:p w:rsidR="002B6F56" w:rsidRPr="002B6F56" w:rsidRDefault="002B6F56" w:rsidP="007F2C48">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“Ya no estoy interesado en tus cambios”.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El observable </w:t>
      </w:r>
      <w:proofErr w:type="gramStart"/>
      <w:r w:rsidRPr="002B6F56">
        <w:rPr>
          <w:rFonts w:ascii="Arial" w:hAnsi="Arial" w:cs="Arial"/>
          <w:color w:val="4A4A4A"/>
          <w:sz w:val="21"/>
          <w:szCs w:val="21"/>
        </w:rPr>
        <w:t>tiene que tener</w:t>
      </w:r>
      <w:proofErr w:type="gramEnd"/>
      <w:r w:rsidRPr="002B6F56">
        <w:rPr>
          <w:rFonts w:ascii="Arial" w:hAnsi="Arial" w:cs="Arial"/>
          <w:color w:val="4A4A4A"/>
          <w:sz w:val="21"/>
          <w:szCs w:val="21"/>
        </w:rPr>
        <w:t>, además, un mecanismo de aviso a los interesados.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A </w:t>
      </w:r>
      <w:proofErr w:type="gramStart"/>
      <w:r w:rsidRPr="002B6F56">
        <w:rPr>
          <w:rFonts w:ascii="Arial" w:hAnsi="Arial" w:cs="Arial"/>
          <w:color w:val="4A4A4A"/>
          <w:sz w:val="21"/>
          <w:szCs w:val="21"/>
        </w:rPr>
        <w:t>continuación</w:t>
      </w:r>
      <w:proofErr w:type="gramEnd"/>
      <w:r w:rsidRPr="002B6F56">
        <w:rPr>
          <w:rFonts w:ascii="Arial" w:hAnsi="Arial" w:cs="Arial"/>
          <w:color w:val="4A4A4A"/>
          <w:sz w:val="21"/>
          <w:szCs w:val="21"/>
        </w:rPr>
        <w:t xml:space="preserve"> se detallan a los participantes de forma desglosada:</w:t>
      </w:r>
    </w:p>
    <w:p w:rsidR="002B6F56" w:rsidRPr="002B6F56" w:rsidRDefault="002B6F56" w:rsidP="007F2C48">
      <w:pPr>
        <w:numPr>
          <w:ilvl w:val="0"/>
          <w:numId w:val="33"/>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lastRenderedPageBreak/>
        <w:t>El sujeto proporciona una interfaz para agregar (</w:t>
      </w:r>
      <w:proofErr w:type="spellStart"/>
      <w:r w:rsidRPr="002B6F56">
        <w:rPr>
          <w:rStyle w:val="nfasis"/>
          <w:rFonts w:ascii="Arial" w:eastAsiaTheme="majorEastAsia" w:hAnsi="Arial" w:cs="Arial"/>
          <w:color w:val="4A4A4A"/>
          <w:sz w:val="21"/>
          <w:szCs w:val="21"/>
        </w:rPr>
        <w:t>attach</w:t>
      </w:r>
      <w:proofErr w:type="spellEnd"/>
      <w:r w:rsidRPr="002B6F56">
        <w:rPr>
          <w:rFonts w:ascii="Arial" w:hAnsi="Arial" w:cs="Arial"/>
          <w:color w:val="4A4A4A"/>
          <w:sz w:val="21"/>
          <w:szCs w:val="21"/>
        </w:rPr>
        <w:t>) y eliminar (</w:t>
      </w:r>
      <w:proofErr w:type="spellStart"/>
      <w:r w:rsidRPr="002B6F56">
        <w:rPr>
          <w:rStyle w:val="nfasis"/>
          <w:rFonts w:ascii="Arial" w:eastAsiaTheme="majorEastAsia" w:hAnsi="Arial" w:cs="Arial"/>
          <w:color w:val="4A4A4A"/>
          <w:sz w:val="21"/>
          <w:szCs w:val="21"/>
        </w:rPr>
        <w:t>detach</w:t>
      </w:r>
      <w:proofErr w:type="spellEnd"/>
      <w:r w:rsidRPr="002B6F56">
        <w:rPr>
          <w:rFonts w:ascii="Arial" w:hAnsi="Arial" w:cs="Arial"/>
          <w:color w:val="4A4A4A"/>
          <w:sz w:val="21"/>
          <w:szCs w:val="21"/>
        </w:rPr>
        <w:t>) observadores. El Sujeto conoce a todos sus observadores.</w:t>
      </w:r>
    </w:p>
    <w:p w:rsidR="002B6F56" w:rsidRPr="002B6F56" w:rsidRDefault="002B6F56" w:rsidP="007F2C48">
      <w:pPr>
        <w:numPr>
          <w:ilvl w:val="0"/>
          <w:numId w:val="34"/>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Define el método que usa el sujeto para notificar cambios en su estado (</w:t>
      </w:r>
      <w:proofErr w:type="spellStart"/>
      <w:r w:rsidRPr="002B6F56">
        <w:rPr>
          <w:rStyle w:val="nfasis"/>
          <w:rFonts w:ascii="Arial" w:eastAsiaTheme="majorEastAsia" w:hAnsi="Arial" w:cs="Arial"/>
          <w:color w:val="4A4A4A"/>
          <w:sz w:val="21"/>
          <w:szCs w:val="21"/>
        </w:rPr>
        <w:t>update</w:t>
      </w:r>
      <w:proofErr w:type="spellEnd"/>
      <w:r w:rsidRPr="002B6F56">
        <w:rPr>
          <w:rFonts w:ascii="Arial" w:hAnsi="Arial" w:cs="Arial"/>
          <w:color w:val="4A4A4A"/>
          <w:sz w:val="21"/>
          <w:szCs w:val="21"/>
        </w:rPr>
        <w:t>/</w:t>
      </w:r>
      <w:proofErr w:type="spellStart"/>
      <w:r w:rsidRPr="002B6F56">
        <w:rPr>
          <w:rStyle w:val="nfasis"/>
          <w:rFonts w:ascii="Arial" w:eastAsiaTheme="majorEastAsia" w:hAnsi="Arial" w:cs="Arial"/>
          <w:color w:val="4A4A4A"/>
          <w:sz w:val="21"/>
          <w:szCs w:val="21"/>
        </w:rPr>
        <w:t>notify</w:t>
      </w:r>
      <w:proofErr w:type="spellEnd"/>
      <w:r w:rsidRPr="002B6F56">
        <w:rPr>
          <w:rFonts w:ascii="Arial" w:hAnsi="Arial" w:cs="Arial"/>
          <w:color w:val="4A4A4A"/>
          <w:sz w:val="21"/>
          <w:szCs w:val="21"/>
        </w:rPr>
        <w:t>).</w:t>
      </w:r>
    </w:p>
    <w:p w:rsidR="002B6F56" w:rsidRPr="002B6F56" w:rsidRDefault="002B6F56" w:rsidP="007F2C48">
      <w:pPr>
        <w:numPr>
          <w:ilvl w:val="0"/>
          <w:numId w:val="35"/>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Mantiene el estado de interés para los observadores concretos y los notifica cuando cambia su estado. No tienen </w:t>
      </w:r>
      <w:proofErr w:type="spellStart"/>
      <w:r w:rsidRPr="002B6F56">
        <w:rPr>
          <w:rFonts w:ascii="Arial" w:hAnsi="Arial" w:cs="Arial"/>
          <w:color w:val="4A4A4A"/>
          <w:sz w:val="21"/>
          <w:szCs w:val="21"/>
        </w:rPr>
        <w:t>porque</w:t>
      </w:r>
      <w:proofErr w:type="spellEnd"/>
      <w:r w:rsidRPr="002B6F56">
        <w:rPr>
          <w:rFonts w:ascii="Arial" w:hAnsi="Arial" w:cs="Arial"/>
          <w:color w:val="4A4A4A"/>
          <w:sz w:val="21"/>
          <w:szCs w:val="21"/>
        </w:rPr>
        <w:t xml:space="preserve"> ser elementos de la misma jerarquía.</w:t>
      </w:r>
    </w:p>
    <w:p w:rsidR="002B6F56" w:rsidRPr="002B6F56" w:rsidRDefault="002B6F56" w:rsidP="007F2C48">
      <w:pPr>
        <w:numPr>
          <w:ilvl w:val="0"/>
          <w:numId w:val="36"/>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una referencia al sujeto concreto e implementa la interfaz de actualización, es decir, guardan la referencia del objeto que observan, así en caso de ser notificados de algún cambio, pueden preguntar sobre este cambio.</w:t>
      </w:r>
    </w:p>
    <w:p w:rsid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105DEF" w:rsidRDefault="00105DEF" w:rsidP="00696E88">
      <w:pPr>
        <w:pStyle w:val="NormalWeb"/>
        <w:shd w:val="clear" w:color="auto" w:fill="FFFFFF"/>
        <w:spacing w:before="0" w:beforeAutospacing="0" w:after="0" w:afterAutospacing="0"/>
        <w:jc w:val="both"/>
        <w:rPr>
          <w:rFonts w:ascii="Arial" w:hAnsi="Arial" w:cs="Arial"/>
          <w:color w:val="273B47"/>
          <w:lang w:val="es-ES"/>
        </w:rPr>
      </w:pPr>
    </w:p>
    <w:p w:rsidR="002B6F56" w:rsidRDefault="00105DEF" w:rsidP="00105DEF">
      <w:pPr>
        <w:pStyle w:val="Ttulo1"/>
      </w:pPr>
      <w:r w:rsidRPr="00105DEF">
        <w:t>Implementación del patrón Observer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A </w:t>
      </w:r>
      <w:proofErr w:type="gramStart"/>
      <w:r w:rsidRPr="00105DEF">
        <w:rPr>
          <w:rFonts w:ascii="Arial" w:hAnsi="Arial" w:cs="Arial"/>
          <w:color w:val="4A4A4A"/>
          <w:sz w:val="21"/>
          <w:szCs w:val="21"/>
        </w:rPr>
        <w:t>continuación</w:t>
      </w:r>
      <w:proofErr w:type="gramEnd"/>
      <w:r w:rsidRPr="00105DEF">
        <w:rPr>
          <w:rFonts w:ascii="Arial" w:hAnsi="Arial" w:cs="Arial"/>
          <w:color w:val="4A4A4A"/>
          <w:sz w:val="21"/>
          <w:szCs w:val="21"/>
        </w:rPr>
        <w:t xml:space="preserve"> se detallan una serie de problemas que se pueden presentar a la hora de implementar este patrón:</w:t>
      </w:r>
    </w:p>
    <w:p w:rsidR="00105DEF" w:rsidRPr="00105DEF" w:rsidRDefault="00105DEF" w:rsidP="007F2C48">
      <w:pPr>
        <w:numPr>
          <w:ilvl w:val="0"/>
          <w:numId w:val="37"/>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1:</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Para evitar que el observador concreto tenga una asociación con el sujeto concreto, se podría hacer que la relación entre sujeto y observador fuese bidireccional, evitando así asociaciones concretas, el problema es que dejaría de ser una interfaz. El que deje de ser una interfaz puede producir problemas si el lenguaje de programación no soporta la </w:t>
      </w:r>
      <w:hyperlink r:id="rId224" w:tgtFrame="_blank" w:tooltip="Herencia múltiple" w:history="1">
        <w:r w:rsidRPr="00105DEF">
          <w:rPr>
            <w:rStyle w:val="Hipervnculo"/>
            <w:rFonts w:ascii="Arial" w:hAnsi="Arial" w:cs="Arial"/>
            <w:color w:val="0791E6"/>
            <w:sz w:val="21"/>
            <w:szCs w:val="21"/>
          </w:rPr>
          <w:t>herencia múltiple</w:t>
        </w:r>
      </w:hyperlink>
      <w:r w:rsidRPr="00105DEF">
        <w:rPr>
          <w:rFonts w:ascii="Arial" w:hAnsi="Arial" w:cs="Arial"/>
          <w:color w:val="4A4A4A"/>
          <w:sz w:val="21"/>
          <w:szCs w:val="21"/>
        </w:rPr>
        <w:t>.</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podría eliminar la bidireccionalidad de la asociación pasando el sujeto como parámetro al método actualizar y ya no se tendría que referenciar el objeto observado. Esto podría causar problemas si se observan varios objetos, tanto de la misma clase como de distintas, ya que no elimina dependencias, y para hacer operaciones específicas sobre el objeto actualizado obliga a hacer en la implementación.</w:t>
      </w:r>
    </w:p>
    <w:p w:rsidR="00105DEF" w:rsidRPr="00105DEF" w:rsidRDefault="00105DEF" w:rsidP="007F2C48">
      <w:pPr>
        <w:numPr>
          <w:ilvl w:val="0"/>
          <w:numId w:val="38"/>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2:</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Si hay muchos sujetos sin observador, la estructura de los observadores está desaprovechada, para solucionarlo se puede tener un intermediario que centralice el almacenamiento de la asociación de cada sujeto con sus observadores. Para esta solución se crea ese gestor de observadores usando el patrón </w:t>
      </w:r>
      <w:proofErr w:type="spellStart"/>
      <w:r w:rsidRPr="00105DEF">
        <w:rPr>
          <w:rStyle w:val="nfasis"/>
          <w:rFonts w:ascii="Arial" w:eastAsiaTheme="majorEastAsia" w:hAnsi="Arial" w:cs="Arial"/>
          <w:color w:val="4A4A4A"/>
          <w:sz w:val="21"/>
          <w:szCs w:val="21"/>
        </w:rPr>
        <w:fldChar w:fldCharType="begin"/>
      </w:r>
      <w:r w:rsidRPr="00105DEF">
        <w:rPr>
          <w:rStyle w:val="nfasis"/>
          <w:rFonts w:ascii="Arial" w:eastAsiaTheme="majorEastAsia" w:hAnsi="Arial" w:cs="Arial"/>
          <w:color w:val="4A4A4A"/>
          <w:sz w:val="21"/>
          <w:szCs w:val="21"/>
        </w:rPr>
        <w:instrText xml:space="preserve"> HYPERLINK "https://es.wikipedia.org/wiki/Singleton" \o "Singleton" \t "_blank" </w:instrText>
      </w:r>
      <w:r w:rsidRPr="00105DEF">
        <w:rPr>
          <w:rStyle w:val="nfasis"/>
          <w:rFonts w:ascii="Arial" w:eastAsiaTheme="majorEastAsia" w:hAnsi="Arial" w:cs="Arial"/>
          <w:color w:val="4A4A4A"/>
          <w:sz w:val="21"/>
          <w:szCs w:val="21"/>
        </w:rPr>
        <w:fldChar w:fldCharType="separate"/>
      </w:r>
      <w:r w:rsidRPr="00105DEF">
        <w:rPr>
          <w:rStyle w:val="Hipervnculo"/>
          <w:rFonts w:ascii="Arial" w:hAnsi="Arial" w:cs="Arial"/>
          <w:i/>
          <w:iCs/>
          <w:color w:val="0791E6"/>
          <w:sz w:val="21"/>
          <w:szCs w:val="21"/>
        </w:rPr>
        <w:t>singleton</w:t>
      </w:r>
      <w:proofErr w:type="spellEnd"/>
      <w:r w:rsidRPr="00105DEF">
        <w:rPr>
          <w:rStyle w:val="nfasis"/>
          <w:rFonts w:ascii="Arial" w:eastAsiaTheme="majorEastAsia" w:hAnsi="Arial" w:cs="Arial"/>
          <w:color w:val="4A4A4A"/>
          <w:sz w:val="21"/>
          <w:szCs w:val="21"/>
        </w:rPr>
        <w:fldChar w:fldCharType="end"/>
      </w:r>
      <w:r w:rsidRPr="00105DEF">
        <w:rPr>
          <w:rFonts w:ascii="Arial" w:hAnsi="Arial" w:cs="Arial"/>
          <w:color w:val="4A4A4A"/>
          <w:sz w:val="21"/>
          <w:szCs w:val="21"/>
        </w:rPr>
        <w:t xml:space="preserve"> (instancia única), ya que proporciona una única referencia y no una por cada sujeto. El </w:t>
      </w:r>
      <w:proofErr w:type="gramStart"/>
      <w:r w:rsidRPr="00105DEF">
        <w:rPr>
          <w:rFonts w:ascii="Arial" w:hAnsi="Arial" w:cs="Arial"/>
          <w:color w:val="4A4A4A"/>
          <w:sz w:val="21"/>
          <w:szCs w:val="21"/>
        </w:rPr>
        <w:t>gestor</w:t>
      </w:r>
      <w:proofErr w:type="gramEnd"/>
      <w:r w:rsidRPr="00105DEF">
        <w:rPr>
          <w:rFonts w:ascii="Arial" w:hAnsi="Arial" w:cs="Arial"/>
          <w:color w:val="4A4A4A"/>
          <w:sz w:val="21"/>
          <w:szCs w:val="21"/>
        </w:rPr>
        <w:t xml:space="preserve"> aunque mejora el aprovechamiento del espacio, hace que se reduzca el rendimiento y se pierde eficiencia en el método notificar.</w:t>
      </w:r>
    </w:p>
    <w:p w:rsidR="00105DEF" w:rsidRPr="00105DEF" w:rsidRDefault="00105DEF" w:rsidP="007F2C48">
      <w:pPr>
        <w:numPr>
          <w:ilvl w:val="0"/>
          <w:numId w:val="39"/>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3:</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El responsable de iniciar la comunicación es el sujeto concreto, pero se puede dar un problema cuando el objeto concreto está siendo actualizado de forma continua ya que debido a esto se tendría que realizar muchas actualizaciones en muy poco tiempo. La solución sería suspender temporalmente las llamadas al método de actualización/notificación; por ejemplo, haciendo que el cliente pueda activar o desactivar las notificaciones y notificar todos los cambios cuando las vuelva a habilitar. El patrón Estado sería una posible solución para diseñar esta variante de no notificar si no se han dado cambios o hacerlo en caso de que </w:t>
      </w:r>
      <w:proofErr w:type="spellStart"/>
      <w:r w:rsidRPr="00105DEF">
        <w:rPr>
          <w:rFonts w:ascii="Arial" w:hAnsi="Arial" w:cs="Arial"/>
          <w:color w:val="4A4A4A"/>
          <w:sz w:val="21"/>
          <w:szCs w:val="21"/>
        </w:rPr>
        <w:t>si</w:t>
      </w:r>
      <w:proofErr w:type="spellEnd"/>
      <w:r w:rsidRPr="00105DEF">
        <w:rPr>
          <w:rFonts w:ascii="Arial" w:hAnsi="Arial" w:cs="Arial"/>
          <w:color w:val="4A4A4A"/>
          <w:sz w:val="21"/>
          <w:szCs w:val="21"/>
        </w:rPr>
        <w:t>.</w:t>
      </w:r>
    </w:p>
    <w:p w:rsidR="00105DEF" w:rsidRPr="00105DEF" w:rsidRDefault="00105DEF" w:rsidP="007F2C48">
      <w:pPr>
        <w:numPr>
          <w:ilvl w:val="0"/>
          <w:numId w:val="40"/>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4 (referencias inválidas):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la hora de implementar este patrón se debe tener cuidado cuando un elemento observable desaparece. En ciertos lenguajes será el gestor de memoria el que cada cierto tiempo debe de limpiar las referencias liberadas, pero si un observable que sigue siendo observado puede no liberarse nunca. Para solucionar este problema puede crearse una función </w:t>
      </w:r>
      <w:r w:rsidRPr="00105DEF">
        <w:rPr>
          <w:rStyle w:val="nfasis"/>
          <w:rFonts w:ascii="Arial" w:eastAsiaTheme="majorEastAsia" w:hAnsi="Arial" w:cs="Arial"/>
          <w:color w:val="4A4A4A"/>
          <w:sz w:val="21"/>
          <w:szCs w:val="21"/>
        </w:rPr>
        <w:t>destruir</w:t>
      </w:r>
      <w:r w:rsidRPr="00105DEF">
        <w:rPr>
          <w:rFonts w:ascii="Arial" w:hAnsi="Arial" w:cs="Arial"/>
          <w:color w:val="4A4A4A"/>
          <w:sz w:val="21"/>
          <w:szCs w:val="21"/>
        </w:rPr>
        <w:t xml:space="preserve"> que notifique al gestor que el elemento observable va a desaparecer y si no se está usando la variante del gestor el observable directamente </w:t>
      </w:r>
      <w:proofErr w:type="spellStart"/>
      <w:r w:rsidRPr="00105DEF">
        <w:rPr>
          <w:rFonts w:ascii="Arial" w:hAnsi="Arial" w:cs="Arial"/>
          <w:color w:val="4A4A4A"/>
          <w:sz w:val="21"/>
          <w:szCs w:val="21"/>
        </w:rPr>
        <w:t>desregistrará</w:t>
      </w:r>
      <w:proofErr w:type="spellEnd"/>
      <w:r w:rsidRPr="00105DEF">
        <w:rPr>
          <w:rFonts w:ascii="Arial" w:hAnsi="Arial" w:cs="Arial"/>
          <w:color w:val="4A4A4A"/>
          <w:sz w:val="21"/>
          <w:szCs w:val="21"/>
        </w:rPr>
        <w:t xml:space="preserve"> a sus observadores. Antes de esto hay que eliminar las referencias a este elemento, por tanto, hay que eliminar a los observadores antes de eliminar al observable, ya que así se evitará tanto que aparezcan referencias inválidas al objeto una vez este haya sido eliminado, como que se produzcan operaciones inválidas intentando invocarlo.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puede avisar a los observadores creando un método actualizar especial, en el que se tendrían dos opciones:</w:t>
      </w:r>
    </w:p>
    <w:p w:rsidR="00105DEF" w:rsidRPr="00105DEF" w:rsidRDefault="00105DEF" w:rsidP="007F2C48">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también muere.</w:t>
      </w:r>
    </w:p>
    <w:p w:rsidR="00105DEF" w:rsidRPr="00105DEF" w:rsidRDefault="00105DEF" w:rsidP="007F2C48">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sigue vivo, pero apunta a nulo.</w:t>
      </w:r>
    </w:p>
    <w:p w:rsidR="00105DEF" w:rsidRPr="00105DEF" w:rsidRDefault="00105DEF" w:rsidP="007F2C48">
      <w:pPr>
        <w:numPr>
          <w:ilvl w:val="0"/>
          <w:numId w:val="42"/>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lastRenderedPageBreak/>
        <w:t>Problema 5:</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Ya que se debe asegurar la consistencia del estado del sujeto antes de iniciar una notificación, siempre se notificará al final, ya </w:t>
      </w:r>
      <w:proofErr w:type="gramStart"/>
      <w:r w:rsidRPr="00105DEF">
        <w:rPr>
          <w:rFonts w:ascii="Arial" w:hAnsi="Arial" w:cs="Arial"/>
          <w:color w:val="4A4A4A"/>
          <w:sz w:val="21"/>
          <w:szCs w:val="21"/>
        </w:rPr>
        <w:t>que</w:t>
      </w:r>
      <w:proofErr w:type="gramEnd"/>
      <w:r w:rsidRPr="00105DEF">
        <w:rPr>
          <w:rFonts w:ascii="Arial" w:hAnsi="Arial" w:cs="Arial"/>
          <w:color w:val="4A4A4A"/>
          <w:sz w:val="21"/>
          <w:szCs w:val="21"/>
        </w:rPr>
        <w:t xml:space="preserve"> aunque en entorno multihilo se notifica antes de hacer los cambios, puede que los observadores soliciten información al observable cuando aún se van a hacer más cambios y se darían problemas de consistencia si se accede a un estado que aún no es el definitivo. De esta forma, los observadores ya no accederán a sujetos en estado inconsistente.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Por ejemplo: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Secuencia incorrecta: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gramStart"/>
      <w:r w:rsidRPr="00105DEF">
        <w:rPr>
          <w:rFonts w:ascii="Arial" w:hAnsi="Arial" w:cs="Arial"/>
          <w:color w:val="4A4A4A"/>
          <w:sz w:val="21"/>
          <w:szCs w:val="21"/>
        </w:rPr>
        <w:t>notificar(</w:t>
      </w:r>
      <w:proofErr w:type="gramEnd"/>
      <w:r w:rsidRPr="00105DEF">
        <w:rPr>
          <w:rFonts w:ascii="Arial" w:hAnsi="Arial" w:cs="Arial"/>
          <w:color w:val="4A4A4A"/>
          <w:sz w:val="21"/>
          <w:szCs w:val="21"/>
        </w:rPr>
        <w:t>)</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Secuencia 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notificar()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Jerarquía con varios tipos </w:t>
      </w:r>
      <w:proofErr w:type="spellStart"/>
      <w:r w:rsidRPr="00105DEF">
        <w:rPr>
          <w:rFonts w:ascii="Arial" w:hAnsi="Arial" w:cs="Arial"/>
          <w:color w:val="4A4A4A"/>
          <w:sz w:val="21"/>
          <w:szCs w:val="21"/>
        </w:rPr>
        <w:t>des</w:t>
      </w:r>
      <w:proofErr w:type="spellEnd"/>
      <w:r w:rsidRPr="00105DEF">
        <w:rPr>
          <w:rFonts w:ascii="Arial" w:hAnsi="Arial" w:cs="Arial"/>
          <w:color w:val="4A4A4A"/>
          <w:sz w:val="21"/>
          <w:szCs w:val="21"/>
        </w:rPr>
        <w:t xml:space="preserve"> observadores: en este caso el hilo redefine cambios, no los notifica.</w:t>
      </w:r>
    </w:p>
    <w:p w:rsidR="00105DEF" w:rsidRPr="00105DEF" w:rsidRDefault="00105DEF" w:rsidP="00105DEF">
      <w:pPr>
        <w:spacing w:line="240" w:lineRule="auto"/>
        <w:jc w:val="center"/>
        <w:rPr>
          <w:rFonts w:ascii="Times New Roman" w:hAnsi="Times New Roman" w:cs="Times New Roman"/>
          <w:sz w:val="21"/>
          <w:szCs w:val="21"/>
        </w:rPr>
      </w:pPr>
      <w:r w:rsidRPr="00105DEF">
        <w:rPr>
          <w:noProof/>
          <w:color w:val="0791E6"/>
          <w:sz w:val="21"/>
          <w:szCs w:val="21"/>
        </w:rPr>
        <w:drawing>
          <wp:inline distT="0" distB="0" distL="0" distR="0">
            <wp:extent cx="2095500" cy="2628900"/>
            <wp:effectExtent l="0" t="0" r="0" b="0"/>
            <wp:docPr id="34" name="Imagen 34">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5500" cy="2628900"/>
                    </a:xfrm>
                    <a:prstGeom prst="rect">
                      <a:avLst/>
                    </a:prstGeom>
                    <a:noFill/>
                    <a:ln>
                      <a:noFill/>
                    </a:ln>
                  </pic:spPr>
                </pic:pic>
              </a:graphicData>
            </a:graphic>
          </wp:inline>
        </w:drawing>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de varios observadores</w:t>
      </w:r>
    </w:p>
    <w:p w:rsidR="00105DEF" w:rsidRPr="00105DEF" w:rsidRDefault="00105DEF" w:rsidP="007F2C48">
      <w:pPr>
        <w:numPr>
          <w:ilvl w:val="0"/>
          <w:numId w:val="43"/>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6:</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En mecanismos de notificación tradicionalmente hay dos opciones: </w:t>
      </w:r>
      <w:proofErr w:type="spellStart"/>
      <w:r w:rsidRPr="00105DEF">
        <w:rPr>
          <w:rStyle w:val="nfasis"/>
          <w:rFonts w:ascii="Arial" w:eastAsiaTheme="majorEastAsia" w:hAnsi="Arial" w:cs="Arial"/>
          <w:color w:val="4A4A4A"/>
          <w:sz w:val="21"/>
          <w:szCs w:val="21"/>
        </w:rPr>
        <w:t>pull</w:t>
      </w:r>
      <w:proofErr w:type="spellEnd"/>
      <w:r w:rsidRPr="00105DEF">
        <w:rPr>
          <w:rFonts w:ascii="Arial" w:hAnsi="Arial" w:cs="Arial"/>
          <w:color w:val="4A4A4A"/>
          <w:sz w:val="21"/>
          <w:szCs w:val="21"/>
        </w:rPr>
        <w:t> que es la que propone el patrón observador; y </w:t>
      </w:r>
      <w:proofErr w:type="spellStart"/>
      <w:r w:rsidRPr="00105DEF">
        <w:rPr>
          <w:rStyle w:val="nfasis"/>
          <w:rFonts w:ascii="Arial" w:eastAsiaTheme="majorEastAsia" w:hAnsi="Arial" w:cs="Arial"/>
          <w:color w:val="4A4A4A"/>
          <w:sz w:val="21"/>
          <w:szCs w:val="21"/>
        </w:rPr>
        <w:t>push</w:t>
      </w:r>
      <w:proofErr w:type="spellEnd"/>
      <w:r w:rsidRPr="00105DEF">
        <w:rPr>
          <w:rFonts w:ascii="Arial" w:hAnsi="Arial" w:cs="Arial"/>
          <w:color w:val="4A4A4A"/>
          <w:sz w:val="21"/>
          <w:szCs w:val="21"/>
        </w:rPr>
        <w:t> que es la que se tendría si se incluye información como parámetros en el mecanismo de actualización. El problema de hacer esto es que la interfaz del observador se vuelve más específica y por tanto menos genérica y reutilizable.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PULL: los objetos avisan de que han cambiado y el observador pregunta cuál ha sido el cambio.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PUSH: minimiza (eficiencia) que cuando algo cambia y se informará a todos los interesados, se realicen el menor número de llamadas posibles.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Dependiendo del problema que haya que resolver, se habrá de valorar que implementación se ajusta mejor para resolverlo de la forma más eficiente y efectiva o si las variantes anteriores pueden combinarse entre sí dependiendo de las características de escenario concreto. Por ejemplo, la opción 2 podría aplicarse cuando interese aplicar en un sujeto concreto n métodos seguidos y no se quiere notificar hasta que todos finalicen su ejecución.</w:t>
      </w:r>
    </w:p>
    <w:p w:rsidR="00105DEF" w:rsidRDefault="004B3E98" w:rsidP="004B3E98">
      <w:pPr>
        <w:pStyle w:val="Ttulo1"/>
      </w:pPr>
      <w:r w:rsidRPr="004B3E98">
        <w:lastRenderedPageBreak/>
        <w:t>Casos de Uso del patrón Observer: Redux</w:t>
      </w:r>
    </w:p>
    <w:p w:rsidR="004B3E98" w:rsidRPr="004B3E98" w:rsidRDefault="004B3E98" w:rsidP="004B3E98">
      <w:pPr>
        <w:pStyle w:val="Ttulo2"/>
        <w:shd w:val="clear" w:color="auto" w:fill="FFFFFF"/>
        <w:spacing w:before="0"/>
        <w:jc w:val="center"/>
        <w:rPr>
          <w:rFonts w:ascii="Arial" w:hAnsi="Arial" w:cs="Arial"/>
          <w:color w:val="4A4A4A"/>
          <w:sz w:val="21"/>
          <w:szCs w:val="21"/>
        </w:rPr>
      </w:pPr>
      <w:r w:rsidRPr="004B3E98">
        <w:rPr>
          <w:rFonts w:ascii="Arial" w:hAnsi="Arial" w:cs="Arial"/>
          <w:noProof/>
          <w:color w:val="0791E6"/>
          <w:sz w:val="21"/>
          <w:szCs w:val="21"/>
        </w:rPr>
        <w:drawing>
          <wp:inline distT="0" distB="0" distL="0" distR="0">
            <wp:extent cx="4229100" cy="1143000"/>
            <wp:effectExtent l="0" t="0" r="0" b="0"/>
            <wp:docPr id="35" name="Imagen 35">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9100" cy="1143000"/>
                    </a:xfrm>
                    <a:prstGeom prst="rect">
                      <a:avLst/>
                    </a:prstGeom>
                    <a:noFill/>
                    <a:ln>
                      <a:noFill/>
                    </a:ln>
                  </pic:spPr>
                </pic:pic>
              </a:graphicData>
            </a:graphic>
          </wp:inline>
        </w:drawing>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es un contenedor predecible del estado de aplicaciones JavaScript.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Te ayuda a escribir aplicaciones que se comportan de manera consistente, corren en distintos ambientes (cliente, servidor y nativo), y son fáciles de probar. Además de eso, provee una gran experiencia de desarrollo, gracias a </w:t>
      </w:r>
      <w:hyperlink r:id="rId229" w:tgtFrame="_blank" w:history="1">
        <w:r w:rsidRPr="004B3E98">
          <w:rPr>
            <w:rStyle w:val="Hipervnculo"/>
            <w:rFonts w:ascii="Arial" w:eastAsiaTheme="majorEastAsia" w:hAnsi="Arial" w:cs="Arial"/>
            <w:color w:val="0791E6"/>
            <w:sz w:val="21"/>
            <w:szCs w:val="21"/>
          </w:rPr>
          <w:t>edición en vivo combinado con un depurador sobre una línea de tiempo</w:t>
        </w:r>
      </w:hyperlink>
      <w:r w:rsidRPr="004B3E98">
        <w:rPr>
          <w:rFonts w:ascii="Arial" w:hAnsi="Arial" w:cs="Arial"/>
          <w:color w:val="4A4A4A"/>
          <w:sz w:val="21"/>
          <w:szCs w:val="21"/>
        </w:rPr>
        <w: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Puedes usar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combinado con </w:t>
      </w:r>
      <w:proofErr w:type="spellStart"/>
      <w:r w:rsidRPr="004B3E98">
        <w:rPr>
          <w:rFonts w:ascii="Arial" w:hAnsi="Arial" w:cs="Arial"/>
          <w:color w:val="4A4A4A"/>
          <w:sz w:val="21"/>
          <w:szCs w:val="21"/>
        </w:rPr>
        <w:fldChar w:fldCharType="begin"/>
      </w:r>
      <w:r w:rsidRPr="004B3E98">
        <w:rPr>
          <w:rFonts w:ascii="Arial" w:hAnsi="Arial" w:cs="Arial"/>
          <w:color w:val="4A4A4A"/>
          <w:sz w:val="21"/>
          <w:szCs w:val="21"/>
        </w:rPr>
        <w:instrText xml:space="preserve"> HYPERLINK "https://facebook.github.io/react/" \t "_blank" </w:instrText>
      </w:r>
      <w:r w:rsidRPr="004B3E98">
        <w:rPr>
          <w:rFonts w:ascii="Arial" w:hAnsi="Arial" w:cs="Arial"/>
          <w:color w:val="4A4A4A"/>
          <w:sz w:val="21"/>
          <w:szCs w:val="21"/>
        </w:rPr>
        <w:fldChar w:fldCharType="separate"/>
      </w:r>
      <w:r w:rsidRPr="004B3E98">
        <w:rPr>
          <w:rStyle w:val="Hipervnculo"/>
          <w:rFonts w:ascii="Arial" w:eastAsiaTheme="majorEastAsia" w:hAnsi="Arial" w:cs="Arial"/>
          <w:color w:val="0791E6"/>
          <w:sz w:val="21"/>
          <w:szCs w:val="21"/>
        </w:rPr>
        <w:t>React</w:t>
      </w:r>
      <w:proofErr w:type="spellEnd"/>
      <w:r w:rsidRPr="004B3E98">
        <w:rPr>
          <w:rFonts w:ascii="Arial" w:hAnsi="Arial" w:cs="Arial"/>
          <w:color w:val="4A4A4A"/>
          <w:sz w:val="21"/>
          <w:szCs w:val="21"/>
        </w:rPr>
        <w:fldChar w:fldCharType="end"/>
      </w:r>
      <w:r w:rsidRPr="004B3E98">
        <w:rPr>
          <w:rFonts w:ascii="Arial" w:hAnsi="Arial" w:cs="Arial"/>
          <w:color w:val="4A4A4A"/>
          <w:sz w:val="21"/>
          <w:szCs w:val="21"/>
        </w:rPr>
        <w:t>, o cual cualquier otra librería de vistas. Es muy pequeño (2kB) y no tiene dependencias.</w:t>
      </w:r>
    </w:p>
    <w:p w:rsidR="004B3E98" w:rsidRPr="004B3E98" w:rsidRDefault="004B3E98" w:rsidP="004B3E98">
      <w:pPr>
        <w:pStyle w:val="Ttulo2"/>
        <w:shd w:val="clear" w:color="auto" w:fill="FFFFFF"/>
        <w:spacing w:before="0"/>
        <w:jc w:val="both"/>
        <w:rPr>
          <w:rFonts w:ascii="Arial" w:hAnsi="Arial" w:cs="Arial"/>
          <w:color w:val="4A4A4A"/>
          <w:sz w:val="21"/>
          <w:szCs w:val="21"/>
        </w:rPr>
      </w:pPr>
      <w:r w:rsidRPr="004B3E98">
        <w:rPr>
          <w:rFonts w:ascii="Arial" w:hAnsi="Arial" w:cs="Arial"/>
          <w:color w:val="4A4A4A"/>
          <w:sz w:val="21"/>
          <w:szCs w:val="21"/>
        </w:rPr>
        <w:t>Conceptos básicos</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de por si es muy simple.</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Imagine que el estado de su aplicación se describe como un </w:t>
      </w:r>
      <w:proofErr w:type="spellStart"/>
      <w:r w:rsidRPr="004B3E98">
        <w:rPr>
          <w:rFonts w:ascii="Arial" w:hAnsi="Arial" w:cs="Arial"/>
          <w:color w:val="4A4A4A"/>
          <w:sz w:val="21"/>
          <w:szCs w:val="21"/>
        </w:rPr>
        <w:t>simble</w:t>
      </w:r>
      <w:proofErr w:type="spellEnd"/>
      <w:r w:rsidRPr="004B3E98">
        <w:rPr>
          <w:rFonts w:ascii="Arial" w:hAnsi="Arial" w:cs="Arial"/>
          <w:color w:val="4A4A4A"/>
          <w:sz w:val="21"/>
          <w:szCs w:val="21"/>
        </w:rPr>
        <w:t xml:space="preserve"> objeto. Por ejemplo, el estado de una aplicación de tareas (TODO </w:t>
      </w:r>
      <w:proofErr w:type="spellStart"/>
      <w:r w:rsidRPr="004B3E98">
        <w:rPr>
          <w:rFonts w:ascii="Arial" w:hAnsi="Arial" w:cs="Arial"/>
          <w:color w:val="4A4A4A"/>
          <w:sz w:val="21"/>
          <w:szCs w:val="21"/>
        </w:rPr>
        <w:t>List</w:t>
      </w:r>
      <w:proofErr w:type="spellEnd"/>
      <w:r w:rsidRPr="004B3E98">
        <w:rPr>
          <w:rFonts w:ascii="Arial" w:hAnsi="Arial" w:cs="Arial"/>
          <w:color w:val="4A4A4A"/>
          <w:sz w:val="21"/>
          <w:szCs w:val="21"/>
        </w:rPr>
        <w:t>) puede tener el siguiente aspecto: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r w:rsidRPr="004B3E98">
        <w:rPr>
          <w:rStyle w:val="CdigoHTML"/>
          <w:color w:val="FFFFFF"/>
          <w:sz w:val="21"/>
          <w:szCs w:val="21"/>
          <w:lang w:val="en-US"/>
        </w:rPr>
        <w:t>todos</w:t>
      </w:r>
      <w:proofErr w:type="spell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text: </w:t>
      </w:r>
      <w:r w:rsidRPr="004B3E98">
        <w:rPr>
          <w:rStyle w:val="hljs-string"/>
          <w:color w:val="A6E22E"/>
          <w:sz w:val="21"/>
          <w:szCs w:val="21"/>
          <w:lang w:val="en-US"/>
        </w:rPr>
        <w:t>'Comer'</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completed: </w:t>
      </w:r>
      <w:r w:rsidRPr="004B3E98">
        <w:rPr>
          <w:rStyle w:val="hljs-literal"/>
          <w:b/>
          <w:bCs/>
          <w:color w:val="F92672"/>
          <w:sz w:val="21"/>
          <w:szCs w:val="21"/>
          <w:lang w:val="en-US"/>
        </w:rPr>
        <w:t>true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'Hacer ejercicio'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completed</w:t>
      </w:r>
      <w:proofErr w:type="spellEnd"/>
      <w:r w:rsidRPr="004B3E98">
        <w:rPr>
          <w:rStyle w:val="CdigoHTML"/>
          <w:color w:val="FFFFFF"/>
          <w:sz w:val="21"/>
          <w:szCs w:val="21"/>
        </w:rPr>
        <w:t xml:space="preserve">: </w:t>
      </w:r>
      <w:r w:rsidRPr="004B3E98">
        <w:rPr>
          <w:rStyle w:val="hljs-literal"/>
          <w:b/>
          <w:bCs/>
          <w:color w:val="F92672"/>
          <w:sz w:val="21"/>
          <w:szCs w:val="21"/>
        </w:rPr>
        <w:t>false</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visibilityFilter</w:t>
      </w:r>
      <w:proofErr w:type="spellEnd"/>
      <w:r w:rsidRPr="004B3E98">
        <w:rPr>
          <w:rStyle w:val="CdigoHTML"/>
          <w:color w:val="FFFFFF"/>
          <w:sz w:val="21"/>
          <w:szCs w:val="21"/>
        </w:rPr>
        <w:t xml:space="preserve">: </w:t>
      </w:r>
      <w:r w:rsidRPr="004B3E98">
        <w:rPr>
          <w:rStyle w:val="hljs-string"/>
          <w:color w:val="A6E22E"/>
          <w:sz w:val="21"/>
          <w:szCs w:val="21"/>
        </w:rPr>
        <w:t>'</w:t>
      </w:r>
      <w:proofErr w:type="gramStart"/>
      <w:r w:rsidRPr="004B3E98">
        <w:rPr>
          <w:rStyle w:val="hljs-string"/>
          <w:color w:val="A6E22E"/>
          <w:sz w:val="21"/>
          <w:szCs w:val="21"/>
        </w:rPr>
        <w:t>SHOW</w:t>
      </w:r>
      <w:proofErr w:type="gramEnd"/>
      <w:r w:rsidRPr="004B3E98">
        <w:rPr>
          <w:rStyle w:val="hljs-string"/>
          <w:color w:val="A6E22E"/>
          <w:sz w:val="21"/>
          <w:szCs w:val="21"/>
        </w:rPr>
        <w:t>_COMPLETED'</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Este objeto es como un “modelo” excepto que no hay </w:t>
      </w:r>
      <w:proofErr w:type="spellStart"/>
      <w:r w:rsidRPr="004B3E98">
        <w:rPr>
          <w:rStyle w:val="nfasis"/>
          <w:rFonts w:ascii="Arial" w:hAnsi="Arial" w:cs="Arial"/>
          <w:color w:val="4A4A4A"/>
          <w:sz w:val="21"/>
          <w:szCs w:val="21"/>
        </w:rPr>
        <w:t>setters</w:t>
      </w:r>
      <w:proofErr w:type="spellEnd"/>
      <w:r w:rsidRPr="004B3E98">
        <w:rPr>
          <w:rFonts w:ascii="Arial" w:hAnsi="Arial" w:cs="Arial"/>
          <w:color w:val="4A4A4A"/>
          <w:sz w:val="21"/>
          <w:szCs w:val="21"/>
        </w:rPr>
        <w:t>. Esto es así para que diferentes partes del código no puedan cambiar el estado arbitrariamente, causando errores difíciles de reproducir.</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Para cambiar algo en el estado, es necesario enviar una acción. Una acción es un simple objeto en JavaScript (observe cómo no introducimos ninguna magia) que describe lo que sucedió. A </w:t>
      </w:r>
      <w:proofErr w:type="gramStart"/>
      <w:r w:rsidRPr="004B3E98">
        <w:rPr>
          <w:rFonts w:ascii="Arial" w:hAnsi="Arial" w:cs="Arial"/>
          <w:color w:val="4A4A4A"/>
          <w:sz w:val="21"/>
          <w:szCs w:val="21"/>
        </w:rPr>
        <w:t>continuación</w:t>
      </w:r>
      <w:proofErr w:type="gramEnd"/>
      <w:r w:rsidRPr="004B3E98">
        <w:rPr>
          <w:rFonts w:ascii="Arial" w:hAnsi="Arial" w:cs="Arial"/>
          <w:color w:val="4A4A4A"/>
          <w:sz w:val="21"/>
          <w:szCs w:val="21"/>
        </w:rPr>
        <w:t xml:space="preserve"> mostramos algunos ejemplos de acciones:</w:t>
      </w:r>
    </w:p>
    <w:p w:rsidR="004B3E98" w:rsidRPr="004B3E98" w:rsidRDefault="004B3E98" w:rsidP="004B3E98">
      <w:pPr>
        <w:pStyle w:val="HTMLconformatoprevio"/>
        <w:shd w:val="clear" w:color="auto" w:fill="333333"/>
        <w:jc w:val="both"/>
        <w:rPr>
          <w:rStyle w:val="CdigoHTML"/>
          <w:color w:val="FFFFFF"/>
          <w:sz w:val="21"/>
          <w:szCs w:val="21"/>
        </w:rPr>
      </w:pPr>
      <w:proofErr w:type="gramStart"/>
      <w:r w:rsidRPr="004B3E98">
        <w:rPr>
          <w:rStyle w:val="CdigoHTML"/>
          <w:color w:val="FFFFFF"/>
          <w:sz w:val="21"/>
          <w:szCs w:val="21"/>
        </w:rPr>
        <w:t xml:space="preserve">{ </w:t>
      </w:r>
      <w:proofErr w:type="spellStart"/>
      <w:r w:rsidRPr="004B3E98">
        <w:rPr>
          <w:rStyle w:val="CdigoHTML"/>
          <w:color w:val="FFFFFF"/>
          <w:sz w:val="21"/>
          <w:szCs w:val="21"/>
        </w:rPr>
        <w:t>type</w:t>
      </w:r>
      <w:proofErr w:type="spellEnd"/>
      <w:proofErr w:type="gramEnd"/>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'Ir a nadar a la piscina'</w:t>
      </w: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 xml:space="preserve">, index: </w:t>
      </w:r>
      <w:r w:rsidRPr="004B3E98">
        <w:rPr>
          <w:rStyle w:val="hljs-number"/>
          <w:color w:val="FFFFFF"/>
          <w:sz w:val="21"/>
          <w:szCs w:val="21"/>
          <w:lang w:val="en-US"/>
        </w:rPr>
        <w:t>1</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'SET_VISIBILITY_FILTER'</w:t>
      </w:r>
      <w:r w:rsidRPr="004B3E98">
        <w:rPr>
          <w:rStyle w:val="CdigoHTML"/>
          <w:color w:val="FFFFFF"/>
          <w:sz w:val="21"/>
          <w:szCs w:val="21"/>
          <w:lang w:val="en-US"/>
        </w:rPr>
        <w:t xml:space="preserve">, filter: </w:t>
      </w:r>
      <w:r w:rsidRPr="004B3E98">
        <w:rPr>
          <w:rStyle w:val="hljs-string"/>
          <w:color w:val="A6E22E"/>
          <w:sz w:val="21"/>
          <w:szCs w:val="21"/>
          <w:lang w:val="en-US"/>
        </w:rPr>
        <w:t>'SHOW_ALL'</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Hacer valer que cada cambio sea descrito como una acción nos permite tener </w:t>
      </w:r>
      <w:proofErr w:type="gramStart"/>
      <w:r w:rsidRPr="004B3E98">
        <w:rPr>
          <w:rFonts w:ascii="Arial" w:hAnsi="Arial" w:cs="Arial"/>
          <w:color w:val="4A4A4A"/>
          <w:sz w:val="21"/>
          <w:szCs w:val="21"/>
        </w:rPr>
        <w:t>una claro entendimiento</w:t>
      </w:r>
      <w:proofErr w:type="gramEnd"/>
      <w:r w:rsidRPr="004B3E98">
        <w:rPr>
          <w:rFonts w:ascii="Arial" w:hAnsi="Arial" w:cs="Arial"/>
          <w:color w:val="4A4A4A"/>
          <w:sz w:val="21"/>
          <w:szCs w:val="21"/>
        </w:rPr>
        <w:t xml:space="preserve"> de lo que está pasando en la aplicación. Si algo cambió, sabemos por qué cambió. Las acciones son como migas de pan (el rastro) de lo que ha sucedido. Finalmente, para juntar el estado y las acciones entre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escribimos una función llamada reductor (</w:t>
      </w:r>
      <w:proofErr w:type="spellStart"/>
      <w:r w:rsidRPr="004B3E98">
        <w:rPr>
          <w:rFonts w:ascii="Arial" w:hAnsi="Arial" w:cs="Arial"/>
          <w:color w:val="4A4A4A"/>
          <w:sz w:val="21"/>
          <w:szCs w:val="21"/>
        </w:rPr>
        <w:t>reducer</w:t>
      </w:r>
      <w:proofErr w:type="spellEnd"/>
      <w:r w:rsidRPr="004B3E98">
        <w:rPr>
          <w:rFonts w:ascii="Arial" w:hAnsi="Arial" w:cs="Arial"/>
          <w:color w:val="4A4A4A"/>
          <w:sz w:val="21"/>
          <w:szCs w:val="21"/>
        </w:rPr>
        <w:t xml:space="preserve">). Una vez más, nada de magia sobre </w:t>
      </w:r>
      <w:proofErr w:type="spellStart"/>
      <w:r w:rsidRPr="004B3E98">
        <w:rPr>
          <w:rFonts w:ascii="Arial" w:hAnsi="Arial" w:cs="Arial"/>
          <w:color w:val="4A4A4A"/>
          <w:sz w:val="21"/>
          <w:szCs w:val="21"/>
        </w:rPr>
        <w:t>él</w:t>
      </w:r>
      <w:proofErr w:type="spellEnd"/>
      <w:r w:rsidRPr="004B3E98">
        <w:rPr>
          <w:rFonts w:ascii="Arial" w:hAnsi="Arial" w:cs="Arial"/>
          <w:color w:val="4A4A4A"/>
          <w:sz w:val="21"/>
          <w:szCs w:val="21"/>
        </w:rPr>
        <w:t xml:space="preserve"> asunto, es sólo una función que toma el estado y la acción como argumentos y devuelve el siguiente estado de la aplicación. Sería difícil escribir tal función para una aplicación grande, por lo que escribimos funciones más pequeñas que gestionan partes del estado: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visibilityFilter</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'SHOW_ALL',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if</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action.type</w:t>
      </w:r>
      <w:proofErr w:type="spellEnd"/>
      <w:proofErr w:type="gramEnd"/>
      <w:r w:rsidRPr="004B3E98">
        <w:rPr>
          <w:rStyle w:val="CdigoHTML"/>
          <w:color w:val="FFFFFF"/>
          <w:sz w:val="21"/>
          <w:szCs w:val="21"/>
          <w:lang w:val="en-US"/>
        </w:rPr>
        <w:t xml:space="preserve"> === </w:t>
      </w:r>
      <w:r w:rsidRPr="004B3E98">
        <w:rPr>
          <w:rStyle w:val="hljs-string"/>
          <w:color w:val="A6E22E"/>
          <w:sz w:val="21"/>
          <w:szCs w:val="21"/>
          <w:lang w:val="en-US"/>
        </w:rPr>
        <w:t>'SET_VISIBILITY_FILTER'</w:t>
      </w:r>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action.filter</w:t>
      </w:r>
      <w:proofErr w:type="spellEnd"/>
      <w:proofErr w:type="gramEnd"/>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r w:rsidRPr="004B3E98">
        <w:rPr>
          <w:rStyle w:val="hljs-keyword"/>
          <w:b/>
          <w:bCs/>
          <w:color w:val="F92672"/>
          <w:sz w:val="21"/>
          <w:szCs w:val="21"/>
          <w:lang w:val="en-US"/>
        </w:rPr>
        <w:t>else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todos</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switch</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action.type</w:t>
      </w:r>
      <w:proofErr w:type="spellEnd"/>
      <w:proofErr w:type="gram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hljs-keyword"/>
          <w:b/>
          <w:bCs/>
          <w:color w:val="F92672"/>
          <w:sz w:val="21"/>
          <w:szCs w:val="21"/>
        </w:rPr>
        <w:t>case</w:t>
      </w:r>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state.concat</w:t>
      </w:r>
      <w:proofErr w:type="spellEnd"/>
      <w:proofErr w:type="gramEnd"/>
      <w:r w:rsidRPr="004B3E98">
        <w:rPr>
          <w:rStyle w:val="CdigoHTML"/>
          <w:color w:val="FFFFFF"/>
          <w:sz w:val="21"/>
          <w:szCs w:val="21"/>
          <w:lang w:val="en-US"/>
        </w:rPr>
        <w:t xml:space="preserve">([{ text: </w:t>
      </w:r>
      <w:proofErr w:type="spellStart"/>
      <w:r w:rsidRPr="004B3E98">
        <w:rPr>
          <w:rStyle w:val="CdigoHTML"/>
          <w:color w:val="FFFFFF"/>
          <w:sz w:val="21"/>
          <w:szCs w:val="21"/>
          <w:lang w:val="en-US"/>
        </w:rPr>
        <w:t>action.text</w:t>
      </w:r>
      <w:proofErr w:type="spellEnd"/>
      <w:r w:rsidRPr="004B3E98">
        <w:rPr>
          <w:rStyle w:val="CdigoHTML"/>
          <w:color w:val="FFFFFF"/>
          <w:sz w:val="21"/>
          <w:szCs w:val="21"/>
          <w:lang w:val="en-US"/>
        </w:rPr>
        <w:t xml:space="preserve">, completed: </w:t>
      </w:r>
      <w:r w:rsidRPr="004B3E98">
        <w:rPr>
          <w:rStyle w:val="hljs-literal"/>
          <w:b/>
          <w:bCs/>
          <w:color w:val="F92672"/>
          <w:sz w:val="21"/>
          <w:szCs w:val="21"/>
          <w:lang w:val="en-US"/>
        </w:rPr>
        <w:t>false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case</w:t>
      </w:r>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state.map</w:t>
      </w:r>
      <w:proofErr w:type="spellEnd"/>
      <w:r w:rsidRPr="004B3E98">
        <w:rPr>
          <w:rStyle w:val="CdigoHTML"/>
          <w:color w:val="FFFFFF"/>
          <w:sz w:val="21"/>
          <w:szCs w:val="21"/>
          <w:lang w:val="en-US"/>
        </w:rPr>
        <w:t>(</w:t>
      </w:r>
      <w:proofErr w:type="gramEnd"/>
      <w:r w:rsidRPr="004B3E98">
        <w:rPr>
          <w:rStyle w:val="CdigoHTML"/>
          <w:color w:val="FFFFFF"/>
          <w:sz w:val="21"/>
          <w:szCs w:val="21"/>
          <w:lang w:val="en-US"/>
        </w:rPr>
        <w:t>(</w:t>
      </w:r>
      <w:proofErr w:type="spellStart"/>
      <w:r w:rsidRPr="004B3E98">
        <w:rPr>
          <w:rStyle w:val="CdigoHTML"/>
          <w:color w:val="FFFFFF"/>
          <w:sz w:val="21"/>
          <w:szCs w:val="21"/>
          <w:lang w:val="en-US"/>
        </w:rPr>
        <w:t>todo</w:t>
      </w:r>
      <w:proofErr w:type="spellEnd"/>
      <w:r w:rsidRPr="004B3E98">
        <w:rPr>
          <w:rStyle w:val="CdigoHTML"/>
          <w:color w:val="FFFFFF"/>
          <w:sz w:val="21"/>
          <w:szCs w:val="21"/>
          <w:lang w:val="en-US"/>
        </w:rPr>
        <w:t>, index) =&gt;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action.index</w:t>
      </w:r>
      <w:proofErr w:type="spellEnd"/>
      <w:proofErr w:type="gramEnd"/>
      <w:r w:rsidRPr="004B3E98">
        <w:rPr>
          <w:rStyle w:val="CdigoHTML"/>
          <w:color w:val="FFFFFF"/>
          <w:sz w:val="21"/>
          <w:szCs w:val="21"/>
          <w:lang w:val="en-US"/>
        </w:rPr>
        <w:t xml:space="preserve"> === index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gramStart"/>
      <w:r w:rsidRPr="004B3E98">
        <w:rPr>
          <w:rStyle w:val="CdigoHTML"/>
          <w:color w:val="FFFFFF"/>
          <w:sz w:val="21"/>
          <w:szCs w:val="21"/>
          <w:lang w:val="en-US"/>
        </w:rPr>
        <w:t>{ text</w:t>
      </w:r>
      <w:proofErr w:type="gramEnd"/>
      <w:r w:rsidRPr="004B3E98">
        <w:rPr>
          <w:rStyle w:val="CdigoHTML"/>
          <w:color w:val="FFFFFF"/>
          <w:sz w:val="21"/>
          <w:szCs w:val="21"/>
          <w:lang w:val="en-US"/>
        </w:rPr>
        <w:t xml:space="preserve">: </w:t>
      </w:r>
      <w:proofErr w:type="spellStart"/>
      <w:r w:rsidRPr="004B3E98">
        <w:rPr>
          <w:rStyle w:val="CdigoHTML"/>
          <w:color w:val="FFFFFF"/>
          <w:sz w:val="21"/>
          <w:szCs w:val="21"/>
          <w:lang w:val="en-US"/>
        </w:rPr>
        <w:t>todo.text</w:t>
      </w:r>
      <w:proofErr w:type="spellEnd"/>
      <w:r w:rsidRPr="004B3E98">
        <w:rPr>
          <w:rStyle w:val="CdigoHTML"/>
          <w:color w:val="FFFFFF"/>
          <w:sz w:val="21"/>
          <w:szCs w:val="21"/>
          <w:lang w:val="en-US"/>
        </w:rPr>
        <w:t>, completed: !</w:t>
      </w:r>
      <w:proofErr w:type="spellStart"/>
      <w:r w:rsidRPr="004B3E98">
        <w:rPr>
          <w:rStyle w:val="CdigoHTML"/>
          <w:color w:val="FFFFFF"/>
          <w:sz w:val="21"/>
          <w:szCs w:val="21"/>
          <w:lang w:val="en-US"/>
        </w:rPr>
        <w:t>todo.completed</w:t>
      </w:r>
      <w:proofErr w:type="spellEnd"/>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todo</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r w:rsidRPr="004B3E98">
        <w:rPr>
          <w:rStyle w:val="hljs-keyword"/>
          <w:b/>
          <w:bCs/>
          <w:color w:val="F92672"/>
          <w:sz w:val="21"/>
          <w:szCs w:val="21"/>
        </w:rPr>
        <w:t>default</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hljs-keyword"/>
          <w:b/>
          <w:bCs/>
          <w:color w:val="F92672"/>
          <w:sz w:val="21"/>
          <w:szCs w:val="21"/>
        </w:rPr>
        <w:t>return</w:t>
      </w:r>
      <w:proofErr w:type="spellEnd"/>
      <w:r w:rsidRPr="004B3E98">
        <w:rPr>
          <w:rStyle w:val="CdigoHTML"/>
          <w:color w:val="FFFFFF"/>
          <w:sz w:val="21"/>
          <w:szCs w:val="21"/>
        </w:rPr>
        <w:t xml:space="preserve"> </w:t>
      </w:r>
      <w:proofErr w:type="spellStart"/>
      <w:r w:rsidRPr="004B3E98">
        <w:rPr>
          <w:rStyle w:val="CdigoHTML"/>
          <w:color w:val="FFFFFF"/>
          <w:sz w:val="21"/>
          <w:szCs w:val="21"/>
        </w:rPr>
        <w:t>state</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Y escribimos otro reductor que gestiona el estado completo de nuestra aplicación llamando a esos dos reductores por sus respectivas </w:t>
      </w:r>
      <w:proofErr w:type="spellStart"/>
      <w:r w:rsidRPr="004B3E98">
        <w:rPr>
          <w:rStyle w:val="nfasis"/>
          <w:rFonts w:ascii="Arial" w:hAnsi="Arial" w:cs="Arial"/>
          <w:color w:val="4A4A4A"/>
          <w:sz w:val="21"/>
          <w:szCs w:val="21"/>
        </w:rPr>
        <w:t>state</w:t>
      </w:r>
      <w:proofErr w:type="spellEnd"/>
      <w:r w:rsidRPr="004B3E98">
        <w:rPr>
          <w:rStyle w:val="nfasis"/>
          <w:rFonts w:ascii="Arial" w:hAnsi="Arial" w:cs="Arial"/>
          <w:color w:val="4A4A4A"/>
          <w:sz w:val="21"/>
          <w:szCs w:val="21"/>
        </w:rPr>
        <w:t xml:space="preserve"> </w:t>
      </w:r>
      <w:proofErr w:type="spellStart"/>
      <w:r w:rsidRPr="004B3E98">
        <w:rPr>
          <w:rStyle w:val="nfasis"/>
          <w:rFonts w:ascii="Arial" w:hAnsi="Arial" w:cs="Arial"/>
          <w:color w:val="4A4A4A"/>
          <w:sz w:val="21"/>
          <w:szCs w:val="21"/>
        </w:rPr>
        <w:t>keys</w:t>
      </w:r>
      <w:proofErr w:type="spellEnd"/>
      <w:r w:rsidRPr="004B3E98">
        <w:rPr>
          <w:rFonts w:ascii="Arial" w:hAnsi="Arial" w:cs="Arial"/>
          <w:color w:val="4A4A4A"/>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todoApp</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 xml:space="preserve">todos: </w:t>
      </w:r>
      <w:proofErr w:type="gramStart"/>
      <w:r w:rsidRPr="004B3E98">
        <w:rPr>
          <w:rStyle w:val="CdigoHTML"/>
          <w:color w:val="FFFFFF"/>
          <w:sz w:val="21"/>
          <w:szCs w:val="21"/>
        </w:rPr>
        <w:t>todos(</w:t>
      </w:r>
      <w:proofErr w:type="spellStart"/>
      <w:proofErr w:type="gramEnd"/>
      <w:r w:rsidRPr="004B3E98">
        <w:rPr>
          <w:rStyle w:val="CdigoHTML"/>
          <w:color w:val="FFFFFF"/>
          <w:sz w:val="21"/>
          <w:szCs w:val="21"/>
        </w:rPr>
        <w:t>state.todos</w:t>
      </w:r>
      <w:proofErr w:type="spellEnd"/>
      <w:r w:rsidRPr="004B3E98">
        <w:rPr>
          <w:rStyle w:val="CdigoHTML"/>
          <w:color w:val="FFFFFF"/>
          <w:sz w:val="21"/>
          <w:szCs w:val="21"/>
        </w:rPr>
        <w:t xml:space="preserve">, </w:t>
      </w:r>
      <w:proofErr w:type="spellStart"/>
      <w:r w:rsidRPr="004B3E98">
        <w:rPr>
          <w:rStyle w:val="CdigoHTML"/>
          <w:color w:val="FFFFFF"/>
          <w:sz w:val="21"/>
          <w:szCs w:val="21"/>
        </w:rPr>
        <w:t>action</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proofErr w:type="spellStart"/>
      <w:r w:rsidRPr="004B3E98">
        <w:rPr>
          <w:rStyle w:val="CdigoHTML"/>
          <w:color w:val="FFFFFF"/>
          <w:sz w:val="21"/>
          <w:szCs w:val="21"/>
          <w:lang w:val="en-US"/>
        </w:rPr>
        <w:t>visibilityFilter</w:t>
      </w:r>
      <w:proofErr w:type="spellEnd"/>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visibilityFilter</w:t>
      </w:r>
      <w:proofErr w:type="spellEnd"/>
      <w:r w:rsidRPr="004B3E98">
        <w:rPr>
          <w:rStyle w:val="CdigoHTML"/>
          <w:color w:val="FFFFFF"/>
          <w:sz w:val="21"/>
          <w:szCs w:val="21"/>
          <w:lang w:val="en-US"/>
        </w:rPr>
        <w:t>(</w:t>
      </w:r>
      <w:proofErr w:type="spellStart"/>
      <w:proofErr w:type="gramEnd"/>
      <w:r w:rsidRPr="004B3E98">
        <w:rPr>
          <w:rStyle w:val="CdigoHTML"/>
          <w:color w:val="FFFFFF"/>
          <w:sz w:val="21"/>
          <w:szCs w:val="21"/>
          <w:lang w:val="en-US"/>
        </w:rPr>
        <w:t>state.visibilityFilter</w:t>
      </w:r>
      <w:proofErr w:type="spellEnd"/>
      <w:r w:rsidRPr="004B3E98">
        <w:rPr>
          <w:rStyle w:val="CdigoHTML"/>
          <w:color w:val="FFFFFF"/>
          <w:sz w:val="21"/>
          <w:szCs w:val="21"/>
          <w:lang w:val="en-US"/>
        </w:rPr>
        <w:t>, action)</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Esto es básicamente toda la idea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Tenga en cuenta que no hemos utilizado ninguna API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Ya se incluyen algunas utilidades para facilitar este patrón, pero la idea principal es que usted describe cómo su estado se actualiza con el tiempo en respuesta a los objetos de acción, y el 90% del código que se escribe es simplemente JavaScript, sin uso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en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xml:space="preserve"> mismo, sus </w:t>
      </w:r>
      <w:proofErr w:type="spellStart"/>
      <w:r w:rsidRPr="004B3E98">
        <w:rPr>
          <w:rFonts w:ascii="Arial" w:hAnsi="Arial" w:cs="Arial"/>
          <w:color w:val="4A4A4A"/>
          <w:sz w:val="21"/>
          <w:szCs w:val="21"/>
        </w:rPr>
        <w:t>APIs</w:t>
      </w:r>
      <w:proofErr w:type="spellEnd"/>
      <w:r w:rsidRPr="004B3E98">
        <w:rPr>
          <w:rFonts w:ascii="Arial" w:hAnsi="Arial" w:cs="Arial"/>
          <w:color w:val="4A4A4A"/>
          <w:sz w:val="21"/>
          <w:szCs w:val="21"/>
        </w:rPr>
        <w:t>, o cualquier magia.</w:t>
      </w:r>
    </w:p>
    <w:p w:rsidR="004B3E98" w:rsidRDefault="004B3E98" w:rsidP="004B3E98">
      <w:pPr>
        <w:rPr>
          <w:lang w:val="es-MX"/>
        </w:rPr>
      </w:pPr>
    </w:p>
    <w:p w:rsidR="001C2914" w:rsidRDefault="001C2914" w:rsidP="001C2914">
      <w:pPr>
        <w:pStyle w:val="Ttulo1"/>
      </w:pPr>
      <w:r w:rsidRPr="001C2914">
        <w:t>Patrón Decorator y Casos de Uso</w:t>
      </w:r>
    </w:p>
    <w:p w:rsidR="001C2914" w:rsidRDefault="001C2914" w:rsidP="001C2914">
      <w:pPr>
        <w:rPr>
          <w:rFonts w:ascii="Arial" w:hAnsi="Arial" w:cs="Arial"/>
          <w:color w:val="273B47"/>
          <w:shd w:val="clear" w:color="auto" w:fill="FFFFFF"/>
        </w:rPr>
      </w:pPr>
      <w:r>
        <w:rPr>
          <w:rFonts w:ascii="Arial" w:hAnsi="Arial" w:cs="Arial"/>
          <w:color w:val="273B47"/>
          <w:shd w:val="clear" w:color="auto" w:fill="FFFFFF"/>
        </w:rPr>
        <w:t>Añade nuevas responsabilidades a un objeto de forma dinámica permitiendo así extender su funcionalidad sin tener que usar subclases.</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w:t>
      </w:r>
      <w:hyperlink r:id="rId230" w:tgtFrame="_blank" w:tooltip="Patrón de diseño" w:history="1">
        <w:r w:rsidRPr="001C2914">
          <w:rPr>
            <w:rStyle w:val="Hipervnculo"/>
            <w:rFonts w:ascii="Arial" w:eastAsiaTheme="majorEastAsia" w:hAnsi="Arial" w:cs="Arial"/>
            <w:color w:val="0791E6"/>
            <w:sz w:val="21"/>
            <w:szCs w:val="21"/>
          </w:rPr>
          <w:t>patrón</w:t>
        </w:r>
      </w:hyperlink>
      <w:r w:rsidRPr="001C2914">
        <w:rPr>
          <w:rFonts w:ascii="Arial" w:hAnsi="Arial" w:cs="Arial"/>
          <w:color w:val="4A4A4A"/>
          <w:sz w:val="21"/>
          <w:szCs w:val="21"/>
        </w:rPr>
        <w:t> </w:t>
      </w:r>
      <w:proofErr w:type="spellStart"/>
      <w:r w:rsidRPr="001C2914">
        <w:rPr>
          <w:rStyle w:val="Textoennegrita"/>
          <w:rFonts w:ascii="Arial" w:hAnsi="Arial" w:cs="Arial"/>
          <w:color w:val="4A4A4A"/>
          <w:sz w:val="21"/>
          <w:szCs w:val="21"/>
        </w:rPr>
        <w:t>Decorator</w:t>
      </w:r>
      <w:proofErr w:type="spellEnd"/>
      <w:r w:rsidRPr="001C2914">
        <w:rPr>
          <w:rFonts w:ascii="Arial" w:hAnsi="Arial" w:cs="Arial"/>
          <w:color w:val="4A4A4A"/>
          <w:sz w:val="21"/>
          <w:szCs w:val="21"/>
        </w:rPr>
        <w:t> responde a la necesidad de añadir dinámicamente funcionalidad a un Objeto. Esto nos permite no tener que crear sucesivas clases que hereden de la primera incorporando la nueva funcionalidad, sino otras que la implementan y se asocian a la primera.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Motivación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Un ejemplo para poder ver la aplicabilidad del patrón decorador podría ser el siguiente:</w:t>
      </w:r>
    </w:p>
    <w:p w:rsidR="001C2914" w:rsidRPr="001C2914" w:rsidRDefault="001C2914" w:rsidP="007F2C48">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 xml:space="preserve">Disponemos de una herramienta para crear interfaces </w:t>
      </w:r>
      <w:proofErr w:type="spellStart"/>
      <w:r w:rsidRPr="001C2914">
        <w:rPr>
          <w:rFonts w:ascii="Arial" w:hAnsi="Arial" w:cs="Arial"/>
          <w:color w:val="4A4A4A"/>
          <w:sz w:val="21"/>
          <w:szCs w:val="21"/>
        </w:rPr>
        <w:t>gráﬁcas</w:t>
      </w:r>
      <w:proofErr w:type="spellEnd"/>
      <w:r w:rsidRPr="001C2914">
        <w:rPr>
          <w:rFonts w:ascii="Arial" w:hAnsi="Arial" w:cs="Arial"/>
          <w:color w:val="4A4A4A"/>
          <w:sz w:val="21"/>
          <w:szCs w:val="21"/>
        </w:rPr>
        <w:t>, que permite añadir funcionalidades como bordes o barras de desplazamiento a cualquier componente de la interfaz.</w:t>
      </w:r>
    </w:p>
    <w:p w:rsidR="001C2914" w:rsidRPr="001C2914" w:rsidRDefault="001C2914" w:rsidP="007F2C48">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Una posible solución sería utilizar la herencia para extender las responsabilidades de la clase. Si optamos por esta solución, estaríamos haciendo un diseño inflexible (estático), ya que el cliente no puede controlar cuándo y cómo decorar el componente con esa propiedad.</w:t>
      </w:r>
    </w:p>
    <w:p w:rsidR="001C2914" w:rsidRPr="001C2914" w:rsidRDefault="001C2914" w:rsidP="007F2C48">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 solución está en encapsular dentro de otro objeto, llamado Decorador, las nuevas responsabilidades. El decorador redirige las peticiones al componente y, además, puede realizar acciones adicionales antes y después de la redirección. De este modo, se pueden añadir decoradores con cualidades añadidas recursivamente.</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3009265"/>
            <wp:effectExtent l="0" t="0" r="1905" b="635"/>
            <wp:docPr id="38" name="Imagen 38" descr="decorador conc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corador concret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2145" cy="3009265"/>
                    </a:xfrm>
                    <a:prstGeom prst="rect">
                      <a:avLst/>
                    </a:prstGeom>
                    <a:noFill/>
                    <a:ln>
                      <a:noFill/>
                    </a:ln>
                  </pic:spPr>
                </pic:pic>
              </a:graphicData>
            </a:graphic>
          </wp:inline>
        </w:drawing>
      </w:r>
    </w:p>
    <w:p w:rsidR="001C2914" w:rsidRPr="001C2914" w:rsidRDefault="001C2914" w:rsidP="007F2C48">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En este diagrama de clases, podemos ver que la interfaz decorador implementa la interfaz del componente, redirigiendo todos los métodos al componente visual que encapsula.</w:t>
      </w:r>
    </w:p>
    <w:p w:rsidR="001C2914" w:rsidRPr="001C2914" w:rsidRDefault="001C2914" w:rsidP="007F2C48">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Las subclases decoradoras refinan los métodos del componente, añadiendo responsabilidades.</w:t>
      </w:r>
    </w:p>
    <w:p w:rsidR="001C2914" w:rsidRPr="001C2914" w:rsidRDefault="001C2914" w:rsidP="007F2C48">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También se puede ver que el cliente no necesita hacer distinción entre los componentes visuales decorados y los sin decorar.</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drawing>
          <wp:inline distT="0" distB="0" distL="0" distR="0">
            <wp:extent cx="5732145" cy="2928620"/>
            <wp:effectExtent l="0" t="0" r="1905" b="5080"/>
            <wp:docPr id="37" name="Imagen 37" descr="secuencia dec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cuencia decorado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145" cy="2928620"/>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Aplicabilidad</w:t>
      </w:r>
    </w:p>
    <w:p w:rsidR="001C2914" w:rsidRPr="001C2914" w:rsidRDefault="001C2914" w:rsidP="007F2C48">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Añadir responsabilidades a objetos individuales de forma dinámica y transparente</w:t>
      </w:r>
    </w:p>
    <w:p w:rsidR="001C2914" w:rsidRPr="001C2914" w:rsidRDefault="001C2914" w:rsidP="007F2C48">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Responsabilidades de un objeto pueden ser retiradas</w:t>
      </w:r>
    </w:p>
    <w:p w:rsidR="001C2914" w:rsidRPr="001C2914" w:rsidRDefault="001C2914" w:rsidP="007F2C48">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Cuando la extensión mediante la herencia no es viable</w:t>
      </w:r>
    </w:p>
    <w:p w:rsidR="001C2914" w:rsidRPr="001C2914" w:rsidRDefault="001C2914" w:rsidP="007F2C48">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Hay una necesidad de extender la funcionalidad de una clase, pero no hay razones para extenderlo a través de la herencia.</w:t>
      </w:r>
    </w:p>
    <w:p w:rsidR="001C2914" w:rsidRPr="001C2914" w:rsidRDefault="001C2914" w:rsidP="007F2C48">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Existe la necesidad de extender dinámicamente la funcionalidad de un objeto y quizás quitar la funcionalidad extendida.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Estructura</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2560955"/>
            <wp:effectExtent l="0" t="0" r="1905" b="0"/>
            <wp:docPr id="36" name="Imagen 36" descr="Decorador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orador genérico"/>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2145" cy="2560955"/>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Participantes</w:t>
      </w:r>
    </w:p>
    <w:p w:rsidR="001C2914" w:rsidRPr="001C2914" w:rsidRDefault="001C2914" w:rsidP="007F2C48">
      <w:pPr>
        <w:numPr>
          <w:ilvl w:val="0"/>
          <w:numId w:val="47"/>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1C2914">
        <w:rPr>
          <w:rFonts w:ascii="Arial" w:hAnsi="Arial" w:cs="Arial"/>
          <w:color w:val="4A4A4A"/>
          <w:sz w:val="21"/>
          <w:szCs w:val="21"/>
        </w:rPr>
        <w:t>Deﬁne</w:t>
      </w:r>
      <w:proofErr w:type="spellEnd"/>
      <w:r w:rsidRPr="001C2914">
        <w:rPr>
          <w:rFonts w:ascii="Arial" w:hAnsi="Arial" w:cs="Arial"/>
          <w:color w:val="4A4A4A"/>
          <w:sz w:val="21"/>
          <w:szCs w:val="21"/>
        </w:rPr>
        <w:t xml:space="preserve"> la interfaz para los objetos que pueden tener responsabilidades añadidas.</w:t>
      </w:r>
    </w:p>
    <w:p w:rsidR="001C2914" w:rsidRPr="001C2914" w:rsidRDefault="001C2914" w:rsidP="007F2C48">
      <w:pPr>
        <w:numPr>
          <w:ilvl w:val="0"/>
          <w:numId w:val="48"/>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1C2914">
        <w:rPr>
          <w:rFonts w:ascii="Arial" w:hAnsi="Arial" w:cs="Arial"/>
          <w:color w:val="4A4A4A"/>
          <w:sz w:val="21"/>
          <w:szCs w:val="21"/>
        </w:rPr>
        <w:t>Deﬁne</w:t>
      </w:r>
      <w:proofErr w:type="spellEnd"/>
      <w:r w:rsidRPr="001C2914">
        <w:rPr>
          <w:rFonts w:ascii="Arial" w:hAnsi="Arial" w:cs="Arial"/>
          <w:color w:val="4A4A4A"/>
          <w:sz w:val="21"/>
          <w:szCs w:val="21"/>
        </w:rPr>
        <w:t xml:space="preserve"> un objeto al cual se le pueden agregar responsabilidades adicionales.</w:t>
      </w:r>
    </w:p>
    <w:p w:rsidR="001C2914" w:rsidRPr="001C2914" w:rsidRDefault="001C2914" w:rsidP="007F2C48">
      <w:pPr>
        <w:numPr>
          <w:ilvl w:val="0"/>
          <w:numId w:val="49"/>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Mantiene una referencia al componente asociado. Implementa la interfaz de la superclase Componente delegando en el componente asociado.</w:t>
      </w:r>
    </w:p>
    <w:p w:rsidR="001C2914" w:rsidRPr="001C2914" w:rsidRDefault="001C2914" w:rsidP="007F2C48">
      <w:pPr>
        <w:numPr>
          <w:ilvl w:val="0"/>
          <w:numId w:val="50"/>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Añade responsabilidades al componente.</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Colaboraciones</w:t>
      </w:r>
    </w:p>
    <w:p w:rsidR="001C2914" w:rsidRPr="001C2914" w:rsidRDefault="001C2914" w:rsidP="007F2C48">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El decorador redirige las peticiones al componente asociado.</w:t>
      </w:r>
    </w:p>
    <w:p w:rsidR="001C2914" w:rsidRPr="001C2914" w:rsidRDefault="001C2914" w:rsidP="007F2C48">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Opcionalmente puede realizar tareas adicionales antes y después de redirigir la petición.</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Consecuencias</w:t>
      </w:r>
    </w:p>
    <w:p w:rsidR="001C2914" w:rsidRPr="001C2914" w:rsidRDefault="001C2914" w:rsidP="007F2C48">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Más flexible que la herencia. Al utilizar este patrón, se pueden añadir y eliminar responsabilidades en tiempo de ejecución. Además, evita la utilización de la herencia con muchas clases y también, en algunos casos, la herencia múltiple.</w:t>
      </w:r>
    </w:p>
    <w:p w:rsidR="001C2914" w:rsidRPr="001C2914" w:rsidRDefault="001C2914" w:rsidP="007F2C48">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Evita la aparición de clases con muchas responsabilidades en las clases superiores de la jerarquía. Este patrón nos permite ir incorporando de manera incremental responsabilidades.</w:t>
      </w:r>
    </w:p>
    <w:p w:rsidR="001C2914" w:rsidRPr="001C2914" w:rsidRDefault="001C2914" w:rsidP="007F2C48">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Genera gran cantidad de objetos pequeños. El uso de decoradores da como resultado sistemas formados por muchos objetos pequeños y parecidos.</w:t>
      </w:r>
    </w:p>
    <w:p w:rsidR="001C2914" w:rsidRPr="001C2914" w:rsidRDefault="001C2914" w:rsidP="007F2C48">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 xml:space="preserve">Puede haber problemas con la identidad de los objetos. Un decorador se comporta como un envoltorio transparente. Pero desde el punto de vista de la identidad de objetos, estos no son idénticos, por lo </w:t>
      </w:r>
      <w:proofErr w:type="gramStart"/>
      <w:r w:rsidRPr="001C2914">
        <w:rPr>
          <w:rFonts w:ascii="Arial" w:hAnsi="Arial" w:cs="Arial"/>
          <w:color w:val="4A4A4A"/>
          <w:sz w:val="21"/>
          <w:szCs w:val="21"/>
        </w:rPr>
        <w:t>tanto</w:t>
      </w:r>
      <w:proofErr w:type="gramEnd"/>
      <w:r w:rsidRPr="001C2914">
        <w:rPr>
          <w:rFonts w:ascii="Arial" w:hAnsi="Arial" w:cs="Arial"/>
          <w:color w:val="4A4A4A"/>
          <w:sz w:val="21"/>
          <w:szCs w:val="21"/>
        </w:rPr>
        <w:t xml:space="preserve"> no deberíamos apoyarnos en la identidad cuando estamos usando decoradores.</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Implementación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patrón </w:t>
      </w:r>
      <w:proofErr w:type="spellStart"/>
      <w:r w:rsidRPr="001C2914">
        <w:rPr>
          <w:rStyle w:val="Textoennegrita"/>
          <w:rFonts w:ascii="Arial" w:hAnsi="Arial" w:cs="Arial"/>
          <w:color w:val="4A4A4A"/>
          <w:sz w:val="21"/>
          <w:szCs w:val="21"/>
        </w:rPr>
        <w:t>Decorator</w:t>
      </w:r>
      <w:proofErr w:type="spellEnd"/>
      <w:r w:rsidRPr="001C2914">
        <w:rPr>
          <w:rFonts w:ascii="Arial" w:hAnsi="Arial" w:cs="Arial"/>
          <w:color w:val="4A4A4A"/>
          <w:sz w:val="21"/>
          <w:szCs w:val="21"/>
        </w:rPr>
        <w:t> soluciona este problema de una manera mucho más sencilla y extensible.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Se crea a partir de </w:t>
      </w:r>
      <w:r w:rsidRPr="001C2914">
        <w:rPr>
          <w:rStyle w:val="nfasis"/>
          <w:rFonts w:ascii="Arial" w:hAnsi="Arial" w:cs="Arial"/>
          <w:color w:val="4A4A4A"/>
          <w:sz w:val="21"/>
          <w:szCs w:val="21"/>
        </w:rPr>
        <w:t>Ventana</w:t>
      </w:r>
      <w:r w:rsidRPr="001C2914">
        <w:rPr>
          <w:rFonts w:ascii="Arial" w:hAnsi="Arial" w:cs="Arial"/>
          <w:color w:val="4A4A4A"/>
          <w:sz w:val="21"/>
          <w:szCs w:val="21"/>
        </w:rPr>
        <w:t> la subclase abstracta </w:t>
      </w:r>
      <w:proofErr w:type="spellStart"/>
      <w:r w:rsidRPr="001C2914">
        <w:rPr>
          <w:rStyle w:val="nfasis"/>
          <w:rFonts w:ascii="Arial" w:hAnsi="Arial" w:cs="Arial"/>
          <w:color w:val="4A4A4A"/>
          <w:sz w:val="21"/>
          <w:szCs w:val="21"/>
        </w:rPr>
        <w:t>VentanaDecorator</w:t>
      </w:r>
      <w:proofErr w:type="spellEnd"/>
      <w:r w:rsidRPr="001C2914">
        <w:rPr>
          <w:rFonts w:ascii="Arial" w:hAnsi="Arial" w:cs="Arial"/>
          <w:color w:val="4A4A4A"/>
          <w:sz w:val="21"/>
          <w:szCs w:val="21"/>
        </w:rPr>
        <w:t> y, heredando de ella, </w:t>
      </w:r>
      <w:r w:rsidRPr="001C2914">
        <w:rPr>
          <w:rStyle w:val="nfasis"/>
          <w:rFonts w:ascii="Arial" w:hAnsi="Arial" w:cs="Arial"/>
          <w:color w:val="4A4A4A"/>
          <w:sz w:val="21"/>
          <w:szCs w:val="21"/>
        </w:rPr>
        <w:t>BordeDecorator</w:t>
      </w:r>
      <w:r w:rsidRPr="001C2914">
        <w:rPr>
          <w:rFonts w:ascii="Arial" w:hAnsi="Arial" w:cs="Arial"/>
          <w:color w:val="4A4A4A"/>
          <w:sz w:val="21"/>
          <w:szCs w:val="21"/>
        </w:rPr>
        <w:t> y </w:t>
      </w:r>
      <w:r w:rsidRPr="001C2914">
        <w:rPr>
          <w:rStyle w:val="nfasis"/>
          <w:rFonts w:ascii="Arial" w:hAnsi="Arial" w:cs="Arial"/>
          <w:color w:val="4A4A4A"/>
          <w:sz w:val="21"/>
          <w:szCs w:val="21"/>
        </w:rPr>
        <w:t>BotonDeAyudaDecorator</w:t>
      </w:r>
      <w:r w:rsidRPr="001C2914">
        <w:rPr>
          <w:rFonts w:ascii="Arial" w:hAnsi="Arial" w:cs="Arial"/>
          <w:color w:val="4A4A4A"/>
          <w:sz w:val="21"/>
          <w:szCs w:val="21"/>
        </w:rPr>
        <w:t>. </w:t>
      </w:r>
      <w:r w:rsidRPr="001C2914">
        <w:rPr>
          <w:rStyle w:val="nfasis"/>
          <w:rFonts w:ascii="Arial" w:hAnsi="Arial" w:cs="Arial"/>
          <w:color w:val="4A4A4A"/>
          <w:sz w:val="21"/>
          <w:szCs w:val="21"/>
        </w:rPr>
        <w:t>VentanaDecorator</w:t>
      </w:r>
      <w:r w:rsidRPr="001C2914">
        <w:rPr>
          <w:rFonts w:ascii="Arial" w:hAnsi="Arial" w:cs="Arial"/>
          <w:color w:val="4A4A4A"/>
          <w:sz w:val="21"/>
          <w:szCs w:val="21"/>
        </w:rPr>
        <w:t> encapsula el comportamiento de </w:t>
      </w:r>
      <w:r w:rsidRPr="001C2914">
        <w:rPr>
          <w:rStyle w:val="nfasis"/>
          <w:rFonts w:ascii="Arial" w:hAnsi="Arial" w:cs="Arial"/>
          <w:color w:val="4A4A4A"/>
          <w:sz w:val="21"/>
          <w:szCs w:val="21"/>
        </w:rPr>
        <w:t>Ventana</w:t>
      </w:r>
      <w:r w:rsidRPr="001C2914">
        <w:rPr>
          <w:rFonts w:ascii="Arial" w:hAnsi="Arial" w:cs="Arial"/>
          <w:color w:val="4A4A4A"/>
          <w:sz w:val="21"/>
          <w:szCs w:val="21"/>
        </w:rPr>
        <w:t xml:space="preserve"> y utiliza composición recursiva para que sea posible añadir tantas “capas” de </w:t>
      </w:r>
      <w:proofErr w:type="spellStart"/>
      <w:r w:rsidRPr="001C2914">
        <w:rPr>
          <w:rFonts w:ascii="Arial" w:hAnsi="Arial" w:cs="Arial"/>
          <w:color w:val="4A4A4A"/>
          <w:sz w:val="21"/>
          <w:szCs w:val="21"/>
        </w:rPr>
        <w:t>Decorators</w:t>
      </w:r>
      <w:proofErr w:type="spellEnd"/>
      <w:r w:rsidRPr="001C2914">
        <w:rPr>
          <w:rFonts w:ascii="Arial" w:hAnsi="Arial" w:cs="Arial"/>
          <w:color w:val="4A4A4A"/>
          <w:sz w:val="21"/>
          <w:szCs w:val="21"/>
        </w:rPr>
        <w:t xml:space="preserve"> como se desee. Podemos crear tantos </w:t>
      </w:r>
      <w:proofErr w:type="spellStart"/>
      <w:r w:rsidRPr="001C2914">
        <w:rPr>
          <w:rFonts w:ascii="Arial" w:hAnsi="Arial" w:cs="Arial"/>
          <w:color w:val="4A4A4A"/>
          <w:sz w:val="21"/>
          <w:szCs w:val="21"/>
        </w:rPr>
        <w:t>Decorators</w:t>
      </w:r>
      <w:proofErr w:type="spellEnd"/>
      <w:r w:rsidRPr="001C2914">
        <w:rPr>
          <w:rFonts w:ascii="Arial" w:hAnsi="Arial" w:cs="Arial"/>
          <w:color w:val="4A4A4A"/>
          <w:sz w:val="21"/>
          <w:szCs w:val="21"/>
        </w:rPr>
        <w:t xml:space="preserve"> como queramos heredando de </w:t>
      </w:r>
      <w:proofErr w:type="spellStart"/>
      <w:r w:rsidRPr="001C2914">
        <w:rPr>
          <w:rStyle w:val="nfasis"/>
          <w:rFonts w:ascii="Arial" w:hAnsi="Arial" w:cs="Arial"/>
          <w:color w:val="4A4A4A"/>
          <w:sz w:val="21"/>
          <w:szCs w:val="21"/>
        </w:rPr>
        <w:t>VentanaDecorator</w:t>
      </w:r>
      <w:proofErr w:type="spellEnd"/>
      <w:r w:rsidRPr="001C2914">
        <w:rPr>
          <w:rFonts w:ascii="Arial" w:hAnsi="Arial" w:cs="Arial"/>
          <w:color w:val="4A4A4A"/>
          <w:sz w:val="21"/>
          <w:szCs w:val="21"/>
        </w:rPr>
        <w:t>.</w:t>
      </w:r>
    </w:p>
    <w:p w:rsidR="001C2914" w:rsidRDefault="001C2914"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ED6F91">
      <w:pPr>
        <w:pStyle w:val="Ttulo1"/>
      </w:pPr>
      <w:r w:rsidRPr="00ED6F91">
        <w:lastRenderedPageBreak/>
        <w:t>Implementación del patrón Decorator</w:t>
      </w:r>
    </w:p>
    <w:p w:rsidR="00ED6F91" w:rsidRPr="00ED6F91" w:rsidRDefault="00ED6F91" w:rsidP="00ED6F91">
      <w:pPr>
        <w:shd w:val="clear" w:color="auto" w:fill="FFFFFF"/>
        <w:spacing w:before="0" w:after="0" w:line="240" w:lineRule="auto"/>
        <w:rPr>
          <w:rFonts w:ascii="Arial" w:eastAsia="Times New Roman" w:hAnsi="Arial" w:cs="Arial"/>
          <w:color w:val="4A4A4A"/>
          <w:sz w:val="21"/>
          <w:szCs w:val="21"/>
          <w:lang w:val="en-US" w:eastAsia="es-MX"/>
        </w:rPr>
      </w:pPr>
      <w:r w:rsidRPr="00ED6F91">
        <w:rPr>
          <w:rFonts w:ascii="Arial" w:eastAsia="Times New Roman" w:hAnsi="Arial" w:cs="Arial"/>
          <w:color w:val="4A4A4A"/>
          <w:sz w:val="21"/>
          <w:szCs w:val="21"/>
          <w:lang w:val="es-MX" w:eastAsia="es-MX"/>
        </w:rPr>
        <w:t xml:space="preserve">Aquí mi aporte, pueden ejecutar esos </w:t>
      </w:r>
      <w:proofErr w:type="spellStart"/>
      <w:r w:rsidRPr="00ED6F91">
        <w:rPr>
          <w:rFonts w:ascii="Arial" w:eastAsia="Times New Roman" w:hAnsi="Arial" w:cs="Arial"/>
          <w:color w:val="4A4A4A"/>
          <w:sz w:val="21"/>
          <w:szCs w:val="21"/>
          <w:lang w:val="es-MX" w:eastAsia="es-MX"/>
        </w:rPr>
        <w:t>debugger</w:t>
      </w:r>
      <w:proofErr w:type="spellEnd"/>
      <w:r w:rsidRPr="00ED6F91">
        <w:rPr>
          <w:rFonts w:ascii="Arial" w:eastAsia="Times New Roman" w:hAnsi="Arial" w:cs="Arial"/>
          <w:color w:val="4A4A4A"/>
          <w:sz w:val="21"/>
          <w:szCs w:val="21"/>
          <w:lang w:val="es-MX" w:eastAsia="es-MX"/>
        </w:rPr>
        <w:t xml:space="preserve">, para ver el flujo del programa de manera </w:t>
      </w:r>
      <w:proofErr w:type="spellStart"/>
      <w:r w:rsidRPr="00ED6F91">
        <w:rPr>
          <w:rFonts w:ascii="Arial" w:eastAsia="Times New Roman" w:hAnsi="Arial" w:cs="Arial"/>
          <w:color w:val="4A4A4A"/>
          <w:sz w:val="21"/>
          <w:szCs w:val="21"/>
          <w:lang w:val="es-MX" w:eastAsia="es-MX"/>
        </w:rPr>
        <w:t>mas</w:t>
      </w:r>
      <w:proofErr w:type="spellEnd"/>
      <w:r w:rsidRPr="00ED6F91">
        <w:rPr>
          <w:rFonts w:ascii="Arial" w:eastAsia="Times New Roman" w:hAnsi="Arial" w:cs="Arial"/>
          <w:color w:val="4A4A4A"/>
          <w:sz w:val="21"/>
          <w:szCs w:val="21"/>
          <w:lang w:val="es-MX" w:eastAsia="es-MX"/>
        </w:rPr>
        <w:t xml:space="preserve"> detallada y entender mejor. </w:t>
      </w:r>
      <w:r w:rsidRPr="00ED6F91">
        <w:rPr>
          <w:rFonts w:ascii="Segoe UI Emoji" w:eastAsia="Times New Roman" w:hAnsi="Segoe UI Emoji" w:cs="Segoe UI Emoji"/>
          <w:color w:val="4A4A4A"/>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 xml:space="preserve">  </w:t>
      </w:r>
      <w:proofErr w:type="spellStart"/>
      <w:r w:rsidRPr="00ED6F91">
        <w:rPr>
          <w:rFonts w:ascii="Courier New" w:eastAsia="Times New Roman" w:hAnsi="Courier New" w:cs="Courier New"/>
          <w:color w:val="75715E"/>
          <w:sz w:val="21"/>
          <w:szCs w:val="21"/>
          <w:lang w:val="en-US" w:eastAsia="es-MX"/>
        </w:rPr>
        <w:t>Trabajando</w:t>
      </w:r>
      <w:proofErr w:type="spellEnd"/>
      <w:r w:rsidRPr="00ED6F91">
        <w:rPr>
          <w:rFonts w:ascii="Courier New" w:eastAsia="Times New Roman" w:hAnsi="Courier New" w:cs="Courier New"/>
          <w:color w:val="75715E"/>
          <w:sz w:val="21"/>
          <w:szCs w:val="21"/>
          <w:lang w:val="en-US" w:eastAsia="es-MX"/>
        </w:rPr>
        <w:t xml:space="preserve"> con decorator pattern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class</w:t>
      </w: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FFFFF"/>
          <w:sz w:val="21"/>
          <w:szCs w:val="21"/>
          <w:lang w:val="en-US" w:eastAsia="es-MX"/>
        </w:rPr>
        <w:t>Field</w:t>
      </w: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errors:string</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input:HTMLInputElement</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constructor</w:t>
      </w:r>
      <w:r w:rsidRPr="00ED6F91">
        <w:rPr>
          <w:rFonts w:ascii="Courier New" w:eastAsia="Times New Roman" w:hAnsi="Courier New" w:cs="Courier New"/>
          <w:color w:val="FFFFFF"/>
          <w:sz w:val="21"/>
          <w:szCs w:val="21"/>
          <w:lang w:val="en-US" w:eastAsia="es-MX"/>
        </w:rPr>
        <w:t>(</w:t>
      </w:r>
      <w:proofErr w:type="spellStart"/>
      <w:proofErr w:type="gramStart"/>
      <w:r w:rsidRPr="00ED6F91">
        <w:rPr>
          <w:rFonts w:ascii="Courier New" w:eastAsia="Times New Roman" w:hAnsi="Courier New" w:cs="Courier New"/>
          <w:color w:val="FFFFFF"/>
          <w:sz w:val="21"/>
          <w:szCs w:val="21"/>
          <w:lang w:val="en-US" w:eastAsia="es-MX"/>
        </w:rPr>
        <w:t>input:HTMLInputElement</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spellEnd"/>
      <w:proofErr w:type="gramEnd"/>
      <w:r w:rsidRPr="00ED6F91">
        <w:rPr>
          <w:rFonts w:ascii="Courier New" w:eastAsia="Times New Roman" w:hAnsi="Courier New" w:cs="Courier New"/>
          <w:color w:val="FFFFFF"/>
          <w:sz w:val="21"/>
          <w:szCs w:val="21"/>
          <w:lang w:val="en-US" w:eastAsia="es-MX"/>
        </w:rPr>
        <w:t xml:space="preserve"> = input;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w:t>
      </w:r>
      <w:proofErr w:type="spellEnd"/>
      <w:r w:rsidRPr="00ED6F91">
        <w:rPr>
          <w:rFonts w:ascii="Courier New" w:eastAsia="Times New Roman" w:hAnsi="Courier New" w:cs="Courier New"/>
          <w:color w:val="FFFFFF"/>
          <w:sz w:val="21"/>
          <w:szCs w:val="21"/>
          <w:lang w:val="en-US" w:eastAsia="es-MX"/>
        </w:rPr>
        <w:t xml:space="preserve"> = </w:t>
      </w:r>
      <w:proofErr w:type="spellStart"/>
      <w:proofErr w:type="gramStart"/>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.createElement</w:t>
      </w:r>
      <w:proofErr w:type="spellEnd"/>
      <w:proofErr w:type="gram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'p'</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errorMessage.className</w:t>
      </w:r>
      <w:proofErr w:type="spellEnd"/>
      <w:r w:rsidRPr="00ED6F91">
        <w:rPr>
          <w:rFonts w:ascii="Courier New" w:eastAsia="Times New Roman" w:hAnsi="Courier New" w:cs="Courier New"/>
          <w:color w:val="FFFFFF"/>
          <w:sz w:val="21"/>
          <w:szCs w:val="21"/>
          <w:lang w:val="en-US" w:eastAsia="es-MX"/>
        </w:rPr>
        <w:t xml:space="preserve"> = </w:t>
      </w:r>
      <w:r w:rsidRPr="00ED6F91">
        <w:rPr>
          <w:rFonts w:ascii="Courier New" w:eastAsia="Times New Roman" w:hAnsi="Courier New" w:cs="Courier New"/>
          <w:color w:val="A6E22E"/>
          <w:sz w:val="21"/>
          <w:szCs w:val="21"/>
          <w:lang w:val="en-US" w:eastAsia="es-MX"/>
        </w:rPr>
        <w:t>'text-danger'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gramEnd"/>
      <w:r w:rsidRPr="00ED6F91">
        <w:rPr>
          <w:rFonts w:ascii="Courier New" w:eastAsia="Times New Roman" w:hAnsi="Courier New" w:cs="Courier New"/>
          <w:color w:val="FFFFFF"/>
          <w:sz w:val="21"/>
          <w:szCs w:val="21"/>
          <w:lang w:val="en-US" w:eastAsia="es-MX"/>
        </w:rPr>
        <w:t>.parentNode.insertBefore</w:t>
      </w:r>
      <w:proofErr w:type="spellEnd"/>
      <w:r w:rsidRPr="00ED6F91">
        <w:rPr>
          <w:rFonts w:ascii="Courier New" w:eastAsia="Times New Roman" w:hAnsi="Courier New" w:cs="Courier New"/>
          <w:color w:val="FFFFFF"/>
          <w:sz w:val="21"/>
          <w:szCs w:val="21"/>
          <w:lang w:val="en-US" w:eastAsia="es-MX"/>
        </w:rPr>
        <w:t>(</w:t>
      </w:r>
      <w:proofErr w:type="spellStart"/>
      <w:r w:rsidRPr="00ED6F91">
        <w:rPr>
          <w:rFonts w:ascii="Courier New" w:eastAsia="Times New Roman" w:hAnsi="Courier New" w:cs="Courier New"/>
          <w:color w:val="FFFFFF"/>
          <w:sz w:val="21"/>
          <w:szCs w:val="21"/>
          <w:lang w:val="en-US" w:eastAsia="es-MX"/>
        </w:rPr>
        <w:t>errorMessage</w:t>
      </w:r>
      <w:proofErr w:type="spellEnd"/>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.input.nextSibling</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w:t>
      </w:r>
      <w:proofErr w:type="gramEnd"/>
      <w:r w:rsidRPr="00ED6F91">
        <w:rPr>
          <w:rFonts w:ascii="Courier New" w:eastAsia="Times New Roman" w:hAnsi="Courier New" w:cs="Courier New"/>
          <w:color w:val="FFFFFF"/>
          <w:sz w:val="21"/>
          <w:szCs w:val="21"/>
          <w:lang w:val="en-US" w:eastAsia="es-MX"/>
        </w:rPr>
        <w:t>.addEventListener</w:t>
      </w:r>
      <w:proofErr w:type="spell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'input'</w:t>
      </w:r>
      <w:r w:rsidRPr="00ED6F91">
        <w:rPr>
          <w:rFonts w:ascii="Courier New" w:eastAsia="Times New Roman" w:hAnsi="Courier New" w:cs="Courier New"/>
          <w:color w:val="FFFFFF"/>
          <w:sz w:val="21"/>
          <w:szCs w:val="21"/>
          <w:lang w:val="en-US" w:eastAsia="es-MX"/>
        </w:rPr>
        <w:t>, () =&gt;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.validate</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color w:val="FFFFFF"/>
          <w:sz w:val="21"/>
          <w:szCs w:val="21"/>
          <w:lang w:val="en-US" w:eastAsia="es-MX"/>
        </w:rPr>
        <w:t>errorMessage.innerText</w:t>
      </w:r>
      <w:proofErr w:type="spellEnd"/>
      <w:r w:rsidRPr="00ED6F91">
        <w:rPr>
          <w:rFonts w:ascii="Courier New" w:eastAsia="Times New Roman" w:hAnsi="Courier New" w:cs="Courier New"/>
          <w:color w:val="FFFFFF"/>
          <w:sz w:val="21"/>
          <w:szCs w:val="21"/>
          <w:lang w:val="en-US" w:eastAsia="es-MX"/>
        </w:rPr>
        <w:t xml:space="preserve"> = </w:t>
      </w:r>
      <w:proofErr w:type="spellStart"/>
      <w:proofErr w:type="gramStart"/>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w:t>
      </w:r>
      <w:proofErr w:type="spellEnd"/>
      <w:proofErr w:type="gramEnd"/>
      <w:r w:rsidRPr="00ED6F91">
        <w:rPr>
          <w:rFonts w:ascii="Courier New" w:eastAsia="Times New Roman" w:hAnsi="Courier New" w:cs="Courier New"/>
          <w:color w:val="FFFFFF"/>
          <w:sz w:val="21"/>
          <w:szCs w:val="21"/>
          <w:lang w:val="en-US" w:eastAsia="es-MX"/>
        </w:rPr>
        <w:t xml:space="preserve">[0] || </w:t>
      </w:r>
      <w:r w:rsidRPr="00ED6F91">
        <w:rPr>
          <w:rFonts w:ascii="Courier New" w:eastAsia="Times New Roman" w:hAnsi="Courier New" w:cs="Courier New"/>
          <w:color w:val="A6E22E"/>
          <w:sz w:val="21"/>
          <w:szCs w:val="21"/>
          <w:lang w:val="en-US" w:eastAsia="es-MX"/>
        </w:rPr>
        <w:t>''</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decoradora, se guardan los valores que necesitemos en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variables dentro de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para no tocar las originales de 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n-US" w:eastAsia="es-MX"/>
        </w:rPr>
        <w:t>clase</w:t>
      </w:r>
      <w:proofErr w:type="spellEnd"/>
      <w:r w:rsidRPr="00ED6F91">
        <w:rPr>
          <w:rFonts w:ascii="Courier New" w:eastAsia="Times New Roman" w:hAnsi="Courier New" w:cs="Courier New"/>
          <w:color w:val="75715E"/>
          <w:sz w:val="21"/>
          <w:szCs w:val="21"/>
          <w:lang w:val="en-US" w:eastAsia="es-MX"/>
        </w:rPr>
        <w:t xml:space="preserve"> y </w:t>
      </w:r>
      <w:proofErr w:type="spellStart"/>
      <w:r w:rsidRPr="00ED6F91">
        <w:rPr>
          <w:rFonts w:ascii="Courier New" w:eastAsia="Times New Roman" w:hAnsi="Courier New" w:cs="Courier New"/>
          <w:color w:val="75715E"/>
          <w:sz w:val="21"/>
          <w:szCs w:val="21"/>
          <w:lang w:val="en-US" w:eastAsia="es-MX"/>
        </w:rPr>
        <w:t>poder</w:t>
      </w:r>
      <w:proofErr w:type="spellEnd"/>
      <w:r w:rsidRPr="00ED6F91">
        <w:rPr>
          <w:rFonts w:ascii="Courier New" w:eastAsia="Times New Roman" w:hAnsi="Courier New" w:cs="Courier New"/>
          <w:color w:val="75715E"/>
          <w:sz w:val="21"/>
          <w:szCs w:val="21"/>
          <w:lang w:val="en-US" w:eastAsia="es-MX"/>
        </w:rPr>
        <w:t xml:space="preserve"> </w:t>
      </w:r>
      <w:proofErr w:type="spellStart"/>
      <w:r w:rsidRPr="00ED6F91">
        <w:rPr>
          <w:rFonts w:ascii="Courier New" w:eastAsia="Times New Roman" w:hAnsi="Courier New" w:cs="Courier New"/>
          <w:color w:val="75715E"/>
          <w:sz w:val="21"/>
          <w:szCs w:val="21"/>
          <w:lang w:val="en-US" w:eastAsia="es-MX"/>
        </w:rPr>
        <w:t>extenderla</w:t>
      </w:r>
      <w:proofErr w:type="spellEnd"/>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A6E22E"/>
          <w:sz w:val="21"/>
          <w:szCs w:val="21"/>
          <w:lang w:val="en-US" w:eastAsia="es-MX"/>
        </w:rPr>
        <w:t>RequiredFieldDecorator</w:t>
      </w:r>
      <w:proofErr w:type="spellEnd"/>
      <w:r w:rsidRPr="00ED6F91">
        <w:rPr>
          <w:rFonts w:ascii="Courier New" w:eastAsia="Times New Roman" w:hAnsi="Courier New" w:cs="Courier New"/>
          <w:color w:val="FFFFFF"/>
          <w:sz w:val="21"/>
          <w:szCs w:val="21"/>
          <w:lang w:val="en-US" w:eastAsia="es-MX"/>
        </w:rPr>
        <w:t>(</w:t>
      </w:r>
      <w:proofErr w:type="gramEnd"/>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Se guarda una referencia a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en una variable para posteriormente trabajar con ella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75715E"/>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let</w:t>
      </w:r>
      <w:proofErr w:type="spellEnd"/>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 xml:space="preserve"> = </w:t>
      </w:r>
      <w:proofErr w:type="spellStart"/>
      <w:proofErr w:type="gramStart"/>
      <w:r w:rsidRPr="00ED6F91">
        <w:rPr>
          <w:rFonts w:ascii="Courier New" w:eastAsia="Times New Roman" w:hAnsi="Courier New" w:cs="Courier New"/>
          <w:color w:val="FFFFFF"/>
          <w:sz w:val="21"/>
          <w:szCs w:val="21"/>
          <w:lang w:val="es-MX" w:eastAsia="es-MX"/>
        </w:rPr>
        <w:t>field.validate</w:t>
      </w:r>
      <w:proofErr w:type="spellEnd"/>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xml:space="preserve">/* Se asigna un valor, en este caso una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a la propiedad de la instancia de la clase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field.validate</w:t>
      </w:r>
      <w:proofErr w:type="spellEnd"/>
      <w:proofErr w:type="gramEnd"/>
      <w:r w:rsidRPr="00ED6F91">
        <w:rPr>
          <w:rFonts w:ascii="Courier New" w:eastAsia="Times New Roman" w:hAnsi="Courier New" w:cs="Courier New"/>
          <w:color w:val="FFFFFF"/>
          <w:sz w:val="21"/>
          <w:szCs w:val="21"/>
          <w:lang w:val="es-MX" w:eastAsia="es-MX"/>
        </w:rPr>
        <w:t xml:space="preserve"> = </w:t>
      </w:r>
      <w:proofErr w:type="spellStart"/>
      <w:r w:rsidRPr="00ED6F91">
        <w:rPr>
          <w:rFonts w:ascii="Courier New" w:eastAsia="Times New Roman" w:hAnsi="Courier New" w:cs="Courier New"/>
          <w:b/>
          <w:bCs/>
          <w:color w:val="F92672"/>
          <w:sz w:val="21"/>
          <w:szCs w:val="21"/>
          <w:lang w:val="es-MX" w:eastAsia="es-MX"/>
        </w:rPr>
        <w:t>function</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Se ejecutan validaciones anteriores, en caso de que hayan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gramStart"/>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proofErr w:type="gramEnd"/>
      <w:r w:rsidRPr="00ED6F91">
        <w:rPr>
          <w:rFonts w:ascii="Courier New" w:eastAsia="Times New Roman" w:hAnsi="Courier New" w:cs="Courier New"/>
          <w:color w:val="A6E22E"/>
          <w:sz w:val="21"/>
          <w:szCs w:val="21"/>
          <w:lang w:val="es-MX" w:eastAsia="es-MX"/>
        </w:rPr>
        <w:t>`No soy nadie en este momento ${</w:t>
      </w:r>
      <w:proofErr w:type="spellStart"/>
      <w:r w:rsidRPr="00ED6F91">
        <w:rPr>
          <w:rFonts w:ascii="Courier New" w:eastAsia="Times New Roman" w:hAnsi="Courier New" w:cs="Courier New"/>
          <w:color w:val="A6E22E"/>
          <w:sz w:val="21"/>
          <w:szCs w:val="21"/>
          <w:lang w:val="es-MX" w:eastAsia="es-MX"/>
        </w:rPr>
        <w:t>validate</w:t>
      </w:r>
      <w:proofErr w:type="spellEnd"/>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xml:space="preserve">/* Se </w:t>
      </w:r>
      <w:proofErr w:type="spellStart"/>
      <w:r w:rsidRPr="00ED6F91">
        <w:rPr>
          <w:rFonts w:ascii="Courier New" w:eastAsia="Times New Roman" w:hAnsi="Courier New" w:cs="Courier New"/>
          <w:color w:val="75715E"/>
          <w:sz w:val="21"/>
          <w:szCs w:val="21"/>
          <w:lang w:val="es-MX" w:eastAsia="es-MX"/>
        </w:rPr>
        <w:t>ejcuta</w:t>
      </w:r>
      <w:proofErr w:type="spellEnd"/>
      <w:r w:rsidRPr="00ED6F91">
        <w:rPr>
          <w:rFonts w:ascii="Courier New" w:eastAsia="Times New Roman" w:hAnsi="Courier New" w:cs="Courier New"/>
          <w:color w:val="75715E"/>
          <w:sz w:val="21"/>
          <w:szCs w:val="21"/>
          <w:lang w:val="es-MX" w:eastAsia="es-MX"/>
        </w:rPr>
        <w:t xml:space="preserve"> la </w:t>
      </w:r>
      <w:proofErr w:type="spellStart"/>
      <w:r w:rsidRPr="00ED6F91">
        <w:rPr>
          <w:rFonts w:ascii="Courier New" w:eastAsia="Times New Roman" w:hAnsi="Courier New" w:cs="Courier New"/>
          <w:color w:val="75715E"/>
          <w:sz w:val="21"/>
          <w:szCs w:val="21"/>
          <w:lang w:val="es-MX" w:eastAsia="es-MX"/>
        </w:rPr>
        <w:t>logica</w:t>
      </w:r>
      <w:proofErr w:type="spellEnd"/>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pertiente</w:t>
      </w:r>
      <w:proofErr w:type="spellEnd"/>
      <w:r w:rsidRPr="00ED6F91">
        <w:rPr>
          <w:rFonts w:ascii="Courier New" w:eastAsia="Times New Roman" w:hAnsi="Courier New" w:cs="Courier New"/>
          <w:color w:val="75715E"/>
          <w:sz w:val="21"/>
          <w:szCs w:val="21"/>
          <w:lang w:val="es-MX" w:eastAsia="es-MX"/>
        </w:rPr>
        <w:t xml:space="preserve"> a la </w:t>
      </w:r>
      <w:proofErr w:type="spellStart"/>
      <w:r w:rsidRPr="00ED6F91">
        <w:rPr>
          <w:rFonts w:ascii="Courier New" w:eastAsia="Times New Roman" w:hAnsi="Courier New" w:cs="Courier New"/>
          <w:color w:val="75715E"/>
          <w:sz w:val="21"/>
          <w:szCs w:val="21"/>
          <w:lang w:val="es-MX" w:eastAsia="es-MX"/>
        </w:rPr>
        <w:t>accion</w:t>
      </w:r>
      <w:proofErr w:type="spellEnd"/>
      <w:r w:rsidRPr="00ED6F91">
        <w:rPr>
          <w:rFonts w:ascii="Courier New" w:eastAsia="Times New Roman" w:hAnsi="Courier New" w:cs="Courier New"/>
          <w:color w:val="75715E"/>
          <w:sz w:val="21"/>
          <w:szCs w:val="21"/>
          <w:lang w:val="es-MX" w:eastAsia="es-MX"/>
        </w:rPr>
        <w:t xml:space="preserve"> que queramos hacer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w:t>
      </w:r>
      <w:proofErr w:type="spellStart"/>
      <w:proofErr w:type="gramStart"/>
      <w:r w:rsidRPr="00ED6F91">
        <w:rPr>
          <w:rFonts w:ascii="Courier New" w:eastAsia="Times New Roman" w:hAnsi="Courier New" w:cs="Courier New"/>
          <w:color w:val="FFFFFF"/>
          <w:sz w:val="21"/>
          <w:szCs w:val="21"/>
          <w:lang w:val="en-US" w:eastAsia="es-MX"/>
        </w:rPr>
        <w:t>field.input</w:t>
      </w:r>
      <w:proofErr w:type="gramEnd"/>
      <w:r w:rsidRPr="00ED6F91">
        <w:rPr>
          <w:rFonts w:ascii="Courier New" w:eastAsia="Times New Roman" w:hAnsi="Courier New" w:cs="Courier New"/>
          <w:color w:val="FFFFFF"/>
          <w:sz w:val="21"/>
          <w:szCs w:val="21"/>
          <w:lang w:val="en-US" w:eastAsia="es-MX"/>
        </w:rPr>
        <w:t>.value</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if</w:t>
      </w:r>
      <w:proofErr w:type="gramStart"/>
      <w:r w:rsidRPr="00ED6F91">
        <w:rPr>
          <w:rFonts w:ascii="Courier New" w:eastAsia="Times New Roman" w:hAnsi="Courier New" w:cs="Courier New"/>
          <w:color w:val="FFFFFF"/>
          <w:sz w:val="21"/>
          <w:szCs w:val="21"/>
          <w:lang w:val="en-US" w:eastAsia="es-MX"/>
        </w:rPr>
        <w:t>(!value</w:t>
      </w:r>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field.errors</w:t>
      </w:r>
      <w:proofErr w:type="gramEnd"/>
      <w:r w:rsidRPr="00ED6F91">
        <w:rPr>
          <w:rFonts w:ascii="Courier New" w:eastAsia="Times New Roman" w:hAnsi="Courier New" w:cs="Courier New"/>
          <w:color w:val="FFFFFF"/>
          <w:sz w:val="21"/>
          <w:szCs w:val="21"/>
          <w:lang w:val="en-US" w:eastAsia="es-MX"/>
        </w:rPr>
        <w:t>.push</w:t>
      </w:r>
      <w:proofErr w:type="spell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w:t>
      </w:r>
      <w:proofErr w:type="spellStart"/>
      <w:r w:rsidRPr="00ED6F91">
        <w:rPr>
          <w:rFonts w:ascii="Courier New" w:eastAsia="Times New Roman" w:hAnsi="Courier New" w:cs="Courier New"/>
          <w:color w:val="A6E22E"/>
          <w:sz w:val="21"/>
          <w:szCs w:val="21"/>
          <w:lang w:val="en-US" w:eastAsia="es-MX"/>
        </w:rPr>
        <w:t>Requerido</w:t>
      </w:r>
      <w:proofErr w:type="spellEnd"/>
      <w:r w:rsidRPr="00ED6F91">
        <w:rPr>
          <w:rFonts w:ascii="Courier New" w:eastAsia="Times New Roman" w:hAnsi="Courier New" w:cs="Courier New"/>
          <w:color w:val="A6E22E"/>
          <w:sz w:val="21"/>
          <w:szCs w:val="21"/>
          <w:lang w:val="en-US" w:eastAsia="es-MX"/>
        </w:rPr>
        <w:t>"</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lastRenderedPageBreak/>
        <w:t xml:space="preserve">  </w:t>
      </w:r>
      <w:r w:rsidRPr="00ED6F91">
        <w:rPr>
          <w:rFonts w:ascii="Courier New" w:eastAsia="Times New Roman" w:hAnsi="Courier New" w:cs="Courier New"/>
          <w:color w:val="75715E"/>
          <w:sz w:val="21"/>
          <w:szCs w:val="21"/>
          <w:lang w:val="es-MX" w:eastAsia="es-MX"/>
        </w:rPr>
        <w:t xml:space="preserve">/* Se retorna la instancia con la </w:t>
      </w:r>
      <w:proofErr w:type="spellStart"/>
      <w:r w:rsidRPr="00ED6F91">
        <w:rPr>
          <w:rFonts w:ascii="Courier New" w:eastAsia="Times New Roman" w:hAnsi="Courier New" w:cs="Courier New"/>
          <w:color w:val="75715E"/>
          <w:sz w:val="21"/>
          <w:szCs w:val="21"/>
          <w:lang w:val="es-MX" w:eastAsia="es-MX"/>
        </w:rPr>
        <w:t>funcion</w:t>
      </w:r>
      <w:proofErr w:type="spellEnd"/>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validate</w:t>
      </w:r>
      <w:proofErr w:type="spellEnd"/>
      <w:r w:rsidRPr="00ED6F91">
        <w:rPr>
          <w:rFonts w:ascii="Courier New" w:eastAsia="Times New Roman" w:hAnsi="Courier New" w:cs="Courier New"/>
          <w:color w:val="75715E"/>
          <w:sz w:val="21"/>
          <w:szCs w:val="21"/>
          <w:lang w:val="es-MX" w:eastAsia="es-MX"/>
        </w:rPr>
        <w:t xml:space="preserve"> ya definida, para su posterior </w:t>
      </w:r>
      <w:proofErr w:type="spellStart"/>
      <w:r w:rsidRPr="00ED6F91">
        <w:rPr>
          <w:rFonts w:ascii="Courier New" w:eastAsia="Times New Roman" w:hAnsi="Courier New" w:cs="Courier New"/>
          <w:color w:val="75715E"/>
          <w:sz w:val="21"/>
          <w:szCs w:val="21"/>
          <w:lang w:val="es-MX" w:eastAsia="es-MX"/>
        </w:rPr>
        <w:t>ejecucion</w:t>
      </w:r>
      <w:proofErr w:type="spellEnd"/>
      <w:r w:rsidRPr="00ED6F91">
        <w:rPr>
          <w:rFonts w:ascii="Courier New" w:eastAsia="Times New Roman" w:hAnsi="Courier New" w:cs="Courier New"/>
          <w:color w:val="75715E"/>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b/>
          <w:bCs/>
          <w:color w:val="A6E22E"/>
          <w:sz w:val="21"/>
          <w:szCs w:val="21"/>
          <w:lang w:val="en-US" w:eastAsia="es-MX"/>
        </w:rPr>
        <w:t>EmailFieldDecorator</w:t>
      </w:r>
      <w:proofErr w:type="spellEnd"/>
      <w:r w:rsidRPr="00ED6F91">
        <w:rPr>
          <w:rFonts w:ascii="Courier New" w:eastAsia="Times New Roman" w:hAnsi="Courier New" w:cs="Courier New"/>
          <w:color w:val="FFFFFF"/>
          <w:sz w:val="21"/>
          <w:szCs w:val="21"/>
          <w:lang w:val="en-US" w:eastAsia="es-MX"/>
        </w:rPr>
        <w:t>(</w:t>
      </w:r>
      <w:proofErr w:type="gramEnd"/>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validate = </w:t>
      </w:r>
      <w:proofErr w:type="spellStart"/>
      <w:proofErr w:type="gramStart"/>
      <w:r w:rsidRPr="00ED6F91">
        <w:rPr>
          <w:rFonts w:ascii="Courier New" w:eastAsia="Times New Roman" w:hAnsi="Courier New" w:cs="Courier New"/>
          <w:color w:val="FFFFFF"/>
          <w:sz w:val="21"/>
          <w:szCs w:val="21"/>
          <w:lang w:val="en-US" w:eastAsia="es-MX"/>
        </w:rPr>
        <w:t>field.validate</w:t>
      </w:r>
      <w:proofErr w:type="spellEnd"/>
      <w:proofErr w:type="gram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roofErr w:type="spellStart"/>
      <w:proofErr w:type="gramStart"/>
      <w:r w:rsidRPr="00ED6F91">
        <w:rPr>
          <w:rFonts w:ascii="Courier New" w:eastAsia="Times New Roman" w:hAnsi="Courier New" w:cs="Courier New"/>
          <w:color w:val="FFFFFF"/>
          <w:sz w:val="21"/>
          <w:szCs w:val="21"/>
          <w:lang w:val="en-US" w:eastAsia="es-MX"/>
        </w:rPr>
        <w:t>field.validate</w:t>
      </w:r>
      <w:proofErr w:type="spellEnd"/>
      <w:proofErr w:type="gramEnd"/>
      <w:r w:rsidRPr="00ED6F91">
        <w:rPr>
          <w:rFonts w:ascii="Courier New" w:eastAsia="Times New Roman" w:hAnsi="Courier New" w:cs="Courier New"/>
          <w:color w:val="FFFFFF"/>
          <w:sz w:val="21"/>
          <w:szCs w:val="21"/>
          <w:lang w:val="en-US" w:eastAsia="es-MX"/>
        </w:rPr>
        <w:t xml:space="preserve"> = </w:t>
      </w: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s-MX" w:eastAsia="es-MX"/>
        </w:rPr>
        <w:t>debugger</w:t>
      </w:r>
      <w:proofErr w:type="spell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validate</w:t>
      </w:r>
      <w:proofErr w:type="spellEnd"/>
      <w:r w:rsidRPr="00ED6F91">
        <w:rPr>
          <w:rFonts w:ascii="Courier New" w:eastAsia="Times New Roman" w:hAnsi="Courier New" w:cs="Courier New"/>
          <w:color w:val="FFFFFF"/>
          <w:sz w:val="21"/>
          <w:szCs w:val="21"/>
          <w:lang w:val="es-MX" w:eastAsia="es-MX"/>
        </w:rPr>
        <w:t>(</w:t>
      </w:r>
      <w:proofErr w:type="gramEnd"/>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gramStart"/>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proofErr w:type="gramEnd"/>
      <w:r w:rsidRPr="00ED6F91">
        <w:rPr>
          <w:rFonts w:ascii="Courier New" w:eastAsia="Times New Roman" w:hAnsi="Courier New" w:cs="Courier New"/>
          <w:color w:val="A6E22E"/>
          <w:sz w:val="21"/>
          <w:szCs w:val="21"/>
          <w:lang w:val="es-MX" w:eastAsia="es-MX"/>
        </w:rPr>
        <w:t>`Ya soy alguien, soy ${</w:t>
      </w:r>
      <w:proofErr w:type="spellStart"/>
      <w:r w:rsidRPr="00ED6F91">
        <w:rPr>
          <w:rFonts w:ascii="Courier New" w:eastAsia="Times New Roman" w:hAnsi="Courier New" w:cs="Courier New"/>
          <w:color w:val="A6E22E"/>
          <w:sz w:val="21"/>
          <w:szCs w:val="21"/>
          <w:lang w:val="es-MX" w:eastAsia="es-MX"/>
        </w:rPr>
        <w:t>validate</w:t>
      </w:r>
      <w:proofErr w:type="spellEnd"/>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debugger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w:t>
      </w:r>
      <w:proofErr w:type="spellStart"/>
      <w:proofErr w:type="gramStart"/>
      <w:r w:rsidRPr="00ED6F91">
        <w:rPr>
          <w:rFonts w:ascii="Courier New" w:eastAsia="Times New Roman" w:hAnsi="Courier New" w:cs="Courier New"/>
          <w:color w:val="FFFFFF"/>
          <w:sz w:val="21"/>
          <w:szCs w:val="21"/>
          <w:lang w:val="en-US" w:eastAsia="es-MX"/>
        </w:rPr>
        <w:t>field.input</w:t>
      </w:r>
      <w:proofErr w:type="gramEnd"/>
      <w:r w:rsidRPr="00ED6F91">
        <w:rPr>
          <w:rFonts w:ascii="Courier New" w:eastAsia="Times New Roman" w:hAnsi="Courier New" w:cs="Courier New"/>
          <w:color w:val="FFFFFF"/>
          <w:sz w:val="21"/>
          <w:szCs w:val="21"/>
          <w:lang w:val="en-US" w:eastAsia="es-MX"/>
        </w:rPr>
        <w:t>.value</w:t>
      </w:r>
      <w:proofErr w:type="spellEnd"/>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proofErr w:type="spellStart"/>
      <w:r w:rsidRPr="00ED6F91">
        <w:rPr>
          <w:rFonts w:ascii="Courier New" w:eastAsia="Times New Roman" w:hAnsi="Courier New" w:cs="Courier New"/>
          <w:b/>
          <w:bCs/>
          <w:color w:val="F92672"/>
          <w:sz w:val="21"/>
          <w:szCs w:val="21"/>
          <w:lang w:val="es-MX" w:eastAsia="es-MX"/>
        </w:rPr>
        <w:t>if</w:t>
      </w:r>
      <w:proofErr w:type="spellEnd"/>
      <w:r w:rsidRPr="00ED6F91">
        <w:rPr>
          <w:rFonts w:ascii="Courier New" w:eastAsia="Times New Roman" w:hAnsi="Courier New" w:cs="Courier New"/>
          <w:color w:val="FFFFFF"/>
          <w:sz w:val="21"/>
          <w:szCs w:val="21"/>
          <w:lang w:val="es-MX" w:eastAsia="es-MX"/>
        </w:rPr>
        <w:t>(</w:t>
      </w:r>
      <w:proofErr w:type="spellStart"/>
      <w:proofErr w:type="gramStart"/>
      <w:r w:rsidRPr="00ED6F91">
        <w:rPr>
          <w:rFonts w:ascii="Courier New" w:eastAsia="Times New Roman" w:hAnsi="Courier New" w:cs="Courier New"/>
          <w:color w:val="FFFFFF"/>
          <w:sz w:val="21"/>
          <w:szCs w:val="21"/>
          <w:lang w:val="es-MX" w:eastAsia="es-MX"/>
        </w:rPr>
        <w:t>value.indexOf</w:t>
      </w:r>
      <w:proofErr w:type="spellEnd"/>
      <w:proofErr w:type="gramEnd"/>
      <w:r w:rsidRPr="00ED6F91">
        <w:rPr>
          <w:rFonts w:ascii="Courier New" w:eastAsia="Times New Roman" w:hAnsi="Courier New" w:cs="Courier New"/>
          <w:color w:val="FFFFFF"/>
          <w:sz w:val="21"/>
          <w:szCs w:val="21"/>
          <w:lang w:val="es-MX" w:eastAsia="es-MX"/>
        </w:rPr>
        <w:t>(</w:t>
      </w:r>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 === -1){</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roofErr w:type="spellStart"/>
      <w:proofErr w:type="gramStart"/>
      <w:r w:rsidRPr="00ED6F91">
        <w:rPr>
          <w:rFonts w:ascii="Courier New" w:eastAsia="Times New Roman" w:hAnsi="Courier New" w:cs="Courier New"/>
          <w:color w:val="FFFFFF"/>
          <w:sz w:val="21"/>
          <w:szCs w:val="21"/>
          <w:lang w:val="es-MX" w:eastAsia="es-MX"/>
        </w:rPr>
        <w:t>field.errors</w:t>
      </w:r>
      <w:proofErr w:type="gramEnd"/>
      <w:r w:rsidRPr="00ED6F91">
        <w:rPr>
          <w:rFonts w:ascii="Courier New" w:eastAsia="Times New Roman" w:hAnsi="Courier New" w:cs="Courier New"/>
          <w:color w:val="FFFFFF"/>
          <w:sz w:val="21"/>
          <w:szCs w:val="21"/>
          <w:lang w:val="es-MX" w:eastAsia="es-MX"/>
        </w:rPr>
        <w:t>.push</w:t>
      </w:r>
      <w:proofErr w:type="spellEnd"/>
      <w:r w:rsidRPr="00ED6F91">
        <w:rPr>
          <w:rFonts w:ascii="Courier New" w:eastAsia="Times New Roman" w:hAnsi="Courier New" w:cs="Courier New"/>
          <w:color w:val="FFFFFF"/>
          <w:sz w:val="21"/>
          <w:szCs w:val="21"/>
          <w:lang w:val="es-MX" w:eastAsia="es-MX"/>
        </w:rPr>
        <w:t>(</w:t>
      </w:r>
      <w:r w:rsidRPr="00ED6F91">
        <w:rPr>
          <w:rFonts w:ascii="Courier New" w:eastAsia="Times New Roman" w:hAnsi="Courier New" w:cs="Courier New"/>
          <w:color w:val="A6E22E"/>
          <w:sz w:val="21"/>
          <w:szCs w:val="21"/>
          <w:lang w:val="es-MX" w:eastAsia="es-MX"/>
        </w:rPr>
        <w:t>"Debe ser un email"</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field = </w:t>
      </w:r>
      <w:r w:rsidRPr="00ED6F91">
        <w:rPr>
          <w:rFonts w:ascii="Courier New" w:eastAsia="Times New Roman" w:hAnsi="Courier New" w:cs="Courier New"/>
          <w:b/>
          <w:bCs/>
          <w:color w:val="F92672"/>
          <w:sz w:val="21"/>
          <w:szCs w:val="21"/>
          <w:lang w:val="en-US" w:eastAsia="es-MX"/>
        </w:rPr>
        <w:t>new</w:t>
      </w:r>
      <w:r w:rsidRPr="00ED6F91">
        <w:rPr>
          <w:rFonts w:ascii="Courier New" w:eastAsia="Times New Roman" w:hAnsi="Courier New" w:cs="Courier New"/>
          <w:color w:val="FFFFFF"/>
          <w:sz w:val="21"/>
          <w:szCs w:val="21"/>
          <w:lang w:val="en-US" w:eastAsia="es-MX"/>
        </w:rPr>
        <w:t xml:space="preserve"> Field(</w:t>
      </w:r>
      <w:proofErr w:type="spellStart"/>
      <w:proofErr w:type="gramStart"/>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.querySelector</w:t>
      </w:r>
      <w:proofErr w:type="spellEnd"/>
      <w:proofErr w:type="gramEnd"/>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'#email'</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w:t>
      </w:r>
      <w:proofErr w:type="spellStart"/>
      <w:r w:rsidRPr="00ED6F91">
        <w:rPr>
          <w:rFonts w:ascii="Courier New" w:eastAsia="Times New Roman" w:hAnsi="Courier New" w:cs="Courier New"/>
          <w:color w:val="75715E"/>
          <w:sz w:val="21"/>
          <w:szCs w:val="21"/>
          <w:lang w:val="es-MX" w:eastAsia="es-MX"/>
        </w:rPr>
        <w:t>requiredFieldDecorator</w:t>
      </w:r>
      <w:proofErr w:type="spellEnd"/>
      <w:r w:rsidRPr="00ED6F91">
        <w:rPr>
          <w:rFonts w:ascii="Courier New" w:eastAsia="Times New Roman" w:hAnsi="Courier New" w:cs="Courier New"/>
          <w:color w:val="75715E"/>
          <w:sz w:val="21"/>
          <w:szCs w:val="21"/>
          <w:lang w:val="es-MX" w:eastAsia="es-MX"/>
        </w:rPr>
        <w:t xml:space="preserve"> retorna una instancia la cual se pasa como </w:t>
      </w:r>
      <w:proofErr w:type="spellStart"/>
      <w:r w:rsidRPr="00ED6F91">
        <w:rPr>
          <w:rFonts w:ascii="Courier New" w:eastAsia="Times New Roman" w:hAnsi="Courier New" w:cs="Courier New"/>
          <w:color w:val="75715E"/>
          <w:sz w:val="21"/>
          <w:szCs w:val="21"/>
          <w:lang w:val="es-MX" w:eastAsia="es-MX"/>
        </w:rPr>
        <w:t>parametro</w:t>
      </w:r>
      <w:proofErr w:type="spellEnd"/>
      <w:r w:rsidRPr="00ED6F91">
        <w:rPr>
          <w:rFonts w:ascii="Courier New" w:eastAsia="Times New Roman" w:hAnsi="Courier New" w:cs="Courier New"/>
          <w:color w:val="75715E"/>
          <w:sz w:val="21"/>
          <w:szCs w:val="21"/>
          <w:lang w:val="es-MX" w:eastAsia="es-MX"/>
        </w:rPr>
        <w:t xml:space="preserve"> al siguiente decorador</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para que trabaje con ella y así sucesivamente conforme agreguemos </w:t>
      </w:r>
      <w:proofErr w:type="spellStart"/>
      <w:r w:rsidRPr="00ED6F91">
        <w:rPr>
          <w:rFonts w:ascii="Courier New" w:eastAsia="Times New Roman" w:hAnsi="Courier New" w:cs="Courier New"/>
          <w:color w:val="75715E"/>
          <w:sz w:val="21"/>
          <w:szCs w:val="21"/>
          <w:lang w:val="es-MX" w:eastAsia="es-MX"/>
        </w:rPr>
        <w:t>mas</w:t>
      </w:r>
      <w:proofErr w:type="spellEnd"/>
      <w:r w:rsidRPr="00ED6F91">
        <w:rPr>
          <w:rFonts w:ascii="Courier New" w:eastAsia="Times New Roman" w:hAnsi="Courier New" w:cs="Courier New"/>
          <w:color w:val="75715E"/>
          <w:sz w:val="21"/>
          <w:szCs w:val="21"/>
          <w:lang w:val="es-MX" w:eastAsia="es-MX"/>
        </w:rPr>
        <w:t xml:space="preserve"> decoradores</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field = </w:t>
      </w:r>
      <w:proofErr w:type="spellStart"/>
      <w:r w:rsidRPr="00ED6F91">
        <w:rPr>
          <w:rFonts w:ascii="Courier New" w:eastAsia="Times New Roman" w:hAnsi="Courier New" w:cs="Courier New"/>
          <w:color w:val="FFFFFF"/>
          <w:sz w:val="21"/>
          <w:szCs w:val="21"/>
          <w:lang w:val="en-US" w:eastAsia="es-MX"/>
        </w:rPr>
        <w:t>RequiredFieldDecorator</w:t>
      </w:r>
      <w:proofErr w:type="spellEnd"/>
      <w:r w:rsidRPr="00ED6F91">
        <w:rPr>
          <w:rFonts w:ascii="Courier New" w:eastAsia="Times New Roman" w:hAnsi="Courier New" w:cs="Courier New"/>
          <w:color w:val="FFFFFF"/>
          <w:sz w:val="21"/>
          <w:szCs w:val="21"/>
          <w:lang w:val="en-US" w:eastAsia="es-MX"/>
        </w:rPr>
        <w:t>(field);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field = </w:t>
      </w:r>
      <w:proofErr w:type="spellStart"/>
      <w:r w:rsidRPr="00ED6F91">
        <w:rPr>
          <w:rFonts w:ascii="Courier New" w:eastAsia="Times New Roman" w:hAnsi="Courier New" w:cs="Courier New"/>
          <w:color w:val="FFFFFF"/>
          <w:sz w:val="21"/>
          <w:szCs w:val="21"/>
          <w:lang w:val="en-US" w:eastAsia="es-MX"/>
        </w:rPr>
        <w:t>EmailFieldDecorator</w:t>
      </w:r>
      <w:proofErr w:type="spellEnd"/>
      <w:r w:rsidRPr="00ED6F91">
        <w:rPr>
          <w:rFonts w:ascii="Courier New" w:eastAsia="Times New Roman" w:hAnsi="Courier New" w:cs="Courier New"/>
          <w:color w:val="FFFFFF"/>
          <w:sz w:val="21"/>
          <w:szCs w:val="21"/>
          <w:lang w:val="en-US" w:eastAsia="es-MX"/>
        </w:rPr>
        <w:t>(field</w:t>
      </w:r>
      <w:proofErr w:type="gramStart"/>
      <w:r w:rsidRPr="00ED6F91">
        <w:rPr>
          <w:rFonts w:ascii="Courier New" w:eastAsia="Times New Roman" w:hAnsi="Courier New" w:cs="Courier New"/>
          <w:color w:val="FFFFFF"/>
          <w:sz w:val="21"/>
          <w:szCs w:val="21"/>
          <w:lang w:val="en-US" w:eastAsia="es-MX"/>
        </w:rPr>
        <w:t>);</w:t>
      </w:r>
      <w:r w:rsidRPr="00ED6F91">
        <w:rPr>
          <w:rFonts w:ascii="Courier New" w:eastAsia="Times New Roman" w:hAnsi="Courier New" w:cs="Courier New"/>
          <w:color w:val="A6E22E"/>
          <w:sz w:val="21"/>
          <w:szCs w:val="21"/>
          <w:lang w:val="en-US" w:eastAsia="es-MX"/>
        </w:rPr>
        <w:t>`</w:t>
      </w:r>
      <w:proofErr w:type="gramEnd"/>
      <w:r w:rsidRPr="00ED6F91">
        <w:rPr>
          <w:rFonts w:ascii="Courier New" w:eastAsia="Times New Roman" w:hAnsi="Courier New" w:cs="Courier New"/>
          <w:color w:val="A6E22E"/>
          <w:sz w:val="21"/>
          <w:szCs w:val="21"/>
          <w:lang w:val="en-US" w:eastAsia="es-MX"/>
        </w:rPr>
        <w:t>``</w:t>
      </w:r>
    </w:p>
    <w:p w:rsidR="00ED6F91" w:rsidRDefault="00ED6F91" w:rsidP="00ED6F91">
      <w:pPr>
        <w:rPr>
          <w:lang w:val="en-US"/>
        </w:rPr>
      </w:pPr>
    </w:p>
    <w:p w:rsidR="002337D2" w:rsidRDefault="002337D2" w:rsidP="00ED6F91">
      <w:pPr>
        <w:rPr>
          <w:lang w:val="en-US"/>
        </w:rPr>
      </w:pPr>
    </w:p>
    <w:p w:rsidR="002337D2" w:rsidRDefault="002337D2" w:rsidP="00ED6F91">
      <w:pPr>
        <w:rPr>
          <w:lang w:val="en-US"/>
        </w:rPr>
      </w:pPr>
    </w:p>
    <w:p w:rsidR="002337D2" w:rsidRDefault="002337D2" w:rsidP="002337D2">
      <w:pPr>
        <w:pStyle w:val="Ttulo"/>
        <w:rPr>
          <w:b/>
          <w:bCs/>
          <w:sz w:val="36"/>
          <w:szCs w:val="36"/>
        </w:rPr>
      </w:pPr>
      <w:r w:rsidRPr="002337D2">
        <w:rPr>
          <w:b/>
          <w:bCs/>
          <w:sz w:val="36"/>
          <w:szCs w:val="36"/>
        </w:rPr>
        <w:t>Proyecto: MediaPlayer</w:t>
      </w:r>
    </w:p>
    <w:p w:rsidR="002337D2" w:rsidRPr="002337D2" w:rsidRDefault="002337D2" w:rsidP="002337D2">
      <w:pPr>
        <w:pStyle w:val="Ttulo1"/>
      </w:pPr>
      <w:r w:rsidRPr="002337D2">
        <w:t>Implementación de plugin de Ads: Desplegando en consola</w:t>
      </w:r>
    </w:p>
    <w:p w:rsidR="00EE65E5" w:rsidRDefault="00EE65E5" w:rsidP="0056755B">
      <w:pPr>
        <w:spacing w:before="0" w:line="240" w:lineRule="auto"/>
        <w:jc w:val="both"/>
        <w:rPr>
          <w:rFonts w:ascii="Arial" w:hAnsi="Arial" w:cs="Arial"/>
          <w:color w:val="FF0000"/>
          <w:lang w:val="es-MX"/>
        </w:rPr>
      </w:pPr>
    </w:p>
    <w:p w:rsidR="00EE65E5" w:rsidRPr="002337D2" w:rsidRDefault="00EE65E5" w:rsidP="00EE65E5">
      <w:pPr>
        <w:pStyle w:val="Ttulo1"/>
      </w:pPr>
      <w:r w:rsidRPr="00EE65E5">
        <w:t>Implementación de plugin de Ads: Desplegando en pantalla</w:t>
      </w:r>
    </w:p>
    <w:p w:rsidR="00EE65E5" w:rsidRDefault="00EE65E5" w:rsidP="0056755B">
      <w:pPr>
        <w:spacing w:before="0" w:line="240" w:lineRule="auto"/>
        <w:jc w:val="both"/>
        <w:rPr>
          <w:rFonts w:ascii="Arial" w:hAnsi="Arial" w:cs="Arial"/>
          <w:color w:val="FF0000"/>
        </w:rPr>
      </w:pPr>
    </w:p>
    <w:p w:rsidR="00CD7E33" w:rsidRDefault="00CD7E33" w:rsidP="0056755B">
      <w:pPr>
        <w:spacing w:before="0" w:line="240" w:lineRule="auto"/>
        <w:jc w:val="both"/>
        <w:rPr>
          <w:rFonts w:ascii="Arial" w:hAnsi="Arial" w:cs="Arial"/>
          <w:color w:val="FF0000"/>
        </w:rPr>
      </w:pPr>
    </w:p>
    <w:p w:rsidR="00CD7E33" w:rsidRDefault="00CD7E33" w:rsidP="00CD7E33">
      <w:pPr>
        <w:pStyle w:val="Ttulo1"/>
      </w:pPr>
      <w:r w:rsidRPr="00CD7E33">
        <w:t>Publicar en npm</w:t>
      </w:r>
    </w:p>
    <w:p w:rsidR="00CD7E33" w:rsidRPr="00CD7E33" w:rsidRDefault="00CD7E33" w:rsidP="00CD7E33">
      <w:pPr>
        <w:pStyle w:val="Ttulo2"/>
        <w:shd w:val="clear" w:color="auto" w:fill="FFFFFF"/>
        <w:spacing w:before="0" w:line="240" w:lineRule="auto"/>
        <w:jc w:val="both"/>
        <w:rPr>
          <w:rFonts w:ascii="Arial" w:hAnsi="Arial" w:cs="Arial"/>
          <w:color w:val="4A4A4A"/>
          <w:sz w:val="21"/>
          <w:szCs w:val="21"/>
        </w:rPr>
      </w:pPr>
      <w:r w:rsidRPr="00CD7E33">
        <w:rPr>
          <w:rFonts w:ascii="Arial" w:hAnsi="Arial" w:cs="Arial"/>
          <w:color w:val="4A4A4A"/>
          <w:sz w:val="21"/>
          <w:szCs w:val="21"/>
        </w:rPr>
        <w:t>Paso 1: npm actualizado</w:t>
      </w: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 xml:space="preserve">Tener </w:t>
      </w:r>
      <w:proofErr w:type="spellStart"/>
      <w:r w:rsidRPr="00CD7E33">
        <w:rPr>
          <w:rFonts w:ascii="Arial" w:hAnsi="Arial" w:cs="Arial"/>
          <w:color w:val="4A4A4A"/>
          <w:sz w:val="21"/>
          <w:szCs w:val="21"/>
        </w:rPr>
        <w:t>npm</w:t>
      </w:r>
      <w:proofErr w:type="spellEnd"/>
      <w:r w:rsidRPr="00CD7E33">
        <w:rPr>
          <w:rFonts w:ascii="Arial" w:hAnsi="Arial" w:cs="Arial"/>
          <w:color w:val="4A4A4A"/>
          <w:sz w:val="21"/>
          <w:szCs w:val="21"/>
        </w:rPr>
        <w:t xml:space="preserve"> instalado y actualizado en tu sistema. Si no está actualizado ejecuta:</w:t>
      </w:r>
    </w:p>
    <w:p w:rsidR="00CD7E33" w:rsidRPr="00CD7E33" w:rsidRDefault="00CD7E33" w:rsidP="00CD7E33">
      <w:pPr>
        <w:pStyle w:val="HTMLconformatoprevio"/>
        <w:shd w:val="clear" w:color="auto" w:fill="333333"/>
        <w:jc w:val="both"/>
        <w:rPr>
          <w:rStyle w:val="CdigoHTML"/>
          <w:color w:val="FFFFFF"/>
          <w:sz w:val="21"/>
          <w:szCs w:val="21"/>
          <w:lang w:val="en-US"/>
        </w:rPr>
      </w:pPr>
      <w:proofErr w:type="spellStart"/>
      <w:r w:rsidRPr="00CD7E33">
        <w:rPr>
          <w:rStyle w:val="CdigoHTML"/>
          <w:color w:val="FFFFFF"/>
          <w:sz w:val="21"/>
          <w:szCs w:val="21"/>
          <w:lang w:val="en-US"/>
        </w:rPr>
        <w:t>npm</w:t>
      </w:r>
      <w:proofErr w:type="spellEnd"/>
      <w:r w:rsidRPr="00CD7E33">
        <w:rPr>
          <w:rStyle w:val="CdigoHTML"/>
          <w:color w:val="FFFFFF"/>
          <w:sz w:val="21"/>
          <w:szCs w:val="21"/>
          <w:lang w:val="en-US"/>
        </w:rPr>
        <w:t xml:space="preserve"> install </w:t>
      </w:r>
      <w:proofErr w:type="spellStart"/>
      <w:r w:rsidRPr="00CD7E33">
        <w:rPr>
          <w:rStyle w:val="CdigoHTML"/>
          <w:color w:val="FFFFFF"/>
          <w:sz w:val="21"/>
          <w:szCs w:val="21"/>
          <w:lang w:val="en-US"/>
        </w:rPr>
        <w:t>npm@latest</w:t>
      </w:r>
      <w:proofErr w:type="spellEnd"/>
      <w:r w:rsidRPr="00CD7E33">
        <w:rPr>
          <w:rStyle w:val="CdigoHTML"/>
          <w:color w:val="FFFFFF"/>
          <w:sz w:val="21"/>
          <w:szCs w:val="21"/>
          <w:lang w:val="en-US"/>
        </w:rPr>
        <w:t xml:space="preserve"> -g</w:t>
      </w:r>
    </w:p>
    <w:p w:rsidR="00CD7E33" w:rsidRPr="00CD7E33" w:rsidRDefault="00CD7E33" w:rsidP="00CD7E33">
      <w:pPr>
        <w:pStyle w:val="HTMLconformatoprevio"/>
        <w:shd w:val="clear" w:color="auto" w:fill="333333"/>
        <w:jc w:val="both"/>
        <w:rPr>
          <w:rStyle w:val="CdigoHTML"/>
          <w:color w:val="FFFFFF"/>
          <w:sz w:val="21"/>
          <w:szCs w:val="21"/>
          <w:lang w:val="en-US"/>
        </w:rPr>
      </w:pP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lang w:val="en-US"/>
        </w:rPr>
      </w:pPr>
      <w:r w:rsidRPr="00CD7E33">
        <w:rPr>
          <w:rFonts w:ascii="Arial" w:hAnsi="Arial" w:cs="Arial"/>
          <w:color w:val="4A4A4A"/>
          <w:sz w:val="21"/>
          <w:szCs w:val="21"/>
          <w:lang w:val="en-US"/>
        </w:rPr>
        <w:t>Fuente: </w:t>
      </w:r>
      <w:hyperlink r:id="rId234" w:tgtFrame="_blank" w:history="1">
        <w:r w:rsidRPr="00CD7E33">
          <w:rPr>
            <w:rStyle w:val="Hipervnculo"/>
            <w:rFonts w:ascii="Arial" w:hAnsi="Arial" w:cs="Arial"/>
            <w:color w:val="0791E6"/>
            <w:sz w:val="21"/>
            <w:szCs w:val="21"/>
            <w:lang w:val="en-US"/>
          </w:rPr>
          <w:t>https://docs.npmjs.com/getting-started/installing-node</w:t>
        </w:r>
      </w:hyperlink>
    </w:p>
    <w:p w:rsidR="00CD7E33" w:rsidRPr="00CD7E33" w:rsidRDefault="00CD7E33" w:rsidP="00CD7E33">
      <w:pPr>
        <w:pStyle w:val="Ttulo2"/>
        <w:shd w:val="clear" w:color="auto" w:fill="FFFFFF"/>
        <w:spacing w:before="0" w:line="240" w:lineRule="auto"/>
        <w:jc w:val="both"/>
        <w:rPr>
          <w:rFonts w:ascii="Arial" w:hAnsi="Arial" w:cs="Arial"/>
          <w:color w:val="4A4A4A"/>
          <w:sz w:val="21"/>
          <w:szCs w:val="21"/>
        </w:rPr>
      </w:pPr>
      <w:r w:rsidRPr="00CD7E33">
        <w:rPr>
          <w:rFonts w:ascii="Arial" w:hAnsi="Arial" w:cs="Arial"/>
          <w:color w:val="4A4A4A"/>
          <w:sz w:val="21"/>
          <w:szCs w:val="21"/>
        </w:rPr>
        <w:t>Paso 2: github</w:t>
      </w: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 xml:space="preserve">Tener tu proyecto en </w:t>
      </w:r>
      <w:proofErr w:type="spellStart"/>
      <w:r w:rsidRPr="00CD7E33">
        <w:rPr>
          <w:rFonts w:ascii="Arial" w:hAnsi="Arial" w:cs="Arial"/>
          <w:color w:val="4A4A4A"/>
          <w:sz w:val="21"/>
          <w:szCs w:val="21"/>
        </w:rPr>
        <w:t>Github</w:t>
      </w:r>
      <w:proofErr w:type="spellEnd"/>
      <w:r w:rsidRPr="00CD7E33">
        <w:rPr>
          <w:rFonts w:ascii="Arial" w:hAnsi="Arial" w:cs="Arial"/>
          <w:color w:val="4A4A4A"/>
          <w:sz w:val="21"/>
          <w:szCs w:val="21"/>
        </w:rPr>
        <w:t>. No obligatorio pero recomendable. Recuerda que solo puedes publicar gratis paquetes públicos. Para paquetes privados deberás sacar la tarjeta de crédito.</w:t>
      </w:r>
    </w:p>
    <w:p w:rsidR="00CD7E33" w:rsidRPr="00CD7E33" w:rsidRDefault="00CD7E33" w:rsidP="00CD7E33">
      <w:pPr>
        <w:pStyle w:val="Ttulo2"/>
        <w:shd w:val="clear" w:color="auto" w:fill="FFFFFF"/>
        <w:spacing w:before="0" w:line="240" w:lineRule="auto"/>
        <w:jc w:val="both"/>
        <w:rPr>
          <w:rFonts w:ascii="Arial" w:hAnsi="Arial" w:cs="Arial"/>
          <w:color w:val="4A4A4A"/>
          <w:sz w:val="21"/>
          <w:szCs w:val="21"/>
        </w:rPr>
      </w:pPr>
      <w:r w:rsidRPr="00CD7E33">
        <w:rPr>
          <w:rFonts w:ascii="Arial" w:hAnsi="Arial" w:cs="Arial"/>
          <w:color w:val="4A4A4A"/>
          <w:sz w:val="21"/>
          <w:szCs w:val="21"/>
        </w:rPr>
        <w:lastRenderedPageBreak/>
        <w:t>Paso 3: package.json</w:t>
      </w: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Tu proyecto debe tener un archivo </w:t>
      </w:r>
      <w:proofErr w:type="spellStart"/>
      <w:proofErr w:type="gramStart"/>
      <w:r w:rsidRPr="00CD7E33">
        <w:rPr>
          <w:rStyle w:val="CdigoHTML"/>
          <w:rFonts w:eastAsiaTheme="majorEastAsia"/>
          <w:color w:val="4A4A4A"/>
          <w:sz w:val="21"/>
          <w:szCs w:val="21"/>
        </w:rPr>
        <w:t>package.json</w:t>
      </w:r>
      <w:proofErr w:type="spellEnd"/>
      <w:proofErr w:type="gramEnd"/>
      <w:r w:rsidRPr="00CD7E33">
        <w:rPr>
          <w:rFonts w:ascii="Arial" w:hAnsi="Arial" w:cs="Arial"/>
          <w:color w:val="4A4A4A"/>
          <w:sz w:val="21"/>
          <w:szCs w:val="21"/>
        </w:rPr>
        <w:t> en el directorio raíz. Si no lo tuviera, ejecuta </w:t>
      </w:r>
      <w:proofErr w:type="spellStart"/>
      <w:r w:rsidRPr="00CD7E33">
        <w:rPr>
          <w:rStyle w:val="CdigoHTML"/>
          <w:rFonts w:eastAsiaTheme="majorEastAsia"/>
          <w:color w:val="4A4A4A"/>
          <w:sz w:val="21"/>
          <w:szCs w:val="21"/>
        </w:rPr>
        <w:t>npm</w:t>
      </w:r>
      <w:proofErr w:type="spellEnd"/>
      <w:r w:rsidRPr="00CD7E33">
        <w:rPr>
          <w:rStyle w:val="CdigoHTML"/>
          <w:rFonts w:eastAsiaTheme="majorEastAsia"/>
          <w:color w:val="4A4A4A"/>
          <w:sz w:val="21"/>
          <w:szCs w:val="21"/>
        </w:rPr>
        <w:t xml:space="preserve"> </w:t>
      </w:r>
      <w:proofErr w:type="spellStart"/>
      <w:r w:rsidRPr="00CD7E33">
        <w:rPr>
          <w:rStyle w:val="CdigoHTML"/>
          <w:rFonts w:eastAsiaTheme="majorEastAsia"/>
          <w:color w:val="4A4A4A"/>
          <w:sz w:val="21"/>
          <w:szCs w:val="21"/>
        </w:rPr>
        <w:t>init</w:t>
      </w:r>
      <w:proofErr w:type="spellEnd"/>
      <w:r w:rsidRPr="00CD7E33">
        <w:rPr>
          <w:rFonts w:ascii="Arial" w:hAnsi="Arial" w:cs="Arial"/>
          <w:color w:val="4A4A4A"/>
          <w:sz w:val="21"/>
          <w:szCs w:val="21"/>
        </w:rPr>
        <w:t> desde la consola y sigue los pasos.</w:t>
      </w:r>
    </w:p>
    <w:p w:rsidR="00CD7E33" w:rsidRPr="00CD7E33" w:rsidRDefault="00CD7E33" w:rsidP="00CD7E33">
      <w:pPr>
        <w:pStyle w:val="Ttulo2"/>
        <w:shd w:val="clear" w:color="auto" w:fill="FFFFFF"/>
        <w:spacing w:before="0" w:line="240" w:lineRule="auto"/>
        <w:jc w:val="both"/>
        <w:rPr>
          <w:rFonts w:ascii="Arial" w:hAnsi="Arial" w:cs="Arial"/>
          <w:color w:val="4A4A4A"/>
          <w:sz w:val="21"/>
          <w:szCs w:val="21"/>
        </w:rPr>
      </w:pPr>
      <w:r w:rsidRPr="00CD7E33">
        <w:rPr>
          <w:rFonts w:ascii="Arial" w:hAnsi="Arial" w:cs="Arial"/>
          <w:color w:val="4A4A4A"/>
          <w:sz w:val="21"/>
          <w:szCs w:val="21"/>
        </w:rPr>
        <w:t>Paso 4: tu cuenta en </w:t>
      </w:r>
      <w:hyperlink r:id="rId235" w:tgtFrame="_blank" w:history="1">
        <w:r w:rsidRPr="00CD7E33">
          <w:rPr>
            <w:rStyle w:val="Hipervnculo"/>
            <w:rFonts w:ascii="Arial" w:hAnsi="Arial" w:cs="Arial"/>
            <w:color w:val="0791E6"/>
            <w:sz w:val="21"/>
            <w:szCs w:val="21"/>
          </w:rPr>
          <w:t>npmjs.com</w:t>
        </w:r>
      </w:hyperlink>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Ve a </w:t>
      </w:r>
      <w:hyperlink r:id="rId236" w:tgtFrame="_blank" w:history="1">
        <w:r w:rsidRPr="00CD7E33">
          <w:rPr>
            <w:rStyle w:val="Hipervnculo"/>
            <w:rFonts w:ascii="Arial" w:hAnsi="Arial" w:cs="Arial"/>
            <w:color w:val="0791E6"/>
            <w:sz w:val="21"/>
            <w:szCs w:val="21"/>
          </w:rPr>
          <w:t>npmjs.com</w:t>
        </w:r>
      </w:hyperlink>
      <w:r w:rsidRPr="00CD7E33">
        <w:rPr>
          <w:rFonts w:ascii="Arial" w:hAnsi="Arial" w:cs="Arial"/>
          <w:color w:val="4A4A4A"/>
          <w:sz w:val="21"/>
          <w:szCs w:val="21"/>
        </w:rPr>
        <w:t> y crea una cuenta. Una vez creada tu cuenta no encontrarás ningún botón de subir proyecto, así que no pierdas tiempo buscándolo (como yo).</w:t>
      </w:r>
    </w:p>
    <w:p w:rsidR="00CD7E33" w:rsidRPr="00CD7E33" w:rsidRDefault="00CD7E33" w:rsidP="00CD7E33">
      <w:pPr>
        <w:pStyle w:val="Ttulo2"/>
        <w:shd w:val="clear" w:color="auto" w:fill="FFFFFF"/>
        <w:spacing w:before="0" w:line="240" w:lineRule="auto"/>
        <w:jc w:val="both"/>
        <w:rPr>
          <w:rFonts w:ascii="Arial" w:hAnsi="Arial" w:cs="Arial"/>
          <w:color w:val="4A4A4A"/>
          <w:sz w:val="21"/>
          <w:szCs w:val="21"/>
        </w:rPr>
      </w:pPr>
      <w:r w:rsidRPr="00CD7E33">
        <w:rPr>
          <w:rFonts w:ascii="Arial" w:hAnsi="Arial" w:cs="Arial"/>
          <w:color w:val="4A4A4A"/>
          <w:sz w:val="21"/>
          <w:szCs w:val="21"/>
        </w:rPr>
        <w:t>Paso 5: publicar el proyecto</w:t>
      </w: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Ahora que tienes tu cuenta, ve a tu proyecto en local con la terminal y ejecuta:</w:t>
      </w:r>
    </w:p>
    <w:p w:rsidR="00CD7E33" w:rsidRPr="00CD7E33" w:rsidRDefault="00CD7E33" w:rsidP="00CD7E33">
      <w:pPr>
        <w:pStyle w:val="HTMLconformatoprevio"/>
        <w:shd w:val="clear" w:color="auto" w:fill="333333"/>
        <w:jc w:val="both"/>
        <w:rPr>
          <w:rStyle w:val="CdigoHTML"/>
          <w:color w:val="FFFFFF"/>
          <w:sz w:val="21"/>
          <w:szCs w:val="21"/>
        </w:rPr>
      </w:pPr>
      <w:proofErr w:type="spellStart"/>
      <w:r w:rsidRPr="00CD7E33">
        <w:rPr>
          <w:rStyle w:val="CdigoHTML"/>
          <w:color w:val="FFFFFF"/>
          <w:sz w:val="21"/>
          <w:szCs w:val="21"/>
        </w:rPr>
        <w:t>npm</w:t>
      </w:r>
      <w:proofErr w:type="spellEnd"/>
      <w:r w:rsidRPr="00CD7E33">
        <w:rPr>
          <w:rStyle w:val="CdigoHTML"/>
          <w:color w:val="FFFFFF"/>
          <w:sz w:val="21"/>
          <w:szCs w:val="21"/>
        </w:rPr>
        <w:t xml:space="preserve"> </w:t>
      </w:r>
      <w:proofErr w:type="spellStart"/>
      <w:r w:rsidRPr="00CD7E33">
        <w:rPr>
          <w:rStyle w:val="CdigoHTML"/>
          <w:color w:val="FFFFFF"/>
          <w:sz w:val="21"/>
          <w:szCs w:val="21"/>
        </w:rPr>
        <w:t>login</w:t>
      </w:r>
      <w:proofErr w:type="spellEnd"/>
    </w:p>
    <w:p w:rsidR="00CD7E33" w:rsidRPr="00CD7E33" w:rsidRDefault="00CD7E33" w:rsidP="00CD7E33">
      <w:pPr>
        <w:pStyle w:val="HTMLconformatoprevio"/>
        <w:shd w:val="clear" w:color="auto" w:fill="333333"/>
        <w:jc w:val="both"/>
        <w:rPr>
          <w:rStyle w:val="CdigoHTML"/>
          <w:color w:val="FFFFFF"/>
          <w:sz w:val="21"/>
          <w:szCs w:val="21"/>
        </w:rPr>
      </w:pPr>
      <w:r w:rsidRPr="00CD7E33">
        <w:rPr>
          <w:rStyle w:val="CdigoHTML"/>
          <w:color w:val="FFFFFF"/>
          <w:sz w:val="21"/>
          <w:szCs w:val="21"/>
        </w:rPr>
        <w:t>// ingresa tus datos de usuario y contraseña de npmjs.com</w:t>
      </w:r>
    </w:p>
    <w:p w:rsidR="00CD7E33" w:rsidRPr="00CD7E33" w:rsidRDefault="00CD7E33" w:rsidP="00CD7E33">
      <w:pPr>
        <w:pStyle w:val="HTMLconformatoprevio"/>
        <w:shd w:val="clear" w:color="auto" w:fill="333333"/>
        <w:jc w:val="both"/>
        <w:rPr>
          <w:rStyle w:val="CdigoHTML"/>
          <w:color w:val="FFFFFF"/>
          <w:sz w:val="21"/>
          <w:szCs w:val="21"/>
        </w:rPr>
      </w:pPr>
    </w:p>
    <w:p w:rsidR="00CD7E33" w:rsidRPr="00CD7E33" w:rsidRDefault="00CD7E33" w:rsidP="00CD7E33">
      <w:pPr>
        <w:pStyle w:val="NormalWeb"/>
        <w:shd w:val="clear" w:color="auto" w:fill="FFFFFF"/>
        <w:spacing w:before="0" w:beforeAutospacing="0" w:after="0" w:afterAutospacing="0"/>
        <w:jc w:val="both"/>
        <w:rPr>
          <w:rFonts w:ascii="Arial" w:hAnsi="Arial" w:cs="Arial"/>
          <w:color w:val="4A4A4A"/>
          <w:sz w:val="21"/>
          <w:szCs w:val="21"/>
        </w:rPr>
      </w:pPr>
      <w:r w:rsidRPr="00CD7E33">
        <w:rPr>
          <w:rFonts w:ascii="Arial" w:hAnsi="Arial" w:cs="Arial"/>
          <w:color w:val="4A4A4A"/>
          <w:sz w:val="21"/>
          <w:szCs w:val="21"/>
        </w:rPr>
        <w:t>Una vez que has iniciado sesión es tan simple como ejecutar:</w:t>
      </w:r>
    </w:p>
    <w:p w:rsidR="00CD7E33" w:rsidRPr="00CD7E33" w:rsidRDefault="00CD7E33" w:rsidP="00CD7E33">
      <w:pPr>
        <w:pStyle w:val="HTMLconformatoprevio"/>
        <w:shd w:val="clear" w:color="auto" w:fill="333333"/>
        <w:jc w:val="both"/>
        <w:rPr>
          <w:rFonts w:ascii="Courier New" w:hAnsi="Courier New" w:cs="Courier New"/>
          <w:color w:val="FFFFFF"/>
          <w:sz w:val="21"/>
          <w:szCs w:val="21"/>
        </w:rPr>
      </w:pPr>
      <w:proofErr w:type="spellStart"/>
      <w:r w:rsidRPr="00CD7E33">
        <w:rPr>
          <w:rStyle w:val="CdigoHTML"/>
          <w:color w:val="FFFFFF"/>
          <w:sz w:val="21"/>
          <w:szCs w:val="21"/>
        </w:rPr>
        <w:t>npm</w:t>
      </w:r>
      <w:proofErr w:type="spellEnd"/>
      <w:r w:rsidRPr="00CD7E33">
        <w:rPr>
          <w:rStyle w:val="CdigoHTML"/>
          <w:color w:val="FFFFFF"/>
          <w:sz w:val="21"/>
          <w:szCs w:val="21"/>
        </w:rPr>
        <w:t xml:space="preserve"> </w:t>
      </w:r>
      <w:proofErr w:type="spellStart"/>
      <w:r w:rsidRPr="00CD7E33">
        <w:rPr>
          <w:rStyle w:val="CdigoHTML"/>
          <w:color w:val="FFFFFF"/>
          <w:sz w:val="21"/>
          <w:szCs w:val="21"/>
        </w:rPr>
        <w:t>publish</w:t>
      </w:r>
      <w:proofErr w:type="spellEnd"/>
    </w:p>
    <w:p w:rsidR="00D57762" w:rsidRPr="0056755B" w:rsidRDefault="00D57762" w:rsidP="0056755B">
      <w:pPr>
        <w:spacing w:before="0" w:line="240" w:lineRule="auto"/>
        <w:jc w:val="both"/>
        <w:rPr>
          <w:rFonts w:ascii="Arial" w:hAnsi="Arial" w:cs="Arial"/>
          <w:lang w:val="es-MX"/>
        </w:rPr>
      </w:pPr>
      <w:bookmarkStart w:id="1" w:name="_GoBack"/>
      <w:bookmarkEnd w:id="1"/>
    </w:p>
    <w:sectPr w:rsidR="00D57762" w:rsidRPr="0056755B" w:rsidSect="004E1AED">
      <w:footerReference w:type="default" r:id="rId23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C48" w:rsidRDefault="007F2C48">
      <w:pPr>
        <w:spacing w:after="0" w:line="240" w:lineRule="auto"/>
      </w:pPr>
      <w:r>
        <w:separator/>
      </w:r>
    </w:p>
  </w:endnote>
  <w:endnote w:type="continuationSeparator" w:id="0">
    <w:p w:rsidR="007F2C48" w:rsidRDefault="007F2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2337D2" w:rsidRDefault="002337D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C48" w:rsidRDefault="007F2C48">
      <w:pPr>
        <w:spacing w:after="0" w:line="240" w:lineRule="auto"/>
      </w:pPr>
      <w:r>
        <w:separator/>
      </w:r>
    </w:p>
  </w:footnote>
  <w:footnote w:type="continuationSeparator" w:id="0">
    <w:p w:rsidR="007F2C48" w:rsidRDefault="007F2C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45257"/>
    <w:multiLevelType w:val="multilevel"/>
    <w:tmpl w:val="1A1E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35957"/>
    <w:multiLevelType w:val="multilevel"/>
    <w:tmpl w:val="6B2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3193E"/>
    <w:multiLevelType w:val="multilevel"/>
    <w:tmpl w:val="1E5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32058"/>
    <w:multiLevelType w:val="multilevel"/>
    <w:tmpl w:val="03B2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485C56"/>
    <w:multiLevelType w:val="multilevel"/>
    <w:tmpl w:val="2F6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30EE6"/>
    <w:multiLevelType w:val="multilevel"/>
    <w:tmpl w:val="7A2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D11DB"/>
    <w:multiLevelType w:val="multilevel"/>
    <w:tmpl w:val="6A8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A669A"/>
    <w:multiLevelType w:val="multilevel"/>
    <w:tmpl w:val="E2B6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4B70A1"/>
    <w:multiLevelType w:val="multilevel"/>
    <w:tmpl w:val="1FE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B381F"/>
    <w:multiLevelType w:val="multilevel"/>
    <w:tmpl w:val="869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077DF"/>
    <w:multiLevelType w:val="multilevel"/>
    <w:tmpl w:val="026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404CC"/>
    <w:multiLevelType w:val="multilevel"/>
    <w:tmpl w:val="8DD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665FA"/>
    <w:multiLevelType w:val="multilevel"/>
    <w:tmpl w:val="C6B4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C03695"/>
    <w:multiLevelType w:val="multilevel"/>
    <w:tmpl w:val="687E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0C5C49"/>
    <w:multiLevelType w:val="multilevel"/>
    <w:tmpl w:val="43E4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C1CC6"/>
    <w:multiLevelType w:val="multilevel"/>
    <w:tmpl w:val="056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061B"/>
    <w:multiLevelType w:val="multilevel"/>
    <w:tmpl w:val="EFE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84A67"/>
    <w:multiLevelType w:val="multilevel"/>
    <w:tmpl w:val="5070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D516B"/>
    <w:multiLevelType w:val="multilevel"/>
    <w:tmpl w:val="7DF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040DA"/>
    <w:multiLevelType w:val="multilevel"/>
    <w:tmpl w:val="565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963B4"/>
    <w:multiLevelType w:val="multilevel"/>
    <w:tmpl w:val="601C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F67D42"/>
    <w:multiLevelType w:val="multilevel"/>
    <w:tmpl w:val="60EC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
  </w:num>
  <w:num w:numId="3">
    <w:abstractNumId w:val="1"/>
  </w:num>
  <w:num w:numId="4">
    <w:abstractNumId w:val="21"/>
  </w:num>
  <w:num w:numId="5">
    <w:abstractNumId w:val="34"/>
  </w:num>
  <w:num w:numId="6">
    <w:abstractNumId w:val="11"/>
  </w:num>
  <w:num w:numId="7">
    <w:abstractNumId w:val="38"/>
  </w:num>
  <w:num w:numId="8">
    <w:abstractNumId w:val="45"/>
  </w:num>
  <w:num w:numId="9">
    <w:abstractNumId w:val="41"/>
  </w:num>
  <w:num w:numId="10">
    <w:abstractNumId w:val="33"/>
  </w:num>
  <w:num w:numId="11">
    <w:abstractNumId w:val="49"/>
  </w:num>
  <w:num w:numId="12">
    <w:abstractNumId w:val="28"/>
  </w:num>
  <w:num w:numId="13">
    <w:abstractNumId w:val="37"/>
  </w:num>
  <w:num w:numId="14">
    <w:abstractNumId w:val="7"/>
  </w:num>
  <w:num w:numId="15">
    <w:abstractNumId w:val="51"/>
  </w:num>
  <w:num w:numId="16">
    <w:abstractNumId w:val="32"/>
  </w:num>
  <w:num w:numId="17">
    <w:abstractNumId w:val="20"/>
  </w:num>
  <w:num w:numId="18">
    <w:abstractNumId w:val="12"/>
  </w:num>
  <w:num w:numId="19">
    <w:abstractNumId w:val="17"/>
  </w:num>
  <w:num w:numId="20">
    <w:abstractNumId w:val="27"/>
  </w:num>
  <w:num w:numId="21">
    <w:abstractNumId w:val="50"/>
  </w:num>
  <w:num w:numId="22">
    <w:abstractNumId w:val="0"/>
  </w:num>
  <w:num w:numId="23">
    <w:abstractNumId w:val="47"/>
  </w:num>
  <w:num w:numId="24">
    <w:abstractNumId w:val="39"/>
  </w:num>
  <w:num w:numId="25">
    <w:abstractNumId w:val="16"/>
  </w:num>
  <w:num w:numId="26">
    <w:abstractNumId w:val="26"/>
  </w:num>
  <w:num w:numId="27">
    <w:abstractNumId w:val="10"/>
  </w:num>
  <w:num w:numId="28">
    <w:abstractNumId w:val="31"/>
  </w:num>
  <w:num w:numId="29">
    <w:abstractNumId w:val="14"/>
  </w:num>
  <w:num w:numId="30">
    <w:abstractNumId w:val="22"/>
  </w:num>
  <w:num w:numId="31">
    <w:abstractNumId w:val="25"/>
  </w:num>
  <w:num w:numId="32">
    <w:abstractNumId w:val="13"/>
  </w:num>
  <w:num w:numId="33">
    <w:abstractNumId w:val="8"/>
  </w:num>
  <w:num w:numId="34">
    <w:abstractNumId w:val="2"/>
  </w:num>
  <w:num w:numId="35">
    <w:abstractNumId w:val="6"/>
  </w:num>
  <w:num w:numId="36">
    <w:abstractNumId w:val="9"/>
  </w:num>
  <w:num w:numId="37">
    <w:abstractNumId w:val="44"/>
  </w:num>
  <w:num w:numId="38">
    <w:abstractNumId w:val="48"/>
  </w:num>
  <w:num w:numId="39">
    <w:abstractNumId w:val="43"/>
  </w:num>
  <w:num w:numId="40">
    <w:abstractNumId w:val="4"/>
  </w:num>
  <w:num w:numId="41">
    <w:abstractNumId w:val="36"/>
  </w:num>
  <w:num w:numId="42">
    <w:abstractNumId w:val="42"/>
  </w:num>
  <w:num w:numId="43">
    <w:abstractNumId w:val="19"/>
  </w:num>
  <w:num w:numId="44">
    <w:abstractNumId w:val="40"/>
  </w:num>
  <w:num w:numId="45">
    <w:abstractNumId w:val="46"/>
  </w:num>
  <w:num w:numId="46">
    <w:abstractNumId w:val="3"/>
  </w:num>
  <w:num w:numId="47">
    <w:abstractNumId w:val="18"/>
  </w:num>
  <w:num w:numId="48">
    <w:abstractNumId w:val="15"/>
  </w:num>
  <w:num w:numId="49">
    <w:abstractNumId w:val="35"/>
  </w:num>
  <w:num w:numId="50">
    <w:abstractNumId w:val="24"/>
  </w:num>
  <w:num w:numId="51">
    <w:abstractNumId w:val="30"/>
  </w:num>
  <w:num w:numId="52">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05DEF"/>
    <w:rsid w:val="00117503"/>
    <w:rsid w:val="001379AF"/>
    <w:rsid w:val="00150DE1"/>
    <w:rsid w:val="00152A61"/>
    <w:rsid w:val="00170434"/>
    <w:rsid w:val="00194DF6"/>
    <w:rsid w:val="001A33F2"/>
    <w:rsid w:val="001C2914"/>
    <w:rsid w:val="001F06DA"/>
    <w:rsid w:val="0020127B"/>
    <w:rsid w:val="00203097"/>
    <w:rsid w:val="002337D2"/>
    <w:rsid w:val="00295583"/>
    <w:rsid w:val="0029690C"/>
    <w:rsid w:val="002A54D0"/>
    <w:rsid w:val="002B6F56"/>
    <w:rsid w:val="00310B0F"/>
    <w:rsid w:val="00354E58"/>
    <w:rsid w:val="00366A97"/>
    <w:rsid w:val="003723CE"/>
    <w:rsid w:val="003C5E5E"/>
    <w:rsid w:val="003C65B8"/>
    <w:rsid w:val="004061CD"/>
    <w:rsid w:val="00454520"/>
    <w:rsid w:val="00474B63"/>
    <w:rsid w:val="004A2F66"/>
    <w:rsid w:val="004B2CCE"/>
    <w:rsid w:val="004B3410"/>
    <w:rsid w:val="004B3E98"/>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65BA"/>
    <w:rsid w:val="00747C7E"/>
    <w:rsid w:val="007502A8"/>
    <w:rsid w:val="007D56A5"/>
    <w:rsid w:val="007E50A0"/>
    <w:rsid w:val="007F2C48"/>
    <w:rsid w:val="00813B26"/>
    <w:rsid w:val="0085022B"/>
    <w:rsid w:val="00875D2E"/>
    <w:rsid w:val="0089032A"/>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D7E33"/>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6F91"/>
    <w:rsid w:val="00ED73BE"/>
    <w:rsid w:val="00EE65E5"/>
    <w:rsid w:val="00EF220C"/>
    <w:rsid w:val="00F113A0"/>
    <w:rsid w:val="00F1361D"/>
    <w:rsid w:val="00F264E3"/>
    <w:rsid w:val="00F718E1"/>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174924906">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58563892">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4498049">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486097273">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75940985">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24429431">
      <w:bodyDiv w:val="1"/>
      <w:marLeft w:val="0"/>
      <w:marRight w:val="0"/>
      <w:marTop w:val="0"/>
      <w:marBottom w:val="0"/>
      <w:divBdr>
        <w:top w:val="none" w:sz="0" w:space="0" w:color="auto"/>
        <w:left w:val="none" w:sz="0" w:space="0" w:color="auto"/>
        <w:bottom w:val="none" w:sz="0" w:space="0" w:color="auto"/>
        <w:right w:val="none" w:sz="0" w:space="0" w:color="auto"/>
      </w:divBdr>
    </w:div>
    <w:div w:id="1346781673">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597249659">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32512397">
      <w:bodyDiv w:val="1"/>
      <w:marLeft w:val="0"/>
      <w:marRight w:val="0"/>
      <w:marTop w:val="0"/>
      <w:marBottom w:val="0"/>
      <w:divBdr>
        <w:top w:val="none" w:sz="0" w:space="0" w:color="auto"/>
        <w:left w:val="none" w:sz="0" w:space="0" w:color="auto"/>
        <w:bottom w:val="none" w:sz="0" w:space="0" w:color="auto"/>
        <w:right w:val="none" w:sz="0" w:space="0" w:color="auto"/>
      </w:divBdr>
    </w:div>
    <w:div w:id="1638339571">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5226368">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06979027">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2808819">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1782843">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91" Type="http://schemas.openxmlformats.org/officeDocument/2006/relationships/hyperlink" Target="https://es.wikipedia.org/wiki/Clase_(programaci%C3%B3n_orientada_a_objetos)" TargetMode="External"/><Relationship Id="rId205" Type="http://schemas.openxmlformats.org/officeDocument/2006/relationships/hyperlink" Target="https://es.wikipedia.org/wiki/Patr%C3%B3n_de_dise%C3%B1o" TargetMode="External"/><Relationship Id="rId226" Type="http://schemas.openxmlformats.org/officeDocument/2006/relationships/image" Target="media/image33.png"/><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16" Type="http://schemas.openxmlformats.org/officeDocument/2006/relationships/hyperlink" Target="https://es.wikipedia.org/w/index.php?title=Publicador-Subscriptor_(patr%C3%B3n_de_dise%C3%B1o)&amp;action=edit&amp;redlink=1" TargetMode="External"/><Relationship Id="rId237"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92" Type="http://schemas.openxmlformats.org/officeDocument/2006/relationships/hyperlink" Target="https://es.wikipedia.org/wiki/Instancia_(inform%C3%A1tica)" TargetMode="External"/><Relationship Id="rId206" Type="http://schemas.openxmlformats.org/officeDocument/2006/relationships/hyperlink" Target="https://es.wikipedia.org/wiki/Software" TargetMode="External"/><Relationship Id="rId227" Type="http://schemas.openxmlformats.org/officeDocument/2006/relationships/hyperlink" Target="http://es.redux.js.org/"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217" Type="http://schemas.openxmlformats.org/officeDocument/2006/relationships/hyperlink" Target="https://es.wikipedia.org/wiki/Mediator_(patr%C3%B3n_de_dise%C3%B1o)" TargetMode="External"/><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93" Type="http://schemas.openxmlformats.org/officeDocument/2006/relationships/hyperlink" Target="https://es.wikipedia.org/wiki/M%C3%A9todo_(inform%C3%A1tica)" TargetMode="External"/><Relationship Id="rId207" Type="http://schemas.openxmlformats.org/officeDocument/2006/relationships/hyperlink" Target="https://es.wikipedia.org/wiki/Clase_(inform%C3%A1tica)" TargetMode="External"/><Relationship Id="rId228" Type="http://schemas.openxmlformats.org/officeDocument/2006/relationships/image" Target="media/image34.png"/><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41" Type="http://schemas.openxmlformats.org/officeDocument/2006/relationships/hyperlink" Target="https://es.wikipedia.org/wiki/Ward_Cunningham" TargetMode="External"/><Relationship Id="rId7" Type="http://schemas.openxmlformats.org/officeDocument/2006/relationships/settings" Target="settings.xm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18" Type="http://schemas.openxmlformats.org/officeDocument/2006/relationships/hyperlink" Target="https://es.wikipedia.org/wiki/Singleton" TargetMode="External"/><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31" Type="http://schemas.openxmlformats.org/officeDocument/2006/relationships/image" Target="media/image30.jpeg"/><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4" Type="http://schemas.openxmlformats.org/officeDocument/2006/relationships/hyperlink" Target="https://es.wikipedia.org/wiki/Constructor_(inform%C3%A1tica)" TargetMode="External"/><Relationship Id="rId208" Type="http://schemas.openxmlformats.org/officeDocument/2006/relationships/hyperlink" Target="https://es.wikipedia.org/wiki/Objeto_(programaci%C3%B3n)" TargetMode="External"/><Relationship Id="rId229" Type="http://schemas.openxmlformats.org/officeDocument/2006/relationships/hyperlink" Target="https://github.com/gaearon/redux-devtools" TargetMode="External"/><Relationship Id="rId14" Type="http://schemas.openxmlformats.org/officeDocument/2006/relationships/image" Target="media/image2.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219" Type="http://schemas.openxmlformats.org/officeDocument/2006/relationships/hyperlink" Target="https://es.wikipedia.org/w/index.php?title=Espera_espera_activa&amp;action=edit&amp;redlink=1" TargetMode="External"/><Relationship Id="rId230" Type="http://schemas.openxmlformats.org/officeDocument/2006/relationships/hyperlink" Target="https://es.wikipedia.org/wiki/Patr%C3%B3n_de_dise%C3%B1o" TargetMode="Externa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95" Type="http://schemas.openxmlformats.org/officeDocument/2006/relationships/hyperlink" Target="https://es.wikipedia.org/w/index.php?title=Modificador_de_acceso&amp;action=edit&amp;redlink=1" TargetMode="External"/><Relationship Id="rId209" Type="http://schemas.openxmlformats.org/officeDocument/2006/relationships/hyperlink" Target="https://es.wikipedia.org/wiki/Framework" TargetMode="External"/><Relationship Id="rId190" Type="http://schemas.openxmlformats.org/officeDocument/2006/relationships/hyperlink" Target="https://es.wikipedia.org/wiki/Programaci%C3%B3n_orientada_a_objetos" TargetMode="External"/><Relationship Id="rId204" Type="http://schemas.openxmlformats.org/officeDocument/2006/relationships/hyperlink" Target="https://en.wikipedia.org/wiki/Observer_pattern" TargetMode="External"/><Relationship Id="rId220" Type="http://schemas.openxmlformats.org/officeDocument/2006/relationships/hyperlink" Target="https://es.wikipedia.org/wiki/Polling" TargetMode="External"/><Relationship Id="rId225" Type="http://schemas.openxmlformats.org/officeDocument/2006/relationships/hyperlink" Target="https://commons.wikimedia.org/wiki/File:JerarquiasObservador.png"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10" Type="http://schemas.openxmlformats.org/officeDocument/2006/relationships/hyperlink" Target="https://es.wikipedia.org/wiki/Modelo_Vista_Controlador" TargetMode="External"/><Relationship Id="rId215" Type="http://schemas.openxmlformats.org/officeDocument/2006/relationships/hyperlink" Target="https://es.wikipedia.org/wiki/GUI" TargetMode="External"/><Relationship Id="rId236" Type="http://schemas.openxmlformats.org/officeDocument/2006/relationships/hyperlink" Target="https://www.npmjs.com/" TargetMode="External"/><Relationship Id="rId26" Type="http://schemas.openxmlformats.org/officeDocument/2006/relationships/image" Target="media/image13.png"/><Relationship Id="rId231" Type="http://schemas.openxmlformats.org/officeDocument/2006/relationships/image" Target="media/image35.jpe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96" Type="http://schemas.openxmlformats.org/officeDocument/2006/relationships/hyperlink" Target="https://es.wikipedia.org/wiki/M%C3%A9todo_(inform%C3%A1tica)" TargetMode="External"/><Relationship Id="rId200" Type="http://schemas.openxmlformats.org/officeDocument/2006/relationships/hyperlink" Target="https://es.wikipedia.org/wiki/Exclusi%C3%B3n_mutua_(inform%C3%A1tica)" TargetMode="External"/><Relationship Id="rId16" Type="http://schemas.openxmlformats.org/officeDocument/2006/relationships/hyperlink" Target="https://developer.mozilla.org/es/docs/Web/API/HTMLMediaElement" TargetMode="External"/><Relationship Id="rId221" Type="http://schemas.openxmlformats.org/officeDocument/2006/relationships/hyperlink" Target="https://es.wikipedia.org/wiki/Acoplamiento_inform%C3%A1tico"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hyperlink" Target="https://es.wikipedia.org/wiki/UML" TargetMode="External"/><Relationship Id="rId211" Type="http://schemas.openxmlformats.org/officeDocument/2006/relationships/hyperlink" Target="https://es.wikipedia.org/wiki/Observer_(patr%C3%B3n_de_dise%C3%B1o)" TargetMode="External"/><Relationship Id="rId232" Type="http://schemas.openxmlformats.org/officeDocument/2006/relationships/image" Target="media/image36.jpeg"/><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97" Type="http://schemas.openxmlformats.org/officeDocument/2006/relationships/hyperlink" Target="https://es.wikipedia.org/wiki/Constructor_(inform%C3%A1tica)" TargetMode="External"/><Relationship Id="rId201" Type="http://schemas.openxmlformats.org/officeDocument/2006/relationships/hyperlink" Target="https://es.wikipedia.org/wiki/Rat%C3%B3n_(inform%C3%A1tica)" TargetMode="External"/><Relationship Id="rId222" Type="http://schemas.openxmlformats.org/officeDocument/2006/relationships/hyperlink" Target="https://commons.wikimedia.org/wiki/File:EstructuraPatronObservador.png"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hyperlink" Target="https://es.wikipedia.org/wiki/Clase_(programaci%C3%B3n_orientada_a_objetos)" TargetMode="External"/><Relationship Id="rId1" Type="http://schemas.openxmlformats.org/officeDocument/2006/relationships/customXml" Target="../customXml/item1.xml"/><Relationship Id="rId212" Type="http://schemas.openxmlformats.org/officeDocument/2006/relationships/hyperlink" Target="https://es.wikipedia.org/wiki/Smalltalk" TargetMode="External"/><Relationship Id="rId233" Type="http://schemas.openxmlformats.org/officeDocument/2006/relationships/image" Target="media/image37.jpe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 Id="rId198" Type="http://schemas.openxmlformats.org/officeDocument/2006/relationships/hyperlink" Target="https://es.wikipedia.org/w/index.php?title=Modificador_de_acceso&amp;action=edit&amp;redlink=1" TargetMode="External"/><Relationship Id="rId202" Type="http://schemas.openxmlformats.org/officeDocument/2006/relationships/hyperlink" Target="https://es.wikipedia.org/wiki/Tipo_de_datos" TargetMode="External"/><Relationship Id="rId223" Type="http://schemas.openxmlformats.org/officeDocument/2006/relationships/image" Target="media/image32.png"/><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www.typescriptlang.org/docs/handbook/basic-types.html" TargetMode="External"/><Relationship Id="rId125" Type="http://schemas.openxmlformats.org/officeDocument/2006/relationships/hyperlink" Target="https://en.wikipedia.org/wiki/Cyclomatic_complexity"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188" Type="http://schemas.openxmlformats.org/officeDocument/2006/relationships/hyperlink" Target="https://es.wikipedia.org/wiki/Ingenier%C3%ADa_de_software" TargetMode="Externa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13" Type="http://schemas.openxmlformats.org/officeDocument/2006/relationships/hyperlink" Target="https://es.wikipedia.org/wiki/Observer_(patr%C3%B3n_de_dise%C3%B1o)" TargetMode="External"/><Relationship Id="rId234" Type="http://schemas.openxmlformats.org/officeDocument/2006/relationships/hyperlink" Target="https://docs.npmjs.com/getting-started/installing-node" TargetMode="Externa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gif"/><Relationship Id="rId115" Type="http://schemas.openxmlformats.org/officeDocument/2006/relationships/hyperlink" Target="https://www.typescriptlang.org/docs/handbook/classes.html" TargetMode="External"/><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9" Type="http://schemas.openxmlformats.org/officeDocument/2006/relationships/hyperlink" Target="https://es.wikipedia.org/wiki/Hilo_(inform%C3%A1tica)" TargetMode="External"/><Relationship Id="rId203" Type="http://schemas.openxmlformats.org/officeDocument/2006/relationships/hyperlink" Target="https://es.wikipedia.org/wiki/Aplicaci%C3%B3n_(inform%C3%A1tica)" TargetMode="External"/><Relationship Id="rId19" Type="http://schemas.openxmlformats.org/officeDocument/2006/relationships/image" Target="media/image6.jpeg"/><Relationship Id="rId224" Type="http://schemas.openxmlformats.org/officeDocument/2006/relationships/hyperlink" Target="https://es.wikipedia.org/wiki/Herencia_m%C3%BAltiple" TargetMode="External"/><Relationship Id="rId30" Type="http://schemas.openxmlformats.org/officeDocument/2006/relationships/image" Target="media/image16.png"/><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189" Type="http://schemas.openxmlformats.org/officeDocument/2006/relationships/hyperlink" Target="https://es.wikipedia.org/wiki/Patr%C3%B3n_de_dise%C3%B1o" TargetMode="External"/><Relationship Id="rId3" Type="http://schemas.openxmlformats.org/officeDocument/2006/relationships/customXml" Target="../customXml/item3.xml"/><Relationship Id="rId214" Type="http://schemas.openxmlformats.org/officeDocument/2006/relationships/hyperlink" Target="https://es.wikipedia.org/wiki/Biblioteca_(inform%C3%A1tica)" TargetMode="External"/><Relationship Id="rId235" Type="http://schemas.openxmlformats.org/officeDocument/2006/relationships/hyperlink" Target="http://npmjs.com/"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179" Type="http://schemas.openxmlformats.org/officeDocument/2006/relationships/hyperlink" Target="https://es.wikipedia.org/wiki/Strategy_(patr%C3%B3n_de_dise%C3%B1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199203C1-C8B4-4EAC-9519-09CE64E94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5417</TotalTime>
  <Pages>60</Pages>
  <Words>21425</Words>
  <Characters>117843</Characters>
  <Application>Microsoft Office Word</Application>
  <DocSecurity>0</DocSecurity>
  <Lines>982</Lines>
  <Paragraphs>277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88</cp:revision>
  <dcterms:created xsi:type="dcterms:W3CDTF">2020-12-01T16:34:00Z</dcterms:created>
  <dcterms:modified xsi:type="dcterms:W3CDTF">2020-12-17T04:09:00Z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