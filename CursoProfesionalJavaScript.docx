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E1AED" w:rsidRPr="004E1AED" w:rsidRDefault="00F113A0" w:rsidP="004E1AED">
      <w:pPr>
        <w:pStyle w:val="Ttulo"/>
      </w:pPr>
      <w:r w:rsidRPr="00F113A0">
        <w:t xml:space="preserve">Curso </w:t>
      </w:r>
      <w:r w:rsidR="007365BA">
        <w:t>Profesional Javascript</w:t>
      </w:r>
    </w:p>
    <w:p w:rsidR="00194DF6" w:rsidRDefault="007365BA">
      <w:pPr>
        <w:pStyle w:val="Ttulo1"/>
      </w:pPr>
      <w:r w:rsidRPr="007365BA">
        <w:t>¿Qué significa ser un profesional de JavaScript?</w:t>
      </w:r>
    </w:p>
    <w:p w:rsidR="00CB557E" w:rsidRDefault="00CB557E" w:rsidP="00AD7026">
      <w:pPr>
        <w:pStyle w:val="NormalWeb"/>
        <w:spacing w:before="0" w:beforeAutospacing="0" w:after="0" w:afterAutospacing="0"/>
        <w:jc w:val="both"/>
        <w:rPr>
          <w:rFonts w:ascii="Arial" w:hAnsi="Arial" w:cs="Arial"/>
          <w:color w:val="273B47"/>
          <w:sz w:val="18"/>
        </w:rPr>
      </w:pPr>
      <w:r w:rsidRPr="00CB557E">
        <w:rPr>
          <w:rFonts w:ascii="Arial" w:hAnsi="Arial" w:cs="Arial"/>
          <w:color w:val="273B47"/>
          <w:sz w:val="18"/>
        </w:rPr>
        <w:t>El camino para llegar a ser profesional es largo y duro, no es fácil. Todos necesitamos que nos guíen para saber qué hacer y qué no. Este camino es conocido como la ruta de pasar de </w:t>
      </w:r>
      <w:r w:rsidRPr="00CB557E">
        <w:rPr>
          <w:rFonts w:ascii="Arial" w:hAnsi="Arial" w:cs="Arial"/>
          <w:b/>
          <w:bCs/>
          <w:color w:val="273B47"/>
          <w:sz w:val="18"/>
        </w:rPr>
        <w:t>Junior</w:t>
      </w:r>
      <w:r w:rsidRPr="00CB557E">
        <w:rPr>
          <w:rFonts w:ascii="Arial" w:hAnsi="Arial" w:cs="Arial"/>
          <w:color w:val="273B47"/>
          <w:sz w:val="18"/>
        </w:rPr>
        <w:t> a </w:t>
      </w:r>
      <w:r w:rsidRPr="00CB557E">
        <w:rPr>
          <w:rFonts w:ascii="Arial" w:hAnsi="Arial" w:cs="Arial"/>
          <w:b/>
          <w:bCs/>
          <w:color w:val="273B47"/>
          <w:sz w:val="18"/>
        </w:rPr>
        <w:t>Senior</w:t>
      </w:r>
      <w:r w:rsidRPr="00CB557E">
        <w:rPr>
          <w:rFonts w:ascii="Arial" w:hAnsi="Arial" w:cs="Arial"/>
          <w:color w:val="273B47"/>
          <w:sz w:val="18"/>
        </w:rPr>
        <w:t>, </w:t>
      </w:r>
      <w:r w:rsidRPr="00CB557E">
        <w:rPr>
          <w:rFonts w:ascii="Arial" w:hAnsi="Arial" w:cs="Arial"/>
          <w:i/>
          <w:iCs/>
          <w:color w:val="273B47"/>
          <w:sz w:val="18"/>
        </w:rPr>
        <w:t>este es un duro camino lleno de experiencia</w:t>
      </w:r>
      <w:r w:rsidRPr="00CB557E">
        <w:rPr>
          <w:rFonts w:ascii="Arial" w:hAnsi="Arial" w:cs="Arial"/>
          <w:color w:val="273B47"/>
          <w:sz w:val="18"/>
        </w:rPr>
        <w:t>.</w:t>
      </w:r>
    </w:p>
    <w:p w:rsidR="00AD7026" w:rsidRPr="00CB557E" w:rsidRDefault="00AD7026" w:rsidP="00AD7026">
      <w:pPr>
        <w:pStyle w:val="NormalWeb"/>
        <w:spacing w:before="0" w:beforeAutospacing="0" w:after="0" w:afterAutospacing="0"/>
        <w:jc w:val="both"/>
        <w:rPr>
          <w:rFonts w:ascii="Arial" w:hAnsi="Arial" w:cs="Arial"/>
          <w:color w:val="273B47"/>
          <w:sz w:val="18"/>
        </w:rPr>
      </w:pPr>
    </w:p>
    <w:p w:rsidR="00CB557E" w:rsidRDefault="00CB557E" w:rsidP="00AD7026">
      <w:pPr>
        <w:pStyle w:val="NormalWeb"/>
        <w:spacing w:before="0" w:beforeAutospacing="0" w:after="0" w:afterAutospacing="0"/>
        <w:jc w:val="both"/>
        <w:rPr>
          <w:rFonts w:ascii="Arial" w:hAnsi="Arial" w:cs="Arial"/>
          <w:b/>
          <w:bCs/>
          <w:color w:val="273B47"/>
          <w:sz w:val="18"/>
        </w:rPr>
      </w:pPr>
      <w:r w:rsidRPr="00CB557E">
        <w:rPr>
          <w:rFonts w:ascii="Arial" w:hAnsi="Arial" w:cs="Arial"/>
          <w:b/>
          <w:bCs/>
          <w:color w:val="273B47"/>
          <w:sz w:val="18"/>
        </w:rPr>
        <w:t>¿Qué forma a un profesional?</w:t>
      </w:r>
    </w:p>
    <w:p w:rsidR="00AD7026" w:rsidRPr="00CB557E" w:rsidRDefault="00AD7026" w:rsidP="00AD7026">
      <w:pPr>
        <w:pStyle w:val="NormalWeb"/>
        <w:spacing w:before="0" w:beforeAutospacing="0" w:after="0" w:afterAutospacing="0"/>
        <w:jc w:val="both"/>
        <w:rPr>
          <w:rFonts w:ascii="Arial" w:hAnsi="Arial" w:cs="Arial"/>
          <w:b/>
          <w:bCs/>
          <w:color w:val="273B47"/>
          <w:sz w:val="18"/>
        </w:rPr>
      </w:pPr>
    </w:p>
    <w:p w:rsidR="00CB557E" w:rsidRPr="00CB557E" w:rsidRDefault="00CB557E" w:rsidP="00AD7026">
      <w:pPr>
        <w:pStyle w:val="NormalWeb"/>
        <w:spacing w:before="0" w:beforeAutospacing="0" w:after="0" w:afterAutospacing="0"/>
        <w:jc w:val="both"/>
        <w:rPr>
          <w:rFonts w:ascii="Arial" w:hAnsi="Arial" w:cs="Arial"/>
          <w:color w:val="273B47"/>
          <w:sz w:val="18"/>
        </w:rPr>
      </w:pPr>
      <w:r w:rsidRPr="00CB557E">
        <w:rPr>
          <w:rFonts w:ascii="Arial" w:hAnsi="Arial" w:cs="Arial"/>
          <w:color w:val="273B47"/>
          <w:sz w:val="18"/>
        </w:rPr>
        <w:t>Te presento una lista de estas cosas que lo forman:</w:t>
      </w:r>
    </w:p>
    <w:p w:rsidR="00CB557E" w:rsidRPr="00CB557E" w:rsidRDefault="00CB557E" w:rsidP="00AD7026">
      <w:pPr>
        <w:pStyle w:val="NormalWeb"/>
        <w:numPr>
          <w:ilvl w:val="0"/>
          <w:numId w:val="20"/>
        </w:numPr>
        <w:spacing w:before="0" w:beforeAutospacing="0" w:after="0" w:afterAutospacing="0"/>
        <w:jc w:val="both"/>
        <w:rPr>
          <w:rFonts w:ascii="Arial" w:hAnsi="Arial" w:cs="Arial"/>
          <w:color w:val="273B47"/>
          <w:sz w:val="18"/>
        </w:rPr>
      </w:pPr>
      <w:r w:rsidRPr="00CB557E">
        <w:rPr>
          <w:rFonts w:ascii="Arial" w:hAnsi="Arial" w:cs="Arial"/>
          <w:color w:val="273B47"/>
          <w:sz w:val="18"/>
        </w:rPr>
        <w:t>Conocimiento del lenguaje.</w:t>
      </w:r>
    </w:p>
    <w:p w:rsidR="00CB557E" w:rsidRPr="00CB557E" w:rsidRDefault="00CB557E" w:rsidP="00AD7026">
      <w:pPr>
        <w:pStyle w:val="NormalWeb"/>
        <w:numPr>
          <w:ilvl w:val="0"/>
          <w:numId w:val="20"/>
        </w:numPr>
        <w:spacing w:before="0" w:beforeAutospacing="0" w:after="0" w:afterAutospacing="0"/>
        <w:jc w:val="both"/>
        <w:rPr>
          <w:rFonts w:ascii="Arial" w:hAnsi="Arial" w:cs="Arial"/>
          <w:color w:val="273B47"/>
          <w:sz w:val="18"/>
        </w:rPr>
      </w:pPr>
      <w:r w:rsidRPr="00CB557E">
        <w:rPr>
          <w:rFonts w:ascii="Arial" w:hAnsi="Arial" w:cs="Arial"/>
          <w:color w:val="273B47"/>
          <w:sz w:val="18"/>
        </w:rPr>
        <w:t>Conocimiento de entornos de programación.</w:t>
      </w:r>
    </w:p>
    <w:p w:rsidR="00CB557E" w:rsidRPr="00CB557E" w:rsidRDefault="00CB557E" w:rsidP="00AD7026">
      <w:pPr>
        <w:pStyle w:val="NormalWeb"/>
        <w:numPr>
          <w:ilvl w:val="0"/>
          <w:numId w:val="20"/>
        </w:numPr>
        <w:spacing w:before="0" w:beforeAutospacing="0" w:after="0" w:afterAutospacing="0"/>
        <w:jc w:val="both"/>
        <w:rPr>
          <w:rFonts w:ascii="Arial" w:hAnsi="Arial" w:cs="Arial"/>
          <w:color w:val="273B47"/>
          <w:sz w:val="18"/>
        </w:rPr>
      </w:pPr>
      <w:r w:rsidRPr="00CB557E">
        <w:rPr>
          <w:rFonts w:ascii="Arial" w:hAnsi="Arial" w:cs="Arial"/>
          <w:color w:val="273B47"/>
          <w:sz w:val="18"/>
        </w:rPr>
        <w:t>Mejores prácticas.</w:t>
      </w:r>
    </w:p>
    <w:p w:rsidR="00CB557E" w:rsidRPr="00CB557E" w:rsidRDefault="00CB557E" w:rsidP="00AD7026">
      <w:pPr>
        <w:pStyle w:val="NormalWeb"/>
        <w:numPr>
          <w:ilvl w:val="0"/>
          <w:numId w:val="20"/>
        </w:numPr>
        <w:spacing w:before="0" w:beforeAutospacing="0" w:after="0" w:afterAutospacing="0"/>
        <w:jc w:val="both"/>
        <w:rPr>
          <w:rFonts w:ascii="Arial" w:hAnsi="Arial" w:cs="Arial"/>
          <w:color w:val="273B47"/>
          <w:sz w:val="18"/>
        </w:rPr>
      </w:pPr>
      <w:r w:rsidRPr="00CB557E">
        <w:rPr>
          <w:rFonts w:ascii="Arial" w:hAnsi="Arial" w:cs="Arial"/>
          <w:color w:val="273B47"/>
          <w:sz w:val="18"/>
        </w:rPr>
        <w:t>Versado en código.</w:t>
      </w:r>
    </w:p>
    <w:p w:rsidR="00CB557E" w:rsidRPr="00CB557E" w:rsidRDefault="00CB557E" w:rsidP="00AD7026">
      <w:pPr>
        <w:pStyle w:val="NormalWeb"/>
        <w:numPr>
          <w:ilvl w:val="0"/>
          <w:numId w:val="20"/>
        </w:numPr>
        <w:spacing w:before="0" w:beforeAutospacing="0" w:after="0" w:afterAutospacing="0"/>
        <w:jc w:val="both"/>
        <w:rPr>
          <w:rFonts w:ascii="Arial" w:hAnsi="Arial" w:cs="Arial"/>
          <w:color w:val="273B47"/>
          <w:sz w:val="18"/>
        </w:rPr>
      </w:pPr>
      <w:r w:rsidRPr="00CB557E">
        <w:rPr>
          <w:rFonts w:ascii="Arial" w:hAnsi="Arial" w:cs="Arial"/>
          <w:color w:val="273B47"/>
          <w:sz w:val="18"/>
        </w:rPr>
        <w:t>Herramientas.</w:t>
      </w:r>
    </w:p>
    <w:p w:rsidR="00CB557E" w:rsidRPr="00CB557E" w:rsidRDefault="00CB557E" w:rsidP="00AD7026">
      <w:pPr>
        <w:pStyle w:val="NormalWeb"/>
        <w:numPr>
          <w:ilvl w:val="0"/>
          <w:numId w:val="20"/>
        </w:numPr>
        <w:spacing w:before="0" w:beforeAutospacing="0" w:after="0" w:afterAutospacing="0"/>
        <w:jc w:val="both"/>
        <w:rPr>
          <w:rFonts w:ascii="Arial" w:hAnsi="Arial" w:cs="Arial"/>
          <w:color w:val="273B47"/>
          <w:sz w:val="18"/>
        </w:rPr>
      </w:pPr>
      <w:r w:rsidRPr="00CB557E">
        <w:rPr>
          <w:rFonts w:ascii="Arial" w:hAnsi="Arial" w:cs="Arial"/>
          <w:color w:val="273B47"/>
          <w:sz w:val="18"/>
        </w:rPr>
        <w:t>Ética / Profesionalismo.</w:t>
      </w:r>
    </w:p>
    <w:p w:rsidR="00CB557E" w:rsidRDefault="00CB557E" w:rsidP="00AD7026">
      <w:pPr>
        <w:pStyle w:val="NormalWeb"/>
        <w:numPr>
          <w:ilvl w:val="0"/>
          <w:numId w:val="20"/>
        </w:numPr>
        <w:spacing w:before="0" w:beforeAutospacing="0" w:after="0" w:afterAutospacing="0"/>
        <w:jc w:val="both"/>
        <w:rPr>
          <w:rFonts w:ascii="Arial" w:hAnsi="Arial" w:cs="Arial"/>
          <w:color w:val="273B47"/>
          <w:sz w:val="18"/>
        </w:rPr>
      </w:pPr>
      <w:r w:rsidRPr="00CB557E">
        <w:rPr>
          <w:rFonts w:ascii="Arial" w:hAnsi="Arial" w:cs="Arial"/>
          <w:color w:val="273B47"/>
          <w:sz w:val="18"/>
        </w:rPr>
        <w:t>Experiencia.</w:t>
      </w:r>
    </w:p>
    <w:p w:rsidR="00AD7026" w:rsidRPr="00CB557E" w:rsidRDefault="00AD7026" w:rsidP="00AD7026">
      <w:pPr>
        <w:pStyle w:val="NormalWeb"/>
        <w:spacing w:before="0" w:beforeAutospacing="0" w:after="0" w:afterAutospacing="0"/>
        <w:ind w:left="720"/>
        <w:jc w:val="both"/>
        <w:rPr>
          <w:rFonts w:ascii="Arial" w:hAnsi="Arial" w:cs="Arial"/>
          <w:color w:val="273B47"/>
          <w:sz w:val="18"/>
        </w:rPr>
      </w:pPr>
    </w:p>
    <w:p w:rsidR="00CB557E" w:rsidRDefault="00CB557E" w:rsidP="00AD7026">
      <w:pPr>
        <w:pStyle w:val="NormalWeb"/>
        <w:spacing w:before="0" w:beforeAutospacing="0" w:after="0" w:afterAutospacing="0"/>
        <w:jc w:val="both"/>
        <w:rPr>
          <w:rFonts w:ascii="Arial" w:hAnsi="Arial" w:cs="Arial"/>
          <w:b/>
          <w:bCs/>
          <w:color w:val="273B47"/>
          <w:sz w:val="18"/>
        </w:rPr>
      </w:pPr>
      <w:r w:rsidRPr="00CB557E">
        <w:rPr>
          <w:rFonts w:ascii="Arial" w:hAnsi="Arial" w:cs="Arial"/>
          <w:b/>
          <w:bCs/>
          <w:color w:val="273B47"/>
          <w:sz w:val="18"/>
        </w:rPr>
        <w:t>El lenguaje: JavaScript</w:t>
      </w:r>
    </w:p>
    <w:p w:rsidR="00AD7026" w:rsidRPr="00CB557E" w:rsidRDefault="00AD7026" w:rsidP="00AD7026">
      <w:pPr>
        <w:pStyle w:val="NormalWeb"/>
        <w:spacing w:before="0" w:beforeAutospacing="0" w:after="0" w:afterAutospacing="0"/>
        <w:jc w:val="both"/>
        <w:rPr>
          <w:rFonts w:ascii="Arial" w:hAnsi="Arial" w:cs="Arial"/>
          <w:b/>
          <w:bCs/>
          <w:color w:val="273B47"/>
          <w:sz w:val="18"/>
        </w:rPr>
      </w:pPr>
    </w:p>
    <w:p w:rsidR="00CB557E" w:rsidRDefault="00CB557E" w:rsidP="00AD7026">
      <w:pPr>
        <w:pStyle w:val="NormalWeb"/>
        <w:spacing w:before="0" w:beforeAutospacing="0" w:after="0" w:afterAutospacing="0"/>
        <w:jc w:val="both"/>
        <w:rPr>
          <w:rFonts w:ascii="Arial" w:hAnsi="Arial" w:cs="Arial"/>
          <w:color w:val="273B47"/>
          <w:sz w:val="18"/>
        </w:rPr>
      </w:pPr>
      <w:r w:rsidRPr="00CB557E">
        <w:rPr>
          <w:rFonts w:ascii="Arial" w:hAnsi="Arial" w:cs="Arial"/>
          <w:color w:val="273B47"/>
          <w:sz w:val="18"/>
        </w:rPr>
        <w:t xml:space="preserve">Debemos tener muy claro </w:t>
      </w:r>
      <w:r w:rsidR="00AD7026" w:rsidRPr="00CB557E">
        <w:rPr>
          <w:rFonts w:ascii="Arial" w:hAnsi="Arial" w:cs="Arial"/>
          <w:color w:val="273B47"/>
          <w:sz w:val="18"/>
        </w:rPr>
        <w:t>cuáles</w:t>
      </w:r>
      <w:r w:rsidRPr="00CB557E">
        <w:rPr>
          <w:rFonts w:ascii="Arial" w:hAnsi="Arial" w:cs="Arial"/>
          <w:color w:val="273B47"/>
          <w:sz w:val="18"/>
        </w:rPr>
        <w:t xml:space="preserve"> son los </w:t>
      </w:r>
      <w:r w:rsidRPr="00CB557E">
        <w:rPr>
          <w:rFonts w:ascii="Arial" w:hAnsi="Arial" w:cs="Arial"/>
          <w:b/>
          <w:bCs/>
          <w:color w:val="273B47"/>
          <w:sz w:val="18"/>
        </w:rPr>
        <w:t>fundamentos</w:t>
      </w:r>
      <w:r w:rsidRPr="00CB557E">
        <w:rPr>
          <w:rFonts w:ascii="Arial" w:hAnsi="Arial" w:cs="Arial"/>
          <w:color w:val="273B47"/>
          <w:sz w:val="18"/>
        </w:rPr>
        <w:t> de JavaScript antes de comenzar con esto. Existen </w:t>
      </w:r>
      <w:proofErr w:type="spellStart"/>
      <w:r w:rsidRPr="00CB557E">
        <w:rPr>
          <w:rFonts w:ascii="Arial" w:hAnsi="Arial" w:cs="Arial"/>
          <w:i/>
          <w:iCs/>
          <w:color w:val="273B47"/>
          <w:sz w:val="18"/>
        </w:rPr>
        <w:t>features</w:t>
      </w:r>
      <w:proofErr w:type="spellEnd"/>
      <w:r w:rsidRPr="00CB557E">
        <w:rPr>
          <w:rFonts w:ascii="Arial" w:hAnsi="Arial" w:cs="Arial"/>
          <w:color w:val="273B47"/>
          <w:sz w:val="18"/>
        </w:rPr>
        <w:t> muy raros y hay que estudiarlos. Tenemos que saber cómo </w:t>
      </w:r>
      <w:r w:rsidRPr="00CB557E">
        <w:rPr>
          <w:rFonts w:ascii="Arial" w:hAnsi="Arial" w:cs="Arial"/>
          <w:b/>
          <w:bCs/>
          <w:color w:val="273B47"/>
          <w:sz w:val="18"/>
        </w:rPr>
        <w:t>funcionan las cosas</w:t>
      </w:r>
      <w:r w:rsidRPr="00CB557E">
        <w:rPr>
          <w:rFonts w:ascii="Arial" w:hAnsi="Arial" w:cs="Arial"/>
          <w:color w:val="273B47"/>
          <w:sz w:val="18"/>
        </w:rPr>
        <w:t> en JavaScript.</w:t>
      </w:r>
    </w:p>
    <w:p w:rsidR="00AD7026" w:rsidRPr="00CB557E" w:rsidRDefault="00AD7026" w:rsidP="00AD7026">
      <w:pPr>
        <w:pStyle w:val="NormalWeb"/>
        <w:spacing w:before="0" w:beforeAutospacing="0" w:after="0" w:afterAutospacing="0"/>
        <w:jc w:val="both"/>
        <w:rPr>
          <w:rFonts w:ascii="Arial" w:hAnsi="Arial" w:cs="Arial"/>
          <w:color w:val="273B47"/>
          <w:sz w:val="18"/>
        </w:rPr>
      </w:pPr>
    </w:p>
    <w:p w:rsidR="00CB557E" w:rsidRDefault="00CB557E" w:rsidP="00AD7026">
      <w:pPr>
        <w:pStyle w:val="NormalWeb"/>
        <w:spacing w:before="0" w:beforeAutospacing="0" w:after="0" w:afterAutospacing="0"/>
        <w:jc w:val="both"/>
        <w:rPr>
          <w:rFonts w:ascii="Arial" w:hAnsi="Arial" w:cs="Arial"/>
          <w:b/>
          <w:bCs/>
          <w:color w:val="273B47"/>
          <w:sz w:val="18"/>
        </w:rPr>
      </w:pPr>
      <w:r w:rsidRPr="00CB557E">
        <w:rPr>
          <w:rFonts w:ascii="Arial" w:hAnsi="Arial" w:cs="Arial"/>
          <w:b/>
          <w:bCs/>
          <w:color w:val="273B47"/>
          <w:sz w:val="18"/>
        </w:rPr>
        <w:t>No fundamentos</w:t>
      </w:r>
    </w:p>
    <w:p w:rsidR="00AD7026" w:rsidRPr="00CB557E" w:rsidRDefault="00AD7026" w:rsidP="00AD7026">
      <w:pPr>
        <w:pStyle w:val="NormalWeb"/>
        <w:spacing w:before="0" w:beforeAutospacing="0" w:after="0" w:afterAutospacing="0"/>
        <w:jc w:val="both"/>
        <w:rPr>
          <w:rFonts w:ascii="Arial" w:hAnsi="Arial" w:cs="Arial"/>
          <w:b/>
          <w:bCs/>
          <w:color w:val="273B47"/>
          <w:sz w:val="18"/>
        </w:rPr>
      </w:pPr>
    </w:p>
    <w:p w:rsidR="00CB557E" w:rsidRPr="00CB557E" w:rsidRDefault="00CB557E" w:rsidP="00AD7026">
      <w:pPr>
        <w:pStyle w:val="NormalWeb"/>
        <w:spacing w:before="0" w:beforeAutospacing="0" w:after="0" w:afterAutospacing="0"/>
        <w:jc w:val="both"/>
        <w:rPr>
          <w:rFonts w:ascii="Arial" w:hAnsi="Arial" w:cs="Arial"/>
          <w:color w:val="273B47"/>
          <w:sz w:val="18"/>
        </w:rPr>
      </w:pPr>
      <w:r w:rsidRPr="00CB557E">
        <w:rPr>
          <w:rFonts w:ascii="Arial" w:hAnsi="Arial" w:cs="Arial"/>
          <w:color w:val="273B47"/>
          <w:sz w:val="18"/>
        </w:rPr>
        <w:t>Los </w:t>
      </w:r>
      <w:r w:rsidRPr="00CB557E">
        <w:rPr>
          <w:rFonts w:ascii="Arial" w:hAnsi="Arial" w:cs="Arial"/>
          <w:b/>
          <w:bCs/>
          <w:color w:val="273B47"/>
          <w:sz w:val="18"/>
        </w:rPr>
        <w:t>no fundamentos</w:t>
      </w:r>
      <w:r w:rsidRPr="00CB557E">
        <w:rPr>
          <w:rFonts w:ascii="Arial" w:hAnsi="Arial" w:cs="Arial"/>
          <w:color w:val="273B47"/>
          <w:sz w:val="18"/>
        </w:rPr>
        <w:t>" representan las siguientes características del lenguaje:</w:t>
      </w:r>
    </w:p>
    <w:p w:rsidR="00CB557E" w:rsidRPr="00CB557E" w:rsidRDefault="00CB557E" w:rsidP="00AD7026">
      <w:pPr>
        <w:pStyle w:val="NormalWeb"/>
        <w:numPr>
          <w:ilvl w:val="0"/>
          <w:numId w:val="21"/>
        </w:numPr>
        <w:spacing w:before="0" w:beforeAutospacing="0" w:after="0" w:afterAutospacing="0"/>
        <w:jc w:val="both"/>
        <w:rPr>
          <w:rFonts w:ascii="Arial" w:hAnsi="Arial" w:cs="Arial"/>
          <w:color w:val="273B47"/>
          <w:sz w:val="18"/>
        </w:rPr>
      </w:pPr>
      <w:r w:rsidRPr="00CB557E">
        <w:rPr>
          <w:rFonts w:ascii="Arial" w:hAnsi="Arial" w:cs="Arial"/>
          <w:b/>
          <w:bCs/>
          <w:color w:val="273B47"/>
          <w:sz w:val="18"/>
        </w:rPr>
        <w:t>Promesas (nivel pro)</w:t>
      </w:r>
      <w:r w:rsidRPr="00CB557E">
        <w:rPr>
          <w:rFonts w:ascii="Arial" w:hAnsi="Arial" w:cs="Arial"/>
          <w:color w:val="273B47"/>
          <w:sz w:val="18"/>
        </w:rPr>
        <w:t>.</w:t>
      </w:r>
    </w:p>
    <w:p w:rsidR="00CB557E" w:rsidRPr="00CB557E" w:rsidRDefault="00CB557E" w:rsidP="00AD7026">
      <w:pPr>
        <w:pStyle w:val="NormalWeb"/>
        <w:numPr>
          <w:ilvl w:val="0"/>
          <w:numId w:val="21"/>
        </w:numPr>
        <w:spacing w:before="0" w:beforeAutospacing="0" w:after="0" w:afterAutospacing="0"/>
        <w:jc w:val="both"/>
        <w:rPr>
          <w:rFonts w:ascii="Arial" w:hAnsi="Arial" w:cs="Arial"/>
          <w:color w:val="273B47"/>
          <w:sz w:val="18"/>
        </w:rPr>
      </w:pPr>
      <w:proofErr w:type="spellStart"/>
      <w:r w:rsidRPr="00CB557E">
        <w:rPr>
          <w:rFonts w:ascii="Arial" w:hAnsi="Arial" w:cs="Arial"/>
          <w:b/>
          <w:bCs/>
          <w:color w:val="273B47"/>
          <w:sz w:val="18"/>
        </w:rPr>
        <w:t>Getters</w:t>
      </w:r>
      <w:proofErr w:type="spellEnd"/>
      <w:r w:rsidRPr="00CB557E">
        <w:rPr>
          <w:rFonts w:ascii="Arial" w:hAnsi="Arial" w:cs="Arial"/>
          <w:b/>
          <w:bCs/>
          <w:color w:val="273B47"/>
          <w:sz w:val="18"/>
        </w:rPr>
        <w:t xml:space="preserve">, </w:t>
      </w:r>
      <w:proofErr w:type="spellStart"/>
      <w:r w:rsidRPr="00CB557E">
        <w:rPr>
          <w:rFonts w:ascii="Arial" w:hAnsi="Arial" w:cs="Arial"/>
          <w:b/>
          <w:bCs/>
          <w:color w:val="273B47"/>
          <w:sz w:val="18"/>
        </w:rPr>
        <w:t>setters</w:t>
      </w:r>
      <w:proofErr w:type="spellEnd"/>
      <w:r w:rsidRPr="00CB557E">
        <w:rPr>
          <w:rFonts w:ascii="Arial" w:hAnsi="Arial" w:cs="Arial"/>
          <w:color w:val="273B47"/>
          <w:sz w:val="18"/>
        </w:rPr>
        <w:t>: son formas de obtener valor de una variable sin tener que poner this.name.</w:t>
      </w:r>
    </w:p>
    <w:p w:rsidR="00CB557E" w:rsidRPr="00CB557E" w:rsidRDefault="00CB557E" w:rsidP="00AD7026">
      <w:pPr>
        <w:pStyle w:val="NormalWeb"/>
        <w:numPr>
          <w:ilvl w:val="0"/>
          <w:numId w:val="21"/>
        </w:numPr>
        <w:spacing w:before="0" w:beforeAutospacing="0" w:after="0" w:afterAutospacing="0"/>
        <w:jc w:val="both"/>
        <w:rPr>
          <w:rFonts w:ascii="Arial" w:hAnsi="Arial" w:cs="Arial"/>
          <w:color w:val="273B47"/>
          <w:sz w:val="18"/>
        </w:rPr>
      </w:pPr>
      <w:proofErr w:type="spellStart"/>
      <w:r w:rsidRPr="00CB557E">
        <w:rPr>
          <w:rFonts w:ascii="Arial" w:hAnsi="Arial" w:cs="Arial"/>
          <w:b/>
          <w:bCs/>
          <w:color w:val="273B47"/>
          <w:sz w:val="18"/>
        </w:rPr>
        <w:t>Proxies</w:t>
      </w:r>
      <w:proofErr w:type="spellEnd"/>
      <w:r w:rsidRPr="00CB557E">
        <w:rPr>
          <w:rFonts w:ascii="Arial" w:hAnsi="Arial" w:cs="Arial"/>
          <w:color w:val="273B47"/>
          <w:sz w:val="18"/>
        </w:rPr>
        <w:t>: es un </w:t>
      </w:r>
      <w:proofErr w:type="spellStart"/>
      <w:r w:rsidRPr="00CB557E">
        <w:rPr>
          <w:rFonts w:ascii="Arial" w:hAnsi="Arial" w:cs="Arial"/>
          <w:i/>
          <w:iCs/>
          <w:color w:val="273B47"/>
          <w:sz w:val="18"/>
        </w:rPr>
        <w:t>feature</w:t>
      </w:r>
      <w:proofErr w:type="spellEnd"/>
      <w:r w:rsidRPr="00CB557E">
        <w:rPr>
          <w:rFonts w:ascii="Arial" w:hAnsi="Arial" w:cs="Arial"/>
          <w:color w:val="273B47"/>
          <w:sz w:val="18"/>
        </w:rPr>
        <w:t> muy raro, pero que más adelante veremos a profundidad. Sirve para interceptar a una función antes de que se ejecute.</w:t>
      </w:r>
    </w:p>
    <w:p w:rsidR="00CB557E" w:rsidRDefault="00CB557E" w:rsidP="00AD7026">
      <w:pPr>
        <w:pStyle w:val="NormalWeb"/>
        <w:numPr>
          <w:ilvl w:val="0"/>
          <w:numId w:val="21"/>
        </w:numPr>
        <w:spacing w:before="0" w:beforeAutospacing="0" w:after="0" w:afterAutospacing="0"/>
        <w:jc w:val="both"/>
        <w:rPr>
          <w:rFonts w:ascii="Arial" w:hAnsi="Arial" w:cs="Arial"/>
          <w:color w:val="273B47"/>
          <w:sz w:val="18"/>
        </w:rPr>
      </w:pPr>
      <w:r w:rsidRPr="00CB557E">
        <w:rPr>
          <w:rFonts w:ascii="Arial" w:hAnsi="Arial" w:cs="Arial"/>
          <w:b/>
          <w:bCs/>
          <w:color w:val="273B47"/>
          <w:sz w:val="18"/>
        </w:rPr>
        <w:t>Generadores</w:t>
      </w:r>
      <w:r w:rsidRPr="00CB557E">
        <w:rPr>
          <w:rFonts w:ascii="Arial" w:hAnsi="Arial" w:cs="Arial"/>
          <w:color w:val="273B47"/>
          <w:sz w:val="18"/>
        </w:rPr>
        <w:t>: esto es raro, pero vamos a ver que sí es eficiente.</w:t>
      </w:r>
    </w:p>
    <w:p w:rsidR="00AD7026" w:rsidRPr="00CB557E" w:rsidRDefault="00AD7026" w:rsidP="00AD7026">
      <w:pPr>
        <w:pStyle w:val="NormalWeb"/>
        <w:spacing w:before="0" w:beforeAutospacing="0" w:after="0" w:afterAutospacing="0"/>
        <w:ind w:left="720"/>
        <w:jc w:val="both"/>
        <w:rPr>
          <w:rFonts w:ascii="Arial" w:hAnsi="Arial" w:cs="Arial"/>
          <w:color w:val="273B47"/>
          <w:sz w:val="18"/>
        </w:rPr>
      </w:pPr>
    </w:p>
    <w:p w:rsidR="00CB557E" w:rsidRDefault="00CB557E" w:rsidP="00AD7026">
      <w:pPr>
        <w:pStyle w:val="NormalWeb"/>
        <w:spacing w:before="0" w:beforeAutospacing="0" w:after="0" w:afterAutospacing="0"/>
        <w:jc w:val="both"/>
        <w:rPr>
          <w:rFonts w:ascii="Arial" w:hAnsi="Arial" w:cs="Arial"/>
          <w:b/>
          <w:bCs/>
          <w:color w:val="273B47"/>
          <w:sz w:val="18"/>
        </w:rPr>
      </w:pPr>
      <w:r w:rsidRPr="00CB557E">
        <w:rPr>
          <w:rFonts w:ascii="Arial" w:hAnsi="Arial" w:cs="Arial"/>
          <w:b/>
          <w:bCs/>
          <w:color w:val="273B47"/>
          <w:sz w:val="18"/>
        </w:rPr>
        <w:t>¿Cómo funciona?</w:t>
      </w:r>
    </w:p>
    <w:p w:rsidR="00AD7026" w:rsidRPr="00CB557E" w:rsidRDefault="00AD7026" w:rsidP="00AD7026">
      <w:pPr>
        <w:pStyle w:val="NormalWeb"/>
        <w:spacing w:before="0" w:beforeAutospacing="0" w:after="0" w:afterAutospacing="0"/>
        <w:jc w:val="both"/>
        <w:rPr>
          <w:rFonts w:ascii="Arial" w:hAnsi="Arial" w:cs="Arial"/>
          <w:b/>
          <w:bCs/>
          <w:color w:val="273B47"/>
          <w:sz w:val="18"/>
        </w:rPr>
      </w:pPr>
    </w:p>
    <w:p w:rsidR="00CB557E" w:rsidRDefault="00CB557E" w:rsidP="00AD7026">
      <w:pPr>
        <w:pStyle w:val="NormalWeb"/>
        <w:spacing w:before="0" w:beforeAutospacing="0" w:after="0" w:afterAutospacing="0"/>
        <w:jc w:val="both"/>
        <w:rPr>
          <w:rFonts w:ascii="Arial" w:hAnsi="Arial" w:cs="Arial"/>
          <w:color w:val="273B47"/>
          <w:sz w:val="18"/>
        </w:rPr>
      </w:pPr>
      <w:r w:rsidRPr="00CB557E">
        <w:rPr>
          <w:rFonts w:ascii="Arial" w:hAnsi="Arial" w:cs="Arial"/>
          <w:color w:val="273B47"/>
          <w:sz w:val="18"/>
        </w:rPr>
        <w:t>Este lenguaje corre sobre un motor. JavaScript no contiene clases como otros lenguajes de programación, esto es algo que vuela mucho la cabeza, es muy difícil de entender. Otro </w:t>
      </w:r>
      <w:proofErr w:type="spellStart"/>
      <w:r w:rsidRPr="00CB557E">
        <w:rPr>
          <w:rFonts w:ascii="Arial" w:hAnsi="Arial" w:cs="Arial"/>
          <w:i/>
          <w:iCs/>
          <w:color w:val="273B47"/>
          <w:sz w:val="18"/>
        </w:rPr>
        <w:t>feature</w:t>
      </w:r>
      <w:proofErr w:type="spellEnd"/>
      <w:r w:rsidRPr="00CB557E">
        <w:rPr>
          <w:rFonts w:ascii="Arial" w:hAnsi="Arial" w:cs="Arial"/>
          <w:color w:val="273B47"/>
          <w:sz w:val="18"/>
        </w:rPr>
        <w:t> muy </w:t>
      </w:r>
      <w:proofErr w:type="spellStart"/>
      <w:r w:rsidRPr="00CB557E">
        <w:rPr>
          <w:rFonts w:ascii="Arial" w:hAnsi="Arial" w:cs="Arial"/>
          <w:i/>
          <w:iCs/>
          <w:color w:val="273B47"/>
          <w:sz w:val="18"/>
        </w:rPr>
        <w:t>cool</w:t>
      </w:r>
      <w:proofErr w:type="spellEnd"/>
      <w:r w:rsidRPr="00CB557E">
        <w:rPr>
          <w:rFonts w:ascii="Arial" w:hAnsi="Arial" w:cs="Arial"/>
          <w:color w:val="273B47"/>
          <w:sz w:val="18"/>
        </w:rPr>
        <w:t> que vamos a aprender es </w:t>
      </w:r>
      <w:proofErr w:type="spellStart"/>
      <w:r w:rsidRPr="00CB557E">
        <w:rPr>
          <w:rFonts w:ascii="Arial" w:hAnsi="Arial" w:cs="Arial"/>
          <w:color w:val="273B47"/>
          <w:sz w:val="18"/>
        </w:rPr>
        <w:t>event</w:t>
      </w:r>
      <w:proofErr w:type="spellEnd"/>
      <w:r w:rsidRPr="00CB557E">
        <w:rPr>
          <w:rFonts w:ascii="Arial" w:hAnsi="Arial" w:cs="Arial"/>
          <w:color w:val="273B47"/>
          <w:sz w:val="18"/>
        </w:rPr>
        <w:t xml:space="preserve"> </w:t>
      </w:r>
      <w:proofErr w:type="spellStart"/>
      <w:r w:rsidRPr="00CB557E">
        <w:rPr>
          <w:rFonts w:ascii="Arial" w:hAnsi="Arial" w:cs="Arial"/>
          <w:color w:val="273B47"/>
          <w:sz w:val="18"/>
        </w:rPr>
        <w:t>loop</w:t>
      </w:r>
      <w:proofErr w:type="spellEnd"/>
      <w:r w:rsidRPr="00CB557E">
        <w:rPr>
          <w:rFonts w:ascii="Arial" w:hAnsi="Arial" w:cs="Arial"/>
          <w:color w:val="273B47"/>
          <w:sz w:val="18"/>
        </w:rPr>
        <w:t>, es lo que permite que pueda correr muchos procesos a la vez.</w:t>
      </w:r>
    </w:p>
    <w:p w:rsidR="00AD7026" w:rsidRPr="00CB557E" w:rsidRDefault="00AD7026" w:rsidP="00AD7026">
      <w:pPr>
        <w:pStyle w:val="NormalWeb"/>
        <w:spacing w:before="0" w:beforeAutospacing="0" w:after="0" w:afterAutospacing="0"/>
        <w:jc w:val="both"/>
        <w:rPr>
          <w:rFonts w:ascii="Arial" w:hAnsi="Arial" w:cs="Arial"/>
          <w:color w:val="273B47"/>
          <w:sz w:val="18"/>
        </w:rPr>
      </w:pPr>
    </w:p>
    <w:p w:rsidR="00CB557E" w:rsidRDefault="00CB557E" w:rsidP="00AD7026">
      <w:pPr>
        <w:pStyle w:val="NormalWeb"/>
        <w:spacing w:before="0" w:beforeAutospacing="0" w:after="0" w:afterAutospacing="0"/>
        <w:jc w:val="both"/>
        <w:rPr>
          <w:rFonts w:ascii="Arial" w:hAnsi="Arial" w:cs="Arial"/>
          <w:b/>
          <w:bCs/>
          <w:color w:val="273B47"/>
          <w:sz w:val="18"/>
        </w:rPr>
      </w:pPr>
      <w:r w:rsidRPr="00CB557E">
        <w:rPr>
          <w:rFonts w:ascii="Arial" w:hAnsi="Arial" w:cs="Arial"/>
          <w:b/>
          <w:bCs/>
          <w:color w:val="273B47"/>
          <w:sz w:val="18"/>
        </w:rPr>
        <w:t>Entornos de programación</w:t>
      </w:r>
    </w:p>
    <w:p w:rsidR="00AD7026" w:rsidRPr="00CB557E" w:rsidRDefault="00AD7026" w:rsidP="00AD7026">
      <w:pPr>
        <w:pStyle w:val="NormalWeb"/>
        <w:spacing w:before="0" w:beforeAutospacing="0" w:after="0" w:afterAutospacing="0"/>
        <w:jc w:val="both"/>
        <w:rPr>
          <w:rFonts w:ascii="Arial" w:hAnsi="Arial" w:cs="Arial"/>
          <w:b/>
          <w:bCs/>
          <w:color w:val="273B47"/>
          <w:sz w:val="18"/>
        </w:rPr>
      </w:pPr>
    </w:p>
    <w:p w:rsidR="00CB557E" w:rsidRDefault="00CB557E" w:rsidP="00AD7026">
      <w:pPr>
        <w:pStyle w:val="NormalWeb"/>
        <w:spacing w:before="0" w:beforeAutospacing="0" w:after="0" w:afterAutospacing="0"/>
        <w:jc w:val="both"/>
        <w:rPr>
          <w:rFonts w:ascii="Arial" w:hAnsi="Arial" w:cs="Arial"/>
          <w:color w:val="273B47"/>
          <w:sz w:val="18"/>
        </w:rPr>
      </w:pPr>
      <w:r w:rsidRPr="00CB557E">
        <w:rPr>
          <w:rFonts w:ascii="Arial" w:hAnsi="Arial" w:cs="Arial"/>
          <w:color w:val="273B47"/>
          <w:sz w:val="18"/>
        </w:rPr>
        <w:t>Cuando estamos desarrollando lo hacemos para la </w:t>
      </w:r>
      <w:r w:rsidRPr="00CB557E">
        <w:rPr>
          <w:rFonts w:ascii="Arial" w:hAnsi="Arial" w:cs="Arial"/>
          <w:b/>
          <w:bCs/>
          <w:color w:val="273B47"/>
          <w:sz w:val="18"/>
        </w:rPr>
        <w:t>WEB</w:t>
      </w:r>
      <w:r w:rsidRPr="00CB557E">
        <w:rPr>
          <w:rFonts w:ascii="Arial" w:hAnsi="Arial" w:cs="Arial"/>
          <w:color w:val="273B47"/>
          <w:sz w:val="18"/>
        </w:rPr>
        <w:t>, para un celular, para seguidores. Existen diferentes entornos que nos ofrecen </w:t>
      </w:r>
      <w:r w:rsidRPr="00CB557E">
        <w:rPr>
          <w:rFonts w:ascii="Arial" w:hAnsi="Arial" w:cs="Arial"/>
          <w:b/>
          <w:bCs/>
          <w:color w:val="273B47"/>
          <w:sz w:val="18"/>
        </w:rPr>
        <w:t>APIS</w:t>
      </w:r>
      <w:r w:rsidRPr="00CB557E">
        <w:rPr>
          <w:rFonts w:ascii="Arial" w:hAnsi="Arial" w:cs="Arial"/>
          <w:color w:val="273B47"/>
          <w:sz w:val="18"/>
        </w:rPr>
        <w:t>, tenemos que conocer todo esto. V</w:t>
      </w:r>
    </w:p>
    <w:p w:rsidR="00AD7026" w:rsidRPr="00CB557E" w:rsidRDefault="00AD7026" w:rsidP="00AD7026">
      <w:pPr>
        <w:pStyle w:val="NormalWeb"/>
        <w:spacing w:before="0" w:beforeAutospacing="0" w:after="0" w:afterAutospacing="0"/>
        <w:jc w:val="both"/>
        <w:rPr>
          <w:rFonts w:ascii="Arial" w:hAnsi="Arial" w:cs="Arial"/>
          <w:color w:val="273B47"/>
          <w:sz w:val="18"/>
        </w:rPr>
      </w:pPr>
    </w:p>
    <w:p w:rsidR="00CB557E" w:rsidRDefault="00CB557E" w:rsidP="00AD7026">
      <w:pPr>
        <w:pStyle w:val="NormalWeb"/>
        <w:spacing w:before="0" w:beforeAutospacing="0" w:after="0" w:afterAutospacing="0"/>
        <w:jc w:val="both"/>
        <w:rPr>
          <w:rFonts w:ascii="Arial" w:hAnsi="Arial" w:cs="Arial"/>
          <w:b/>
          <w:bCs/>
          <w:color w:val="273B47"/>
          <w:sz w:val="18"/>
        </w:rPr>
      </w:pPr>
      <w:r w:rsidRPr="00CB557E">
        <w:rPr>
          <w:rFonts w:ascii="Arial" w:hAnsi="Arial" w:cs="Arial"/>
          <w:b/>
          <w:bCs/>
          <w:color w:val="273B47"/>
          <w:sz w:val="18"/>
        </w:rPr>
        <w:t>Versado en código</w:t>
      </w:r>
    </w:p>
    <w:p w:rsidR="00AD7026" w:rsidRPr="00CB557E" w:rsidRDefault="00AD7026" w:rsidP="00AD7026">
      <w:pPr>
        <w:pStyle w:val="NormalWeb"/>
        <w:spacing w:before="0" w:beforeAutospacing="0" w:after="0" w:afterAutospacing="0"/>
        <w:jc w:val="both"/>
        <w:rPr>
          <w:rFonts w:ascii="Arial" w:hAnsi="Arial" w:cs="Arial"/>
          <w:b/>
          <w:bCs/>
          <w:color w:val="273B47"/>
          <w:sz w:val="18"/>
        </w:rPr>
      </w:pPr>
    </w:p>
    <w:p w:rsidR="00CB557E" w:rsidRDefault="00CB557E" w:rsidP="00AD7026">
      <w:pPr>
        <w:pStyle w:val="NormalWeb"/>
        <w:spacing w:before="0" w:beforeAutospacing="0" w:after="0" w:afterAutospacing="0"/>
        <w:jc w:val="both"/>
        <w:rPr>
          <w:rFonts w:ascii="Arial" w:hAnsi="Arial" w:cs="Arial"/>
          <w:color w:val="273B47"/>
          <w:sz w:val="18"/>
        </w:rPr>
      </w:pPr>
      <w:r w:rsidRPr="00CB557E">
        <w:rPr>
          <w:rFonts w:ascii="Arial" w:hAnsi="Arial" w:cs="Arial"/>
          <w:color w:val="273B47"/>
          <w:sz w:val="18"/>
        </w:rPr>
        <w:t>Esto quiere decir que tenemos que leer mucho código, un lugar hermoso para ponernos a leer código es </w:t>
      </w:r>
      <w:r w:rsidRPr="00CB557E">
        <w:rPr>
          <w:rFonts w:ascii="Arial" w:hAnsi="Arial" w:cs="Arial"/>
          <w:b/>
          <w:bCs/>
          <w:color w:val="273B47"/>
          <w:sz w:val="18"/>
        </w:rPr>
        <w:t>GitHub</w:t>
      </w:r>
      <w:r w:rsidRPr="00CB557E">
        <w:rPr>
          <w:rFonts w:ascii="Arial" w:hAnsi="Arial" w:cs="Arial"/>
          <w:color w:val="273B47"/>
          <w:sz w:val="18"/>
        </w:rPr>
        <w:t>. Debemos leer mucho y hacerlo de forma muy constante.</w:t>
      </w:r>
    </w:p>
    <w:p w:rsidR="00AD7026" w:rsidRPr="00CB557E" w:rsidRDefault="00AD7026" w:rsidP="00AD7026">
      <w:pPr>
        <w:pStyle w:val="NormalWeb"/>
        <w:spacing w:before="0" w:beforeAutospacing="0" w:after="0" w:afterAutospacing="0"/>
        <w:jc w:val="both"/>
        <w:rPr>
          <w:rFonts w:ascii="Arial" w:hAnsi="Arial" w:cs="Arial"/>
          <w:color w:val="273B47"/>
          <w:sz w:val="18"/>
        </w:rPr>
      </w:pPr>
    </w:p>
    <w:p w:rsidR="00CB557E" w:rsidRDefault="00CB557E" w:rsidP="00AD7026">
      <w:pPr>
        <w:pStyle w:val="NormalWeb"/>
        <w:spacing w:before="0" w:beforeAutospacing="0" w:after="0" w:afterAutospacing="0"/>
        <w:jc w:val="both"/>
        <w:rPr>
          <w:rFonts w:ascii="Arial" w:hAnsi="Arial" w:cs="Arial"/>
          <w:b/>
          <w:bCs/>
          <w:color w:val="273B47"/>
          <w:sz w:val="18"/>
        </w:rPr>
      </w:pPr>
      <w:r w:rsidRPr="00CB557E">
        <w:rPr>
          <w:rFonts w:ascii="Arial" w:hAnsi="Arial" w:cs="Arial"/>
          <w:b/>
          <w:bCs/>
          <w:color w:val="273B47"/>
          <w:sz w:val="18"/>
        </w:rPr>
        <w:t>Mejores prácticas</w:t>
      </w:r>
    </w:p>
    <w:p w:rsidR="00AD7026" w:rsidRPr="00CB557E" w:rsidRDefault="00AD7026" w:rsidP="00AD7026">
      <w:pPr>
        <w:pStyle w:val="NormalWeb"/>
        <w:spacing w:before="0" w:beforeAutospacing="0" w:after="0" w:afterAutospacing="0"/>
        <w:jc w:val="both"/>
        <w:rPr>
          <w:rFonts w:ascii="Arial" w:hAnsi="Arial" w:cs="Arial"/>
          <w:b/>
          <w:bCs/>
          <w:color w:val="273B47"/>
          <w:sz w:val="18"/>
        </w:rPr>
      </w:pPr>
    </w:p>
    <w:p w:rsidR="00CB557E" w:rsidRPr="00CB557E" w:rsidRDefault="00CB557E" w:rsidP="00AD7026">
      <w:pPr>
        <w:pStyle w:val="NormalWeb"/>
        <w:spacing w:before="0" w:beforeAutospacing="0" w:after="0" w:afterAutospacing="0"/>
        <w:jc w:val="both"/>
        <w:rPr>
          <w:rFonts w:ascii="Arial" w:hAnsi="Arial" w:cs="Arial"/>
          <w:color w:val="273B47"/>
          <w:sz w:val="18"/>
        </w:rPr>
      </w:pPr>
      <w:r w:rsidRPr="00CB557E">
        <w:rPr>
          <w:rFonts w:ascii="Arial" w:hAnsi="Arial" w:cs="Arial"/>
          <w:color w:val="273B47"/>
          <w:sz w:val="18"/>
        </w:rPr>
        <w:t>No vamos a reinventar la rueda, hay muchas personas que ya han solucionado los problemas más comunes, tenemos que usar estas soluciones, a estas soluciones se les llama: </w:t>
      </w:r>
      <w:r w:rsidRPr="00CB557E">
        <w:rPr>
          <w:rFonts w:ascii="Arial" w:hAnsi="Arial" w:cs="Arial"/>
          <w:b/>
          <w:bCs/>
          <w:color w:val="273B47"/>
          <w:sz w:val="18"/>
        </w:rPr>
        <w:t>patrones de diseño</w:t>
      </w:r>
      <w:r w:rsidRPr="00CB557E">
        <w:rPr>
          <w:rFonts w:ascii="Arial" w:hAnsi="Arial" w:cs="Arial"/>
          <w:color w:val="273B47"/>
          <w:sz w:val="18"/>
        </w:rPr>
        <w:t>.</w:t>
      </w:r>
    </w:p>
    <w:p w:rsidR="00CB557E" w:rsidRPr="00CB557E" w:rsidRDefault="00CB557E" w:rsidP="00AD7026">
      <w:pPr>
        <w:pStyle w:val="NormalWeb"/>
        <w:spacing w:before="0" w:beforeAutospacing="0" w:after="0" w:afterAutospacing="0"/>
        <w:jc w:val="both"/>
        <w:rPr>
          <w:rFonts w:ascii="Arial" w:hAnsi="Arial" w:cs="Arial"/>
          <w:color w:val="273B47"/>
          <w:sz w:val="18"/>
        </w:rPr>
      </w:pPr>
      <w:r w:rsidRPr="00CB557E">
        <w:rPr>
          <w:rFonts w:ascii="Arial" w:hAnsi="Arial" w:cs="Arial"/>
          <w:color w:val="273B47"/>
          <w:sz w:val="18"/>
        </w:rPr>
        <w:t>‌</w:t>
      </w:r>
    </w:p>
    <w:p w:rsidR="00CB557E" w:rsidRDefault="00CB557E" w:rsidP="00AD7026">
      <w:pPr>
        <w:pStyle w:val="NormalWeb"/>
        <w:spacing w:before="0" w:beforeAutospacing="0" w:after="0" w:afterAutospacing="0"/>
        <w:jc w:val="both"/>
        <w:rPr>
          <w:rFonts w:ascii="Arial" w:hAnsi="Arial" w:cs="Arial"/>
          <w:b/>
          <w:bCs/>
          <w:color w:val="273B47"/>
          <w:sz w:val="18"/>
        </w:rPr>
      </w:pPr>
      <w:r w:rsidRPr="00CB557E">
        <w:rPr>
          <w:rFonts w:ascii="Arial" w:hAnsi="Arial" w:cs="Arial"/>
          <w:b/>
          <w:bCs/>
          <w:color w:val="273B47"/>
          <w:sz w:val="18"/>
        </w:rPr>
        <w:t>Ética</w:t>
      </w:r>
    </w:p>
    <w:p w:rsidR="00AD7026" w:rsidRPr="00CB557E" w:rsidRDefault="00AD7026" w:rsidP="00AD7026">
      <w:pPr>
        <w:pStyle w:val="NormalWeb"/>
        <w:spacing w:before="0" w:beforeAutospacing="0" w:after="0" w:afterAutospacing="0"/>
        <w:jc w:val="both"/>
        <w:rPr>
          <w:rFonts w:ascii="Arial" w:hAnsi="Arial" w:cs="Arial"/>
          <w:b/>
          <w:bCs/>
          <w:color w:val="273B47"/>
          <w:sz w:val="18"/>
        </w:rPr>
      </w:pPr>
    </w:p>
    <w:p w:rsidR="00CB557E" w:rsidRPr="00CB557E" w:rsidRDefault="00CB557E" w:rsidP="00AD7026">
      <w:pPr>
        <w:pStyle w:val="NormalWeb"/>
        <w:spacing w:before="0" w:beforeAutospacing="0" w:after="0" w:afterAutospacing="0"/>
        <w:jc w:val="both"/>
        <w:rPr>
          <w:rFonts w:ascii="Arial" w:hAnsi="Arial" w:cs="Arial"/>
          <w:color w:val="273B47"/>
          <w:sz w:val="18"/>
        </w:rPr>
      </w:pPr>
      <w:r w:rsidRPr="00CB557E">
        <w:rPr>
          <w:rFonts w:ascii="Arial" w:hAnsi="Arial" w:cs="Arial"/>
          <w:color w:val="273B47"/>
          <w:sz w:val="18"/>
        </w:rPr>
        <w:t>Esta es la parte más importante de ser un profesional. Un buen profesional cumple con los siguientes valores:</w:t>
      </w:r>
    </w:p>
    <w:p w:rsidR="00CB557E" w:rsidRPr="00CB557E" w:rsidRDefault="00CB557E" w:rsidP="00AD7026">
      <w:pPr>
        <w:pStyle w:val="NormalWeb"/>
        <w:numPr>
          <w:ilvl w:val="0"/>
          <w:numId w:val="22"/>
        </w:numPr>
        <w:spacing w:before="0" w:beforeAutospacing="0" w:after="0" w:afterAutospacing="0"/>
        <w:jc w:val="both"/>
        <w:rPr>
          <w:rFonts w:ascii="Arial" w:hAnsi="Arial" w:cs="Arial"/>
          <w:color w:val="273B47"/>
          <w:sz w:val="18"/>
        </w:rPr>
      </w:pPr>
      <w:r w:rsidRPr="00CB557E">
        <w:rPr>
          <w:rFonts w:ascii="Arial" w:hAnsi="Arial" w:cs="Arial"/>
          <w:b/>
          <w:bCs/>
          <w:color w:val="273B47"/>
          <w:sz w:val="18"/>
        </w:rPr>
        <w:t>Es responsable</w:t>
      </w:r>
      <w:r w:rsidRPr="00CB557E">
        <w:rPr>
          <w:rFonts w:ascii="Arial" w:hAnsi="Arial" w:cs="Arial"/>
          <w:color w:val="273B47"/>
          <w:sz w:val="18"/>
        </w:rPr>
        <w:t>.</w:t>
      </w:r>
    </w:p>
    <w:p w:rsidR="00CB557E" w:rsidRPr="00CB557E" w:rsidRDefault="00CB557E" w:rsidP="00AD7026">
      <w:pPr>
        <w:pStyle w:val="NormalWeb"/>
        <w:numPr>
          <w:ilvl w:val="0"/>
          <w:numId w:val="22"/>
        </w:numPr>
        <w:spacing w:before="0" w:beforeAutospacing="0" w:after="0" w:afterAutospacing="0"/>
        <w:jc w:val="both"/>
        <w:rPr>
          <w:rFonts w:ascii="Arial" w:hAnsi="Arial" w:cs="Arial"/>
          <w:color w:val="273B47"/>
          <w:sz w:val="18"/>
        </w:rPr>
      </w:pPr>
      <w:r w:rsidRPr="00CB557E">
        <w:rPr>
          <w:rFonts w:ascii="Arial" w:hAnsi="Arial" w:cs="Arial"/>
          <w:b/>
          <w:bCs/>
          <w:color w:val="273B47"/>
          <w:sz w:val="18"/>
        </w:rPr>
        <w:t>Entrega a tiempo sus trabajos</w:t>
      </w:r>
      <w:r w:rsidRPr="00CB557E">
        <w:rPr>
          <w:rFonts w:ascii="Arial" w:hAnsi="Arial" w:cs="Arial"/>
          <w:color w:val="273B47"/>
          <w:sz w:val="18"/>
        </w:rPr>
        <w:t>.</w:t>
      </w:r>
    </w:p>
    <w:p w:rsidR="00CB557E" w:rsidRPr="00CB557E" w:rsidRDefault="00CB557E" w:rsidP="00AD7026">
      <w:pPr>
        <w:pStyle w:val="NormalWeb"/>
        <w:numPr>
          <w:ilvl w:val="0"/>
          <w:numId w:val="22"/>
        </w:numPr>
        <w:spacing w:before="0" w:beforeAutospacing="0" w:after="0" w:afterAutospacing="0"/>
        <w:jc w:val="both"/>
        <w:rPr>
          <w:rFonts w:ascii="Arial" w:hAnsi="Arial" w:cs="Arial"/>
          <w:color w:val="273B47"/>
          <w:sz w:val="18"/>
        </w:rPr>
      </w:pPr>
      <w:r w:rsidRPr="00CB557E">
        <w:rPr>
          <w:rFonts w:ascii="Arial" w:hAnsi="Arial" w:cs="Arial"/>
          <w:b/>
          <w:bCs/>
          <w:color w:val="273B47"/>
          <w:sz w:val="18"/>
        </w:rPr>
        <w:t>Sabe decir que no</w:t>
      </w:r>
      <w:r w:rsidRPr="00CB557E">
        <w:rPr>
          <w:rFonts w:ascii="Arial" w:hAnsi="Arial" w:cs="Arial"/>
          <w:color w:val="273B47"/>
          <w:sz w:val="18"/>
        </w:rPr>
        <w:t>.</w:t>
      </w:r>
    </w:p>
    <w:p w:rsidR="00CB557E" w:rsidRPr="00CB557E" w:rsidRDefault="00CB557E" w:rsidP="00AD7026">
      <w:pPr>
        <w:pStyle w:val="NormalWeb"/>
        <w:numPr>
          <w:ilvl w:val="0"/>
          <w:numId w:val="22"/>
        </w:numPr>
        <w:spacing w:before="0" w:beforeAutospacing="0" w:after="0" w:afterAutospacing="0"/>
        <w:jc w:val="both"/>
        <w:rPr>
          <w:rFonts w:ascii="Arial" w:hAnsi="Arial" w:cs="Arial"/>
          <w:color w:val="273B47"/>
          <w:sz w:val="18"/>
        </w:rPr>
      </w:pPr>
      <w:r w:rsidRPr="00CB557E">
        <w:rPr>
          <w:rFonts w:ascii="Arial" w:hAnsi="Arial" w:cs="Arial"/>
          <w:b/>
          <w:bCs/>
          <w:color w:val="273B47"/>
          <w:sz w:val="18"/>
        </w:rPr>
        <w:t>No hace daño</w:t>
      </w:r>
      <w:r w:rsidRPr="00CB557E">
        <w:rPr>
          <w:rFonts w:ascii="Arial" w:hAnsi="Arial" w:cs="Arial"/>
          <w:color w:val="273B47"/>
          <w:sz w:val="18"/>
        </w:rPr>
        <w:t>.</w:t>
      </w:r>
    </w:p>
    <w:p w:rsidR="00CB557E" w:rsidRPr="00CB557E" w:rsidRDefault="00CB557E" w:rsidP="00AD7026">
      <w:pPr>
        <w:pStyle w:val="NormalWeb"/>
        <w:spacing w:before="0" w:beforeAutospacing="0" w:after="0" w:afterAutospacing="0"/>
        <w:jc w:val="both"/>
        <w:rPr>
          <w:rFonts w:ascii="Arial" w:hAnsi="Arial" w:cs="Arial"/>
          <w:color w:val="273B47"/>
          <w:sz w:val="18"/>
        </w:rPr>
      </w:pPr>
      <w:r w:rsidRPr="00CB557E">
        <w:rPr>
          <w:rFonts w:ascii="Arial" w:hAnsi="Arial" w:cs="Arial"/>
          <w:color w:val="273B47"/>
          <w:sz w:val="18"/>
        </w:rPr>
        <w:t>‌</w:t>
      </w:r>
    </w:p>
    <w:p w:rsidR="00AD7026" w:rsidRPr="00CB557E" w:rsidRDefault="00CB557E" w:rsidP="00AD7026">
      <w:pPr>
        <w:pStyle w:val="NormalWeb"/>
        <w:spacing w:before="0" w:beforeAutospacing="0" w:after="0" w:afterAutospacing="0"/>
        <w:jc w:val="both"/>
        <w:rPr>
          <w:rFonts w:ascii="Arial" w:hAnsi="Arial" w:cs="Arial"/>
          <w:b/>
          <w:bCs/>
          <w:color w:val="273B47"/>
          <w:sz w:val="18"/>
        </w:rPr>
      </w:pPr>
      <w:r w:rsidRPr="00CB557E">
        <w:rPr>
          <w:rFonts w:ascii="Arial" w:hAnsi="Arial" w:cs="Arial"/>
          <w:b/>
          <w:bCs/>
          <w:color w:val="273B47"/>
          <w:sz w:val="18"/>
        </w:rPr>
        <w:t>Experiencia</w:t>
      </w:r>
    </w:p>
    <w:p w:rsidR="003C5E5E" w:rsidRDefault="00CB557E" w:rsidP="00AD7026">
      <w:pPr>
        <w:pStyle w:val="NormalWeb"/>
        <w:spacing w:before="0" w:beforeAutospacing="0" w:after="0" w:afterAutospacing="0"/>
        <w:jc w:val="both"/>
        <w:rPr>
          <w:rFonts w:ascii="Arial" w:hAnsi="Arial" w:cs="Arial"/>
          <w:color w:val="273B47"/>
          <w:sz w:val="18"/>
        </w:rPr>
      </w:pPr>
      <w:r w:rsidRPr="00CB557E">
        <w:rPr>
          <w:rFonts w:ascii="Arial" w:hAnsi="Arial" w:cs="Arial"/>
          <w:color w:val="273B47"/>
          <w:sz w:val="18"/>
        </w:rPr>
        <w:t>La experiencia no es algo que se pueda enseñar, tenemos que encontrarla nosotros mismos en el camino a ser profesionales. Todo está en nosotros, tenemos que estudiar y practicar mucho.</w:t>
      </w:r>
    </w:p>
    <w:p w:rsidR="00AD7026" w:rsidRDefault="00AD7026" w:rsidP="00AD7026">
      <w:pPr>
        <w:pStyle w:val="NormalWeb"/>
        <w:shd w:val="clear" w:color="auto" w:fill="FFFFFF"/>
        <w:spacing w:before="240" w:beforeAutospacing="0" w:after="240" w:afterAutospacing="0" w:line="384" w:lineRule="atLeast"/>
        <w:jc w:val="both"/>
        <w:rPr>
          <w:rFonts w:ascii="Arial" w:hAnsi="Arial" w:cs="Arial"/>
          <w:color w:val="273B47"/>
        </w:rPr>
      </w:pPr>
      <w:r w:rsidRPr="00AD7026">
        <w:rPr>
          <w:rFonts w:ascii="Arial" w:hAnsi="Arial" w:cs="Arial"/>
          <w:color w:val="273B47"/>
        </w:rPr>
        <w:lastRenderedPageBreak/>
        <w:t xml:space="preserve">Te compartimos este recordatorio para que seas un profesional en </w:t>
      </w:r>
      <w:proofErr w:type="spellStart"/>
      <w:r w:rsidRPr="00AD7026">
        <w:rPr>
          <w:rFonts w:ascii="Arial" w:hAnsi="Arial" w:cs="Arial"/>
          <w:color w:val="273B47"/>
        </w:rPr>
        <w:t>Javascript</w:t>
      </w:r>
      <w:proofErr w:type="spellEnd"/>
      <w:r w:rsidRPr="00AD7026">
        <w:rPr>
          <w:rFonts w:ascii="Arial" w:hAnsi="Arial" w:cs="Arial"/>
          <w:color w:val="273B47"/>
        </w:rPr>
        <w:t xml:space="preserve"> y en otros lenguajes de programación o tecnologías.</w:t>
      </w:r>
    </w:p>
    <w:p w:rsidR="00AD7026" w:rsidRPr="00AD7026" w:rsidRDefault="00AD7026" w:rsidP="00AD7026">
      <w:pPr>
        <w:pStyle w:val="NormalWeb"/>
        <w:shd w:val="clear" w:color="auto" w:fill="FFFFFF"/>
        <w:spacing w:before="240" w:beforeAutospacing="0" w:after="240" w:afterAutospacing="0" w:line="384" w:lineRule="atLeast"/>
        <w:jc w:val="both"/>
        <w:rPr>
          <w:rFonts w:ascii="Arial" w:hAnsi="Arial" w:cs="Arial"/>
          <w:color w:val="273B47"/>
        </w:rPr>
      </w:pPr>
    </w:p>
    <w:p w:rsidR="00AD7026" w:rsidRDefault="00AD7026" w:rsidP="00AD7026">
      <w:pPr>
        <w:pStyle w:val="NormalWeb"/>
        <w:spacing w:before="0" w:beforeAutospacing="0" w:after="0" w:afterAutospacing="0"/>
        <w:jc w:val="both"/>
        <w:rPr>
          <w:rFonts w:ascii="Arial" w:hAnsi="Arial" w:cs="Arial"/>
          <w:color w:val="273B47"/>
          <w:sz w:val="18"/>
        </w:rPr>
      </w:pPr>
      <w:r>
        <w:rPr>
          <w:noProof/>
        </w:rPr>
        <w:drawing>
          <wp:inline distT="0" distB="0" distL="0" distR="0">
            <wp:extent cx="5732145" cy="7167245"/>
            <wp:effectExtent l="0" t="0" r="190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2145" cy="7167245"/>
                    </a:xfrm>
                    <a:prstGeom prst="rect">
                      <a:avLst/>
                    </a:prstGeom>
                    <a:noFill/>
                    <a:ln>
                      <a:noFill/>
                    </a:ln>
                  </pic:spPr>
                </pic:pic>
              </a:graphicData>
            </a:graphic>
          </wp:inline>
        </w:drawing>
      </w:r>
    </w:p>
    <w:p w:rsidR="003C65B8" w:rsidRDefault="003C65B8" w:rsidP="00AD7026">
      <w:pPr>
        <w:pStyle w:val="NormalWeb"/>
        <w:spacing w:before="0" w:beforeAutospacing="0" w:after="0" w:afterAutospacing="0"/>
        <w:jc w:val="both"/>
        <w:rPr>
          <w:rFonts w:ascii="Arial" w:hAnsi="Arial" w:cs="Arial"/>
          <w:color w:val="273B47"/>
          <w:sz w:val="18"/>
        </w:rPr>
      </w:pPr>
    </w:p>
    <w:p w:rsidR="003C65B8" w:rsidRDefault="003C65B8" w:rsidP="00AD7026">
      <w:pPr>
        <w:pStyle w:val="NormalWeb"/>
        <w:spacing w:before="0" w:beforeAutospacing="0" w:after="0" w:afterAutospacing="0"/>
        <w:jc w:val="both"/>
        <w:rPr>
          <w:rFonts w:ascii="Arial" w:hAnsi="Arial" w:cs="Arial"/>
          <w:color w:val="273B47"/>
          <w:sz w:val="18"/>
        </w:rPr>
      </w:pPr>
    </w:p>
    <w:p w:rsidR="003C65B8" w:rsidRDefault="003C65B8" w:rsidP="00AD7026">
      <w:pPr>
        <w:pStyle w:val="NormalWeb"/>
        <w:spacing w:before="0" w:beforeAutospacing="0" w:after="0" w:afterAutospacing="0"/>
        <w:jc w:val="both"/>
        <w:rPr>
          <w:rFonts w:ascii="Arial" w:hAnsi="Arial" w:cs="Arial"/>
          <w:color w:val="273B47"/>
          <w:sz w:val="18"/>
        </w:rPr>
      </w:pPr>
    </w:p>
    <w:p w:rsidR="003C65B8" w:rsidRDefault="003C65B8" w:rsidP="00AD7026">
      <w:pPr>
        <w:pStyle w:val="NormalWeb"/>
        <w:spacing w:before="0" w:beforeAutospacing="0" w:after="0" w:afterAutospacing="0"/>
        <w:jc w:val="both"/>
        <w:rPr>
          <w:rFonts w:ascii="Arial" w:hAnsi="Arial" w:cs="Arial"/>
          <w:color w:val="273B47"/>
          <w:sz w:val="18"/>
        </w:rPr>
      </w:pPr>
    </w:p>
    <w:p w:rsidR="003C65B8" w:rsidRDefault="003C65B8" w:rsidP="00AD7026">
      <w:pPr>
        <w:pStyle w:val="NormalWeb"/>
        <w:spacing w:before="0" w:beforeAutospacing="0" w:after="0" w:afterAutospacing="0"/>
        <w:jc w:val="both"/>
        <w:rPr>
          <w:rFonts w:ascii="Arial" w:hAnsi="Arial" w:cs="Arial"/>
          <w:color w:val="273B47"/>
          <w:sz w:val="18"/>
        </w:rPr>
      </w:pPr>
    </w:p>
    <w:p w:rsidR="003C65B8" w:rsidRDefault="003C65B8" w:rsidP="003C65B8">
      <w:pPr>
        <w:pStyle w:val="Ttulo1"/>
      </w:pPr>
      <w:r w:rsidRPr="003C65B8">
        <w:lastRenderedPageBreak/>
        <w:t>Inicio del proyecto</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 xml:space="preserve">En este curso vamos a estar desarrollando una aplicación llamada: </w:t>
      </w:r>
      <w:proofErr w:type="spellStart"/>
      <w:r w:rsidRPr="003C65B8">
        <w:rPr>
          <w:rFonts w:ascii="Arial" w:hAnsi="Arial" w:cs="Arial"/>
          <w:color w:val="4A4A4A"/>
          <w:sz w:val="21"/>
          <w:szCs w:val="21"/>
        </w:rPr>
        <w:t>Platzi</w:t>
      </w:r>
      <w:proofErr w:type="spellEnd"/>
      <w:r w:rsidRPr="003C65B8">
        <w:rPr>
          <w:rFonts w:ascii="Arial" w:hAnsi="Arial" w:cs="Arial"/>
          <w:color w:val="4A4A4A"/>
          <w:sz w:val="21"/>
          <w:szCs w:val="21"/>
        </w:rPr>
        <w:t xml:space="preserve"> Video. En toda plataforma de video hay un componente especial en el desarrollo, tenemos que saber implementar el </w:t>
      </w:r>
      <w:proofErr w:type="spellStart"/>
      <w:r w:rsidRPr="003C65B8">
        <w:rPr>
          <w:rStyle w:val="Textoennegrita"/>
          <w:rFonts w:ascii="Arial" w:hAnsi="Arial" w:cs="Arial"/>
          <w:i/>
          <w:iCs/>
          <w:color w:val="4A4A4A"/>
          <w:sz w:val="21"/>
          <w:szCs w:val="21"/>
        </w:rPr>
        <w:t>MediPlayer</w:t>
      </w:r>
      <w:proofErr w:type="spellEnd"/>
      <w:r w:rsidRPr="003C65B8">
        <w:rPr>
          <w:rFonts w:ascii="Arial" w:hAnsi="Arial" w:cs="Arial"/>
          <w:color w:val="4A4A4A"/>
          <w:sz w:val="21"/>
          <w:szCs w:val="21"/>
        </w:rPr>
        <w:t>, en este curso vamos a estar desarrollando este </w:t>
      </w:r>
      <w:proofErr w:type="spellStart"/>
      <w:r w:rsidRPr="003C65B8">
        <w:rPr>
          <w:rStyle w:val="nfasis"/>
          <w:rFonts w:ascii="Arial" w:eastAsiaTheme="majorEastAsia" w:hAnsi="Arial" w:cs="Arial"/>
          <w:color w:val="4A4A4A"/>
          <w:sz w:val="21"/>
          <w:szCs w:val="21"/>
        </w:rPr>
        <w:t>feature</w:t>
      </w:r>
      <w:proofErr w:type="spellEnd"/>
      <w:r w:rsidRPr="003C65B8">
        <w:rPr>
          <w:rFonts w:ascii="Arial" w:hAnsi="Arial" w:cs="Arial"/>
          <w:color w:val="4A4A4A"/>
          <w:sz w:val="21"/>
          <w:szCs w:val="21"/>
        </w:rPr>
        <w:t> de forma modular, esto quiere decir que vamos a desarrollar </w:t>
      </w:r>
      <w:proofErr w:type="spellStart"/>
      <w:r w:rsidRPr="003C65B8">
        <w:rPr>
          <w:rStyle w:val="nfasis"/>
          <w:rFonts w:ascii="Arial" w:eastAsiaTheme="majorEastAsia" w:hAnsi="Arial" w:cs="Arial"/>
          <w:color w:val="4A4A4A"/>
          <w:sz w:val="21"/>
          <w:szCs w:val="21"/>
        </w:rPr>
        <w:t>plugins</w:t>
      </w:r>
      <w:proofErr w:type="spellEnd"/>
      <w:r w:rsidRPr="003C65B8">
        <w:rPr>
          <w:rFonts w:ascii="Arial" w:hAnsi="Arial" w:cs="Arial"/>
          <w:color w:val="4A4A4A"/>
          <w:sz w:val="21"/>
          <w:szCs w:val="21"/>
        </w:rPr>
        <w:t> que vamos a implementar a nuestro reproductor, extendiéndole sus funcionalidades. Vamos a comenzar con un poco de </w:t>
      </w:r>
      <w:r w:rsidRPr="003C65B8">
        <w:rPr>
          <w:rStyle w:val="Textoennegrita"/>
          <w:rFonts w:ascii="Arial" w:hAnsi="Arial" w:cs="Arial"/>
          <w:color w:val="4A4A4A"/>
          <w:sz w:val="21"/>
          <w:szCs w:val="21"/>
        </w:rPr>
        <w:t>CSS</w:t>
      </w:r>
      <w:r w:rsidRPr="003C65B8">
        <w:rPr>
          <w:rFonts w:ascii="Arial" w:hAnsi="Arial" w:cs="Arial"/>
          <w:color w:val="4A4A4A"/>
          <w:sz w:val="21"/>
          <w:szCs w:val="21"/>
        </w:rPr>
        <w:t> y </w:t>
      </w:r>
      <w:r w:rsidRPr="003C65B8">
        <w:rPr>
          <w:rStyle w:val="Textoennegrita"/>
          <w:rFonts w:ascii="Arial" w:hAnsi="Arial" w:cs="Arial"/>
          <w:color w:val="4A4A4A"/>
          <w:sz w:val="21"/>
          <w:szCs w:val="21"/>
        </w:rPr>
        <w:t>HTML</w:t>
      </w:r>
      <w:r w:rsidRPr="003C65B8">
        <w:rPr>
          <w:rFonts w:ascii="Arial" w:hAnsi="Arial" w:cs="Arial"/>
          <w:color w:val="4A4A4A"/>
          <w:sz w:val="21"/>
          <w:szCs w:val="21"/>
        </w:rPr>
        <w:t> ya escrito.</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w:t>
      </w:r>
    </w:p>
    <w:p w:rsidR="003C65B8" w:rsidRPr="003C65B8" w:rsidRDefault="003C65B8" w:rsidP="003C65B8">
      <w:pPr>
        <w:pStyle w:val="Ttulo2"/>
        <w:shd w:val="clear" w:color="auto" w:fill="FFFFFF"/>
        <w:spacing w:before="0" w:line="240" w:lineRule="auto"/>
        <w:rPr>
          <w:rFonts w:ascii="Arial" w:hAnsi="Arial" w:cs="Arial"/>
          <w:color w:val="4A4A4A"/>
          <w:sz w:val="21"/>
          <w:szCs w:val="21"/>
        </w:rPr>
      </w:pPr>
      <w:r w:rsidRPr="003C65B8">
        <w:rPr>
          <w:rFonts w:ascii="Arial" w:hAnsi="Arial" w:cs="Arial"/>
          <w:color w:val="4A4A4A"/>
          <w:sz w:val="21"/>
          <w:szCs w:val="21"/>
        </w:rPr>
        <w:t>Primer paso</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Crearemos nuestros primeros archivos usando </w:t>
      </w:r>
      <w:proofErr w:type="spellStart"/>
      <w:r w:rsidRPr="003C65B8">
        <w:rPr>
          <w:rStyle w:val="CdigoHTML"/>
          <w:color w:val="4A4A4A"/>
          <w:sz w:val="21"/>
          <w:szCs w:val="21"/>
        </w:rPr>
        <w:t>npm</w:t>
      </w:r>
      <w:proofErr w:type="spellEnd"/>
      <w:r w:rsidRPr="003C65B8">
        <w:rPr>
          <w:rStyle w:val="CdigoHTML"/>
          <w:color w:val="4A4A4A"/>
          <w:sz w:val="21"/>
          <w:szCs w:val="21"/>
        </w:rPr>
        <w:t xml:space="preserve"> </w:t>
      </w:r>
      <w:proofErr w:type="spellStart"/>
      <w:r w:rsidRPr="003C65B8">
        <w:rPr>
          <w:rStyle w:val="CdigoHTML"/>
          <w:color w:val="4A4A4A"/>
          <w:sz w:val="21"/>
          <w:szCs w:val="21"/>
        </w:rPr>
        <w:t>init</w:t>
      </w:r>
      <w:proofErr w:type="spellEnd"/>
      <w:r w:rsidRPr="003C65B8">
        <w:rPr>
          <w:rStyle w:val="CdigoHTML"/>
          <w:color w:val="4A4A4A"/>
          <w:sz w:val="21"/>
          <w:szCs w:val="21"/>
        </w:rPr>
        <w:t xml:space="preserve"> -y</w:t>
      </w:r>
      <w:r w:rsidRPr="003C65B8">
        <w:rPr>
          <w:rFonts w:ascii="Arial" w:hAnsi="Arial" w:cs="Arial"/>
          <w:color w:val="4A4A4A"/>
          <w:sz w:val="21"/>
          <w:szCs w:val="21"/>
        </w:rPr>
        <w:t>, donde </w:t>
      </w:r>
      <w:r w:rsidRPr="003C65B8">
        <w:rPr>
          <w:rStyle w:val="CdigoHTML"/>
          <w:color w:val="4A4A4A"/>
          <w:sz w:val="21"/>
          <w:szCs w:val="21"/>
        </w:rPr>
        <w:t>-y</w:t>
      </w:r>
      <w:r w:rsidRPr="003C65B8">
        <w:rPr>
          <w:rFonts w:ascii="Arial" w:hAnsi="Arial" w:cs="Arial"/>
          <w:color w:val="4A4A4A"/>
          <w:sz w:val="21"/>
          <w:szCs w:val="21"/>
        </w:rPr>
        <w:t> es una bandera que le dicta a </w:t>
      </w:r>
      <w:proofErr w:type="spellStart"/>
      <w:r w:rsidRPr="003C65B8">
        <w:rPr>
          <w:rStyle w:val="Textoennegrita"/>
          <w:rFonts w:ascii="Arial" w:hAnsi="Arial" w:cs="Arial"/>
          <w:color w:val="4A4A4A"/>
          <w:sz w:val="21"/>
          <w:szCs w:val="21"/>
        </w:rPr>
        <w:t>npm</w:t>
      </w:r>
      <w:proofErr w:type="spellEnd"/>
      <w:r w:rsidRPr="003C65B8">
        <w:rPr>
          <w:rFonts w:ascii="Arial" w:hAnsi="Arial" w:cs="Arial"/>
          <w:color w:val="4A4A4A"/>
          <w:sz w:val="21"/>
          <w:szCs w:val="21"/>
        </w:rPr>
        <w:t xml:space="preserve"> que </w:t>
      </w:r>
      <w:proofErr w:type="gramStart"/>
      <w:r w:rsidRPr="003C65B8">
        <w:rPr>
          <w:rFonts w:ascii="Arial" w:hAnsi="Arial" w:cs="Arial"/>
          <w:color w:val="4A4A4A"/>
          <w:sz w:val="21"/>
          <w:szCs w:val="21"/>
        </w:rPr>
        <w:t>le</w:t>
      </w:r>
      <w:proofErr w:type="gramEnd"/>
      <w:r w:rsidRPr="003C65B8">
        <w:rPr>
          <w:rFonts w:ascii="Arial" w:hAnsi="Arial" w:cs="Arial"/>
          <w:color w:val="4A4A4A"/>
          <w:sz w:val="21"/>
          <w:szCs w:val="21"/>
        </w:rPr>
        <w:t xml:space="preserve"> diga sí a todas las preguntas que haga.</w:t>
      </w:r>
    </w:p>
    <w:p w:rsidR="003C65B8" w:rsidRPr="003C65B8" w:rsidRDefault="003C65B8" w:rsidP="003C65B8">
      <w:pPr>
        <w:pStyle w:val="HTMLconformatoprevio"/>
        <w:shd w:val="clear" w:color="auto" w:fill="333333"/>
        <w:rPr>
          <w:rStyle w:val="CdigoHTML"/>
          <w:color w:val="FFFFFF"/>
          <w:sz w:val="21"/>
          <w:szCs w:val="21"/>
        </w:rPr>
      </w:pPr>
      <w:proofErr w:type="spellStart"/>
      <w:r w:rsidRPr="003C65B8">
        <w:rPr>
          <w:rStyle w:val="hljs-builtin"/>
          <w:color w:val="A6E22E"/>
          <w:sz w:val="21"/>
          <w:szCs w:val="21"/>
        </w:rPr>
        <w:t>npm</w:t>
      </w:r>
      <w:proofErr w:type="spellEnd"/>
      <w:r w:rsidRPr="003C65B8">
        <w:rPr>
          <w:rStyle w:val="CdigoHTML"/>
          <w:color w:val="FFFFFF"/>
          <w:sz w:val="21"/>
          <w:szCs w:val="21"/>
        </w:rPr>
        <w:t xml:space="preserve"> </w:t>
      </w:r>
      <w:proofErr w:type="spellStart"/>
      <w:r w:rsidRPr="003C65B8">
        <w:rPr>
          <w:rStyle w:val="CdigoHTML"/>
          <w:color w:val="FFFFFF"/>
          <w:sz w:val="21"/>
          <w:szCs w:val="21"/>
        </w:rPr>
        <w:t>init</w:t>
      </w:r>
      <w:proofErr w:type="spellEnd"/>
      <w:r w:rsidRPr="003C65B8">
        <w:rPr>
          <w:rStyle w:val="CdigoHTML"/>
          <w:color w:val="FFFFFF"/>
          <w:sz w:val="21"/>
          <w:szCs w:val="21"/>
        </w:rPr>
        <w:t xml:space="preserve"> -y</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Esto nos creará un archivo </w:t>
      </w:r>
      <w:proofErr w:type="spellStart"/>
      <w:proofErr w:type="gramStart"/>
      <w:r w:rsidRPr="003C65B8">
        <w:rPr>
          <w:rStyle w:val="CdigoHTML"/>
          <w:color w:val="4A4A4A"/>
          <w:sz w:val="21"/>
          <w:szCs w:val="21"/>
        </w:rPr>
        <w:t>package.json</w:t>
      </w:r>
      <w:proofErr w:type="spellEnd"/>
      <w:proofErr w:type="gramEnd"/>
      <w:r w:rsidRPr="003C65B8">
        <w:rPr>
          <w:rFonts w:ascii="Arial" w:hAnsi="Arial" w:cs="Arial"/>
          <w:color w:val="4A4A4A"/>
          <w:sz w:val="21"/>
          <w:szCs w:val="21"/>
        </w:rPr>
        <w:t> que lo sustituiremos por el siguiente:</w:t>
      </w:r>
    </w:p>
    <w:p w:rsidR="003C65B8" w:rsidRPr="003C65B8" w:rsidRDefault="003C65B8" w:rsidP="003C65B8">
      <w:pPr>
        <w:pStyle w:val="HTMLconformatoprevio"/>
        <w:shd w:val="clear" w:color="auto" w:fill="333333"/>
        <w:rPr>
          <w:rStyle w:val="CdigoHTML"/>
          <w:color w:val="FFFFFF"/>
          <w:sz w:val="21"/>
          <w:szCs w:val="21"/>
        </w:rPr>
      </w:pPr>
      <w:r w:rsidRPr="003C65B8">
        <w:rPr>
          <w:rStyle w:val="CdigoHTML"/>
          <w:color w:val="FFFFFF"/>
          <w:sz w:val="21"/>
          <w:szCs w:val="21"/>
        </w:rPr>
        <w:t>{</w:t>
      </w:r>
    </w:p>
    <w:p w:rsidR="003C65B8" w:rsidRPr="003C65B8" w:rsidRDefault="003C65B8" w:rsidP="003C65B8">
      <w:pPr>
        <w:pStyle w:val="HTMLconformatoprevio"/>
        <w:shd w:val="clear" w:color="auto" w:fill="333333"/>
        <w:rPr>
          <w:rStyle w:val="CdigoHTML"/>
          <w:color w:val="FFFFFF"/>
          <w:sz w:val="21"/>
          <w:szCs w:val="21"/>
        </w:rPr>
      </w:pPr>
      <w:r w:rsidRPr="003C65B8">
        <w:rPr>
          <w:rStyle w:val="hljs-attr"/>
          <w:color w:val="FFFFFF"/>
          <w:sz w:val="21"/>
          <w:szCs w:val="21"/>
        </w:rPr>
        <w:t>"</w:t>
      </w:r>
      <w:proofErr w:type="spellStart"/>
      <w:r w:rsidRPr="003C65B8">
        <w:rPr>
          <w:rStyle w:val="hljs-attr"/>
          <w:color w:val="FFFFFF"/>
          <w:sz w:val="21"/>
          <w:szCs w:val="21"/>
        </w:rPr>
        <w:t>name</w:t>
      </w:r>
      <w:proofErr w:type="spellEnd"/>
      <w:r w:rsidRPr="003C65B8">
        <w:rPr>
          <w:rStyle w:val="hljs-attr"/>
          <w:color w:val="FFFFFF"/>
          <w:sz w:val="21"/>
          <w:szCs w:val="21"/>
        </w:rPr>
        <w:t>"</w:t>
      </w:r>
      <w:r w:rsidRPr="003C65B8">
        <w:rPr>
          <w:rStyle w:val="CdigoHTML"/>
          <w:color w:val="FFFFFF"/>
          <w:sz w:val="21"/>
          <w:szCs w:val="21"/>
        </w:rPr>
        <w:t xml:space="preserve">:  </w:t>
      </w:r>
      <w:r w:rsidRPr="003C65B8">
        <w:rPr>
          <w:rStyle w:val="hljs-string"/>
          <w:color w:val="A6E22E"/>
          <w:sz w:val="21"/>
          <w:szCs w:val="21"/>
        </w:rPr>
        <w:t>"</w:t>
      </w:r>
      <w:proofErr w:type="spellStart"/>
      <w:r w:rsidRPr="003C65B8">
        <w:rPr>
          <w:rStyle w:val="hljs-string"/>
          <w:color w:val="A6E22E"/>
          <w:sz w:val="21"/>
          <w:szCs w:val="21"/>
        </w:rPr>
        <w:t>platzi</w:t>
      </w:r>
      <w:proofErr w:type="spellEnd"/>
      <w:r w:rsidRPr="003C65B8">
        <w:rPr>
          <w:rStyle w:val="hljs-string"/>
          <w:color w:val="A6E22E"/>
          <w:sz w:val="21"/>
          <w:szCs w:val="21"/>
        </w:rPr>
        <w:t>-media-</w:t>
      </w:r>
      <w:proofErr w:type="spellStart"/>
      <w:r w:rsidRPr="003C65B8">
        <w:rPr>
          <w:rStyle w:val="hljs-string"/>
          <w:color w:val="A6E22E"/>
          <w:sz w:val="21"/>
          <w:szCs w:val="21"/>
        </w:rPr>
        <w:t>player</w:t>
      </w:r>
      <w:proofErr w:type="spellEnd"/>
      <w:r w:rsidRPr="003C65B8">
        <w:rPr>
          <w:rStyle w:val="hljs-string"/>
          <w:color w:val="A6E22E"/>
          <w:sz w:val="21"/>
          <w:szCs w:val="21"/>
        </w:rPr>
        <w:t>"</w:t>
      </w:r>
      <w:r w:rsidRPr="003C65B8">
        <w:rPr>
          <w:rStyle w:val="CdigoHTML"/>
          <w:color w:val="FFFFFF"/>
          <w:sz w:val="21"/>
          <w:szCs w:val="21"/>
        </w:rPr>
        <w:t>,</w:t>
      </w:r>
    </w:p>
    <w:p w:rsidR="003C65B8" w:rsidRPr="003C65B8" w:rsidRDefault="003C65B8" w:rsidP="003C65B8">
      <w:pPr>
        <w:pStyle w:val="HTMLconformatoprevio"/>
        <w:shd w:val="clear" w:color="auto" w:fill="333333"/>
        <w:rPr>
          <w:rStyle w:val="CdigoHTML"/>
          <w:color w:val="FFFFFF"/>
          <w:sz w:val="21"/>
          <w:szCs w:val="21"/>
        </w:rPr>
      </w:pPr>
      <w:r w:rsidRPr="003C65B8">
        <w:rPr>
          <w:rStyle w:val="hljs-attr"/>
          <w:color w:val="FFFFFF"/>
          <w:sz w:val="21"/>
          <w:szCs w:val="21"/>
        </w:rPr>
        <w:t>"</w:t>
      </w:r>
      <w:proofErr w:type="spellStart"/>
      <w:r w:rsidRPr="003C65B8">
        <w:rPr>
          <w:rStyle w:val="hljs-attr"/>
          <w:color w:val="FFFFFF"/>
          <w:sz w:val="21"/>
          <w:szCs w:val="21"/>
        </w:rPr>
        <w:t>version</w:t>
      </w:r>
      <w:proofErr w:type="spellEnd"/>
      <w:r w:rsidRPr="003C65B8">
        <w:rPr>
          <w:rStyle w:val="hljs-attr"/>
          <w:color w:val="FFFFFF"/>
          <w:sz w:val="21"/>
          <w:szCs w:val="21"/>
        </w:rPr>
        <w:t>"</w:t>
      </w:r>
      <w:r w:rsidRPr="003C65B8">
        <w:rPr>
          <w:rStyle w:val="CdigoHTML"/>
          <w:color w:val="FFFFFF"/>
          <w:sz w:val="21"/>
          <w:szCs w:val="21"/>
        </w:rPr>
        <w:t xml:space="preserve">:  </w:t>
      </w:r>
      <w:r w:rsidRPr="003C65B8">
        <w:rPr>
          <w:rStyle w:val="hljs-string"/>
          <w:color w:val="A6E22E"/>
          <w:sz w:val="21"/>
          <w:szCs w:val="21"/>
        </w:rPr>
        <w:t>"1.0.0"</w:t>
      </w:r>
      <w:r w:rsidRPr="003C65B8">
        <w:rPr>
          <w:rStyle w:val="CdigoHTML"/>
          <w:color w:val="FFFFFF"/>
          <w:sz w:val="21"/>
          <w:szCs w:val="21"/>
        </w:rPr>
        <w:t>,</w:t>
      </w:r>
    </w:p>
    <w:p w:rsidR="003C65B8" w:rsidRPr="003C65B8" w:rsidRDefault="003C65B8" w:rsidP="003C65B8">
      <w:pPr>
        <w:pStyle w:val="HTMLconformatoprevio"/>
        <w:shd w:val="clear" w:color="auto" w:fill="333333"/>
        <w:rPr>
          <w:rStyle w:val="CdigoHTML"/>
          <w:color w:val="FFFFFF"/>
          <w:sz w:val="21"/>
          <w:szCs w:val="21"/>
        </w:rPr>
      </w:pPr>
      <w:r w:rsidRPr="003C65B8">
        <w:rPr>
          <w:rStyle w:val="hljs-attr"/>
          <w:color w:val="FFFFFF"/>
          <w:sz w:val="21"/>
          <w:szCs w:val="21"/>
        </w:rPr>
        <w:t>"</w:t>
      </w:r>
      <w:proofErr w:type="spellStart"/>
      <w:r w:rsidRPr="003C65B8">
        <w:rPr>
          <w:rStyle w:val="hljs-attr"/>
          <w:color w:val="FFFFFF"/>
          <w:sz w:val="21"/>
          <w:szCs w:val="21"/>
        </w:rPr>
        <w:t>description</w:t>
      </w:r>
      <w:proofErr w:type="spellEnd"/>
      <w:r w:rsidRPr="003C65B8">
        <w:rPr>
          <w:rStyle w:val="hljs-attr"/>
          <w:color w:val="FFFFFF"/>
          <w:sz w:val="21"/>
          <w:szCs w:val="21"/>
        </w:rPr>
        <w:t>"</w:t>
      </w:r>
      <w:r w:rsidRPr="003C65B8">
        <w:rPr>
          <w:rStyle w:val="CdigoHTML"/>
          <w:color w:val="FFFFFF"/>
          <w:sz w:val="21"/>
          <w:szCs w:val="21"/>
        </w:rPr>
        <w:t xml:space="preserve">:  </w:t>
      </w:r>
      <w:r w:rsidRPr="003C65B8">
        <w:rPr>
          <w:rStyle w:val="hljs-string"/>
          <w:color w:val="A6E22E"/>
          <w:sz w:val="21"/>
          <w:szCs w:val="21"/>
        </w:rPr>
        <w:t xml:space="preserve">"Proyecto del Curso Profesional de JavaScript de la Escuela de JavaScript de </w:t>
      </w:r>
      <w:proofErr w:type="spellStart"/>
      <w:r w:rsidRPr="003C65B8">
        <w:rPr>
          <w:rStyle w:val="hljs-string"/>
          <w:color w:val="A6E22E"/>
          <w:sz w:val="21"/>
          <w:szCs w:val="21"/>
        </w:rPr>
        <w:t>Platzi</w:t>
      </w:r>
      <w:proofErr w:type="spellEnd"/>
      <w:r w:rsidRPr="003C65B8">
        <w:rPr>
          <w:rStyle w:val="hljs-string"/>
          <w:color w:val="A6E22E"/>
          <w:sz w:val="21"/>
          <w:szCs w:val="21"/>
        </w:rPr>
        <w:t>."</w:t>
      </w:r>
      <w:r w:rsidRPr="003C65B8">
        <w:rPr>
          <w:rStyle w:val="CdigoHTML"/>
          <w:color w:val="FFFFFF"/>
          <w:sz w:val="21"/>
          <w:szCs w:val="21"/>
        </w:rPr>
        <w:t>,</w:t>
      </w:r>
    </w:p>
    <w:p w:rsidR="003C65B8" w:rsidRPr="003C65B8" w:rsidRDefault="003C65B8" w:rsidP="003C65B8">
      <w:pPr>
        <w:pStyle w:val="HTMLconformatoprevio"/>
        <w:shd w:val="clear" w:color="auto" w:fill="333333"/>
        <w:rPr>
          <w:rStyle w:val="CdigoHTML"/>
          <w:color w:val="FFFFFF"/>
          <w:sz w:val="21"/>
          <w:szCs w:val="21"/>
          <w:lang w:val="en-US"/>
        </w:rPr>
      </w:pPr>
      <w:r w:rsidRPr="003C65B8">
        <w:rPr>
          <w:rStyle w:val="hljs-attr"/>
          <w:color w:val="FFFFFF"/>
          <w:sz w:val="21"/>
          <w:szCs w:val="21"/>
          <w:lang w:val="en-US"/>
        </w:rPr>
        <w:t>"license"</w:t>
      </w:r>
      <w:r w:rsidRPr="003C65B8">
        <w:rPr>
          <w:rStyle w:val="CdigoHTML"/>
          <w:color w:val="FFFFFF"/>
          <w:sz w:val="21"/>
          <w:szCs w:val="21"/>
          <w:lang w:val="en-US"/>
        </w:rPr>
        <w:t xml:space="preserve">:  </w:t>
      </w:r>
      <w:r w:rsidRPr="003C65B8">
        <w:rPr>
          <w:rStyle w:val="hljs-string"/>
          <w:color w:val="A6E22E"/>
          <w:sz w:val="21"/>
          <w:szCs w:val="21"/>
          <w:lang w:val="en-US"/>
        </w:rPr>
        <w:t>"MIT"</w:t>
      </w:r>
      <w:r w:rsidRPr="003C65B8">
        <w:rPr>
          <w:rStyle w:val="CdigoHTML"/>
          <w:color w:val="FFFFFF"/>
          <w:sz w:val="21"/>
          <w:szCs w:val="21"/>
          <w:lang w:val="en-US"/>
        </w:rPr>
        <w:t>,</w:t>
      </w:r>
    </w:p>
    <w:p w:rsidR="003C65B8" w:rsidRPr="003C65B8" w:rsidRDefault="003C65B8" w:rsidP="003C65B8">
      <w:pPr>
        <w:pStyle w:val="HTMLconformatoprevio"/>
        <w:shd w:val="clear" w:color="auto" w:fill="333333"/>
        <w:rPr>
          <w:rStyle w:val="CdigoHTML"/>
          <w:color w:val="FFFFFF"/>
          <w:sz w:val="21"/>
          <w:szCs w:val="21"/>
          <w:lang w:val="en-US"/>
        </w:rPr>
      </w:pPr>
      <w:r w:rsidRPr="003C65B8">
        <w:rPr>
          <w:rStyle w:val="hljs-attr"/>
          <w:color w:val="FFFFFF"/>
          <w:sz w:val="21"/>
          <w:szCs w:val="21"/>
          <w:lang w:val="en-US"/>
        </w:rPr>
        <w:t>"author"</w:t>
      </w:r>
      <w:r w:rsidRPr="003C65B8">
        <w:rPr>
          <w:rStyle w:val="CdigoHTML"/>
          <w:color w:val="FFFFFF"/>
          <w:sz w:val="21"/>
          <w:szCs w:val="21"/>
          <w:lang w:val="en-US"/>
        </w:rPr>
        <w:t xml:space="preserve">:  </w:t>
      </w:r>
      <w:r w:rsidRPr="003C65B8">
        <w:rPr>
          <w:rStyle w:val="hljs-string"/>
          <w:color w:val="A6E22E"/>
          <w:sz w:val="21"/>
          <w:szCs w:val="21"/>
          <w:lang w:val="en-US"/>
        </w:rPr>
        <w:t>"César Augusto Barco &lt;augustopayza@gmail.com&gt;"</w:t>
      </w:r>
      <w:r w:rsidRPr="003C65B8">
        <w:rPr>
          <w:rStyle w:val="CdigoHTML"/>
          <w:color w:val="FFFFFF"/>
          <w:sz w:val="21"/>
          <w:szCs w:val="21"/>
          <w:lang w:val="en-US"/>
        </w:rPr>
        <w:t>,</w:t>
      </w:r>
    </w:p>
    <w:p w:rsidR="003C65B8" w:rsidRPr="003C65B8" w:rsidRDefault="003C65B8" w:rsidP="003C65B8">
      <w:pPr>
        <w:pStyle w:val="HTMLconformatoprevio"/>
        <w:shd w:val="clear" w:color="auto" w:fill="333333"/>
        <w:rPr>
          <w:rStyle w:val="CdigoHTML"/>
          <w:color w:val="FFFFFF"/>
          <w:sz w:val="21"/>
          <w:szCs w:val="21"/>
          <w:lang w:val="en-US"/>
        </w:rPr>
      </w:pPr>
      <w:r w:rsidRPr="003C65B8">
        <w:rPr>
          <w:rStyle w:val="hljs-attr"/>
          <w:color w:val="FFFFFF"/>
          <w:sz w:val="21"/>
          <w:szCs w:val="21"/>
          <w:lang w:val="en-US"/>
        </w:rPr>
        <w:t>"keywords"</w:t>
      </w:r>
      <w:proofErr w:type="gramStart"/>
      <w:r w:rsidRPr="003C65B8">
        <w:rPr>
          <w:rStyle w:val="CdigoHTML"/>
          <w:color w:val="FFFFFF"/>
          <w:sz w:val="21"/>
          <w:szCs w:val="21"/>
          <w:lang w:val="en-US"/>
        </w:rPr>
        <w:t>:  [</w:t>
      </w:r>
      <w:proofErr w:type="gramEnd"/>
    </w:p>
    <w:p w:rsidR="003C65B8" w:rsidRPr="003C65B8" w:rsidRDefault="003C65B8" w:rsidP="003C65B8">
      <w:pPr>
        <w:pStyle w:val="HTMLconformatoprevio"/>
        <w:shd w:val="clear" w:color="auto" w:fill="333333"/>
        <w:rPr>
          <w:rStyle w:val="CdigoHTML"/>
          <w:color w:val="FFFFFF"/>
          <w:sz w:val="21"/>
          <w:szCs w:val="21"/>
          <w:lang w:val="en-US"/>
        </w:rPr>
      </w:pPr>
      <w:r w:rsidRPr="003C65B8">
        <w:rPr>
          <w:rStyle w:val="CdigoHTML"/>
          <w:color w:val="FFFFFF"/>
          <w:sz w:val="21"/>
          <w:szCs w:val="21"/>
          <w:lang w:val="en-US"/>
        </w:rPr>
        <w:t xml:space="preserve"> </w:t>
      </w:r>
      <w:r w:rsidRPr="003C65B8">
        <w:rPr>
          <w:rStyle w:val="hljs-string"/>
          <w:color w:val="A6E22E"/>
          <w:sz w:val="21"/>
          <w:szCs w:val="21"/>
          <w:lang w:val="en-US"/>
        </w:rPr>
        <w:t>"</w:t>
      </w:r>
      <w:proofErr w:type="spellStart"/>
      <w:r w:rsidRPr="003C65B8">
        <w:rPr>
          <w:rStyle w:val="hljs-string"/>
          <w:color w:val="A6E22E"/>
          <w:sz w:val="21"/>
          <w:szCs w:val="21"/>
          <w:lang w:val="en-US"/>
        </w:rPr>
        <w:t>platzi</w:t>
      </w:r>
      <w:proofErr w:type="spellEnd"/>
      <w:r w:rsidRPr="003C65B8">
        <w:rPr>
          <w:rStyle w:val="hljs-string"/>
          <w:color w:val="A6E22E"/>
          <w:sz w:val="21"/>
          <w:szCs w:val="21"/>
          <w:lang w:val="en-US"/>
        </w:rPr>
        <w:t>"</w:t>
      </w:r>
    </w:p>
    <w:p w:rsidR="003C65B8" w:rsidRPr="003C65B8" w:rsidRDefault="003C65B8" w:rsidP="003C65B8">
      <w:pPr>
        <w:pStyle w:val="HTMLconformatoprevio"/>
        <w:shd w:val="clear" w:color="auto" w:fill="333333"/>
        <w:rPr>
          <w:rStyle w:val="CdigoHTML"/>
          <w:color w:val="FFFFFF"/>
          <w:sz w:val="21"/>
          <w:szCs w:val="21"/>
          <w:lang w:val="en-US"/>
        </w:rPr>
      </w:pPr>
      <w:r w:rsidRPr="003C65B8">
        <w:rPr>
          <w:rStyle w:val="CdigoHTML"/>
          <w:color w:val="FFFFFF"/>
          <w:sz w:val="21"/>
          <w:szCs w:val="21"/>
          <w:lang w:val="en-US"/>
        </w:rPr>
        <w:t xml:space="preserve"> ],</w:t>
      </w:r>
    </w:p>
    <w:p w:rsidR="003C65B8" w:rsidRPr="003C65B8" w:rsidRDefault="003C65B8" w:rsidP="003C65B8">
      <w:pPr>
        <w:pStyle w:val="HTMLconformatoprevio"/>
        <w:shd w:val="clear" w:color="auto" w:fill="333333"/>
        <w:rPr>
          <w:rStyle w:val="CdigoHTML"/>
          <w:color w:val="FFFFFF"/>
          <w:sz w:val="21"/>
          <w:szCs w:val="21"/>
          <w:lang w:val="en-US"/>
        </w:rPr>
      </w:pPr>
      <w:r w:rsidRPr="003C65B8">
        <w:rPr>
          <w:rStyle w:val="hljs-attr"/>
          <w:color w:val="FFFFFF"/>
          <w:sz w:val="21"/>
          <w:szCs w:val="21"/>
          <w:lang w:val="en-US"/>
        </w:rPr>
        <w:t>"scripts"</w:t>
      </w:r>
      <w:proofErr w:type="gramStart"/>
      <w:r w:rsidRPr="003C65B8">
        <w:rPr>
          <w:rStyle w:val="CdigoHTML"/>
          <w:color w:val="FFFFFF"/>
          <w:sz w:val="21"/>
          <w:szCs w:val="21"/>
          <w:lang w:val="en-US"/>
        </w:rPr>
        <w:t>:  {</w:t>
      </w:r>
      <w:proofErr w:type="gramEnd"/>
    </w:p>
    <w:p w:rsidR="003C65B8" w:rsidRPr="003C65B8" w:rsidRDefault="003C65B8" w:rsidP="003C65B8">
      <w:pPr>
        <w:pStyle w:val="HTMLconformatoprevio"/>
        <w:shd w:val="clear" w:color="auto" w:fill="333333"/>
        <w:rPr>
          <w:rStyle w:val="CdigoHTML"/>
          <w:color w:val="FFFFFF"/>
          <w:sz w:val="21"/>
          <w:szCs w:val="21"/>
          <w:lang w:val="en-US"/>
        </w:rPr>
      </w:pPr>
      <w:r w:rsidRPr="003C65B8">
        <w:rPr>
          <w:rStyle w:val="CdigoHTML"/>
          <w:color w:val="FFFFFF"/>
          <w:sz w:val="21"/>
          <w:szCs w:val="21"/>
          <w:lang w:val="en-US"/>
        </w:rPr>
        <w:t xml:space="preserve"> </w:t>
      </w:r>
      <w:r w:rsidRPr="003C65B8">
        <w:rPr>
          <w:rStyle w:val="hljs-attr"/>
          <w:color w:val="FFFFFF"/>
          <w:sz w:val="21"/>
          <w:szCs w:val="21"/>
          <w:lang w:val="en-US"/>
        </w:rPr>
        <w:t>"start"</w:t>
      </w:r>
      <w:r w:rsidRPr="003C65B8">
        <w:rPr>
          <w:rStyle w:val="CdigoHTML"/>
          <w:color w:val="FFFFFF"/>
          <w:sz w:val="21"/>
          <w:szCs w:val="21"/>
          <w:lang w:val="en-US"/>
        </w:rPr>
        <w:t xml:space="preserve">:  </w:t>
      </w:r>
      <w:r w:rsidRPr="003C65B8">
        <w:rPr>
          <w:rStyle w:val="hljs-string"/>
          <w:color w:val="A6E22E"/>
          <w:sz w:val="21"/>
          <w:szCs w:val="21"/>
          <w:lang w:val="en-US"/>
        </w:rPr>
        <w:t>"live-server"</w:t>
      </w:r>
    </w:p>
    <w:p w:rsidR="003C65B8" w:rsidRPr="003C65B8" w:rsidRDefault="003C65B8" w:rsidP="003C65B8">
      <w:pPr>
        <w:pStyle w:val="HTMLconformatoprevio"/>
        <w:shd w:val="clear" w:color="auto" w:fill="333333"/>
        <w:rPr>
          <w:rStyle w:val="CdigoHTML"/>
          <w:color w:val="FFFFFF"/>
          <w:sz w:val="21"/>
          <w:szCs w:val="21"/>
        </w:rPr>
      </w:pPr>
      <w:r w:rsidRPr="003C65B8">
        <w:rPr>
          <w:rStyle w:val="CdigoHTML"/>
          <w:color w:val="FFFFFF"/>
          <w:sz w:val="21"/>
          <w:szCs w:val="21"/>
          <w:lang w:val="en-US"/>
        </w:rPr>
        <w:t xml:space="preserve"> </w:t>
      </w:r>
      <w:r w:rsidRPr="003C65B8">
        <w:rPr>
          <w:rStyle w:val="CdigoHTML"/>
          <w:color w:val="FFFFFF"/>
          <w:sz w:val="21"/>
          <w:szCs w:val="21"/>
        </w:rPr>
        <w:t>},</w:t>
      </w:r>
    </w:p>
    <w:p w:rsidR="003C65B8" w:rsidRPr="003C65B8" w:rsidRDefault="003C65B8" w:rsidP="003C65B8">
      <w:pPr>
        <w:pStyle w:val="HTMLconformatoprevio"/>
        <w:shd w:val="clear" w:color="auto" w:fill="333333"/>
        <w:rPr>
          <w:rStyle w:val="CdigoHTML"/>
          <w:color w:val="FFFFFF"/>
          <w:sz w:val="21"/>
          <w:szCs w:val="21"/>
        </w:rPr>
      </w:pPr>
      <w:r w:rsidRPr="003C65B8">
        <w:rPr>
          <w:rStyle w:val="hljs-attr"/>
          <w:color w:val="FFFFFF"/>
          <w:sz w:val="21"/>
          <w:szCs w:val="21"/>
        </w:rPr>
        <w:t>"</w:t>
      </w:r>
      <w:proofErr w:type="spellStart"/>
      <w:r w:rsidRPr="003C65B8">
        <w:rPr>
          <w:rStyle w:val="hljs-attr"/>
          <w:color w:val="FFFFFF"/>
          <w:sz w:val="21"/>
          <w:szCs w:val="21"/>
        </w:rPr>
        <w:t>devDependencies</w:t>
      </w:r>
      <w:proofErr w:type="spellEnd"/>
      <w:r w:rsidRPr="003C65B8">
        <w:rPr>
          <w:rStyle w:val="hljs-attr"/>
          <w:color w:val="FFFFFF"/>
          <w:sz w:val="21"/>
          <w:szCs w:val="21"/>
        </w:rPr>
        <w:t>"</w:t>
      </w:r>
      <w:proofErr w:type="gramStart"/>
      <w:r w:rsidRPr="003C65B8">
        <w:rPr>
          <w:rStyle w:val="CdigoHTML"/>
          <w:color w:val="FFFFFF"/>
          <w:sz w:val="21"/>
          <w:szCs w:val="21"/>
        </w:rPr>
        <w:t>:  {</w:t>
      </w:r>
      <w:proofErr w:type="gramEnd"/>
    </w:p>
    <w:p w:rsidR="003C65B8" w:rsidRPr="003C65B8" w:rsidRDefault="003C65B8" w:rsidP="003C65B8">
      <w:pPr>
        <w:pStyle w:val="HTMLconformatoprevio"/>
        <w:shd w:val="clear" w:color="auto" w:fill="333333"/>
        <w:rPr>
          <w:rStyle w:val="CdigoHTML"/>
          <w:color w:val="FFFFFF"/>
          <w:sz w:val="21"/>
          <w:szCs w:val="21"/>
        </w:rPr>
      </w:pPr>
      <w:r w:rsidRPr="003C65B8">
        <w:rPr>
          <w:rStyle w:val="CdigoHTML"/>
          <w:color w:val="FFFFFF"/>
          <w:sz w:val="21"/>
          <w:szCs w:val="21"/>
        </w:rPr>
        <w:tab/>
      </w:r>
      <w:r w:rsidRPr="003C65B8">
        <w:rPr>
          <w:rStyle w:val="CdigoHTML"/>
          <w:color w:val="FFFFFF"/>
          <w:sz w:val="21"/>
          <w:szCs w:val="21"/>
        </w:rPr>
        <w:tab/>
        <w:t xml:space="preserve"> </w:t>
      </w:r>
      <w:r w:rsidRPr="003C65B8">
        <w:rPr>
          <w:rStyle w:val="hljs-attr"/>
          <w:color w:val="FFFFFF"/>
          <w:sz w:val="21"/>
          <w:szCs w:val="21"/>
        </w:rPr>
        <w:t>"</w:t>
      </w:r>
      <w:proofErr w:type="spellStart"/>
      <w:r w:rsidRPr="003C65B8">
        <w:rPr>
          <w:rStyle w:val="hljs-attr"/>
          <w:color w:val="FFFFFF"/>
          <w:sz w:val="21"/>
          <w:szCs w:val="21"/>
        </w:rPr>
        <w:t>live</w:t>
      </w:r>
      <w:proofErr w:type="spellEnd"/>
      <w:r w:rsidRPr="003C65B8">
        <w:rPr>
          <w:rStyle w:val="hljs-attr"/>
          <w:color w:val="FFFFFF"/>
          <w:sz w:val="21"/>
          <w:szCs w:val="21"/>
        </w:rPr>
        <w:t>-server"</w:t>
      </w:r>
      <w:r w:rsidRPr="003C65B8">
        <w:rPr>
          <w:rStyle w:val="CdigoHTML"/>
          <w:color w:val="FFFFFF"/>
          <w:sz w:val="21"/>
          <w:szCs w:val="21"/>
        </w:rPr>
        <w:t xml:space="preserve">:  </w:t>
      </w:r>
      <w:r w:rsidRPr="003C65B8">
        <w:rPr>
          <w:rStyle w:val="hljs-string"/>
          <w:color w:val="A6E22E"/>
          <w:sz w:val="21"/>
          <w:szCs w:val="21"/>
        </w:rPr>
        <w:t>"^1.2.1"</w:t>
      </w:r>
    </w:p>
    <w:p w:rsidR="003C65B8" w:rsidRPr="003C65B8" w:rsidRDefault="003C65B8" w:rsidP="003C65B8">
      <w:pPr>
        <w:pStyle w:val="HTMLconformatoprevio"/>
        <w:shd w:val="clear" w:color="auto" w:fill="333333"/>
        <w:rPr>
          <w:rStyle w:val="CdigoHTML"/>
          <w:color w:val="FFFFFF"/>
          <w:sz w:val="21"/>
          <w:szCs w:val="21"/>
        </w:rPr>
      </w:pPr>
      <w:r w:rsidRPr="003C65B8">
        <w:rPr>
          <w:rStyle w:val="CdigoHTML"/>
          <w:color w:val="FFFFFF"/>
          <w:sz w:val="21"/>
          <w:szCs w:val="21"/>
        </w:rPr>
        <w:tab/>
        <w:t xml:space="preserve"> }</w:t>
      </w:r>
    </w:p>
    <w:p w:rsidR="003C65B8" w:rsidRPr="003C65B8" w:rsidRDefault="003C65B8" w:rsidP="003C65B8">
      <w:pPr>
        <w:pStyle w:val="HTMLconformatoprevio"/>
        <w:shd w:val="clear" w:color="auto" w:fill="333333"/>
        <w:rPr>
          <w:rStyle w:val="CdigoHTML"/>
          <w:color w:val="FFFFFF"/>
          <w:sz w:val="21"/>
          <w:szCs w:val="21"/>
        </w:rPr>
      </w:pPr>
      <w:r w:rsidRPr="003C65B8">
        <w:rPr>
          <w:rStyle w:val="CdigoHTML"/>
          <w:color w:val="FFFFFF"/>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 xml:space="preserve">Una vez tengamos todo esto listo vamos a </w:t>
      </w:r>
      <w:proofErr w:type="gramStart"/>
      <w:r w:rsidRPr="003C65B8">
        <w:rPr>
          <w:rFonts w:ascii="Arial" w:hAnsi="Arial" w:cs="Arial"/>
          <w:color w:val="4A4A4A"/>
          <w:sz w:val="21"/>
          <w:szCs w:val="21"/>
        </w:rPr>
        <w:t>proceder a instalar</w:t>
      </w:r>
      <w:proofErr w:type="gramEnd"/>
      <w:r w:rsidRPr="003C65B8">
        <w:rPr>
          <w:rFonts w:ascii="Arial" w:hAnsi="Arial" w:cs="Arial"/>
          <w:color w:val="4A4A4A"/>
          <w:sz w:val="21"/>
          <w:szCs w:val="21"/>
        </w:rPr>
        <w:t xml:space="preserve"> nuestro </w:t>
      </w:r>
      <w:proofErr w:type="spellStart"/>
      <w:r w:rsidRPr="003C65B8">
        <w:rPr>
          <w:rStyle w:val="CdigoHTML"/>
          <w:color w:val="4A4A4A"/>
          <w:sz w:val="21"/>
          <w:szCs w:val="21"/>
        </w:rPr>
        <w:t>live</w:t>
      </w:r>
      <w:proofErr w:type="spellEnd"/>
      <w:r w:rsidRPr="003C65B8">
        <w:rPr>
          <w:rStyle w:val="CdigoHTML"/>
          <w:color w:val="4A4A4A"/>
          <w:sz w:val="21"/>
          <w:szCs w:val="21"/>
        </w:rPr>
        <w:t>-server</w:t>
      </w:r>
      <w:r w:rsidRPr="003C65B8">
        <w:rPr>
          <w:rFonts w:ascii="Arial" w:hAnsi="Arial" w:cs="Arial"/>
          <w:color w:val="4A4A4A"/>
          <w:sz w:val="21"/>
          <w:szCs w:val="21"/>
        </w:rPr>
        <w:t> para empezar a trabajar. Para instalar esto vamos a usar el siguiente comando </w:t>
      </w:r>
      <w:proofErr w:type="spellStart"/>
      <w:r w:rsidRPr="003C65B8">
        <w:rPr>
          <w:rStyle w:val="CdigoHTML"/>
          <w:color w:val="4A4A4A"/>
          <w:sz w:val="21"/>
          <w:szCs w:val="21"/>
        </w:rPr>
        <w:t>npm</w:t>
      </w:r>
      <w:proofErr w:type="spellEnd"/>
      <w:r w:rsidRPr="003C65B8">
        <w:rPr>
          <w:rStyle w:val="CdigoHTML"/>
          <w:color w:val="4A4A4A"/>
          <w:sz w:val="21"/>
          <w:szCs w:val="21"/>
        </w:rPr>
        <w:t xml:space="preserve"> i -D </w:t>
      </w:r>
      <w:proofErr w:type="spellStart"/>
      <w:r w:rsidRPr="003C65B8">
        <w:rPr>
          <w:rStyle w:val="CdigoHTML"/>
          <w:color w:val="4A4A4A"/>
          <w:sz w:val="21"/>
          <w:szCs w:val="21"/>
        </w:rPr>
        <w:t>live</w:t>
      </w:r>
      <w:proofErr w:type="spellEnd"/>
      <w:r w:rsidRPr="003C65B8">
        <w:rPr>
          <w:rStyle w:val="CdigoHTML"/>
          <w:color w:val="4A4A4A"/>
          <w:sz w:val="21"/>
          <w:szCs w:val="21"/>
        </w:rPr>
        <w:t>-server</w:t>
      </w:r>
      <w:r w:rsidRPr="003C65B8">
        <w:rPr>
          <w:rFonts w:ascii="Arial" w:hAnsi="Arial" w:cs="Arial"/>
          <w:color w:val="4A4A4A"/>
          <w:sz w:val="21"/>
          <w:szCs w:val="21"/>
        </w:rPr>
        <w:t> donde </w:t>
      </w:r>
      <w:r w:rsidRPr="003C65B8">
        <w:rPr>
          <w:rStyle w:val="CdigoHTML"/>
          <w:color w:val="4A4A4A"/>
          <w:sz w:val="21"/>
          <w:szCs w:val="21"/>
        </w:rPr>
        <w:t>i</w:t>
      </w:r>
      <w:r w:rsidRPr="003C65B8">
        <w:rPr>
          <w:rFonts w:ascii="Arial" w:hAnsi="Arial" w:cs="Arial"/>
          <w:color w:val="4A4A4A"/>
          <w:sz w:val="21"/>
          <w:szCs w:val="21"/>
        </w:rPr>
        <w:t> significa </w:t>
      </w:r>
      <w:proofErr w:type="spellStart"/>
      <w:r w:rsidRPr="003C65B8">
        <w:rPr>
          <w:rStyle w:val="nfasis"/>
          <w:rFonts w:ascii="Arial" w:eastAsiaTheme="majorEastAsia" w:hAnsi="Arial" w:cs="Arial"/>
          <w:color w:val="4A4A4A"/>
          <w:sz w:val="21"/>
          <w:szCs w:val="21"/>
        </w:rPr>
        <w:t>install</w:t>
      </w:r>
      <w:proofErr w:type="spellEnd"/>
      <w:r w:rsidRPr="003C65B8">
        <w:rPr>
          <w:rFonts w:ascii="Arial" w:hAnsi="Arial" w:cs="Arial"/>
          <w:color w:val="4A4A4A"/>
          <w:sz w:val="21"/>
          <w:szCs w:val="21"/>
        </w:rPr>
        <w:t> y la bandera </w:t>
      </w:r>
      <w:r w:rsidRPr="003C65B8">
        <w:rPr>
          <w:rStyle w:val="CdigoHTML"/>
          <w:color w:val="4A4A4A"/>
          <w:sz w:val="21"/>
          <w:szCs w:val="21"/>
        </w:rPr>
        <w:t>-D</w:t>
      </w:r>
      <w:r w:rsidRPr="003C65B8">
        <w:rPr>
          <w:rFonts w:ascii="Arial" w:hAnsi="Arial" w:cs="Arial"/>
          <w:color w:val="4A4A4A"/>
          <w:sz w:val="21"/>
          <w:szCs w:val="21"/>
        </w:rPr>
        <w:t> </w:t>
      </w:r>
      <w:proofErr w:type="spellStart"/>
      <w:r w:rsidRPr="003C65B8">
        <w:rPr>
          <w:rStyle w:val="nfasis"/>
          <w:rFonts w:ascii="Arial" w:eastAsiaTheme="majorEastAsia" w:hAnsi="Arial" w:cs="Arial"/>
          <w:color w:val="4A4A4A"/>
          <w:sz w:val="21"/>
          <w:szCs w:val="21"/>
        </w:rPr>
        <w:t>develoment</w:t>
      </w:r>
      <w:proofErr w:type="spellEnd"/>
      <w:r w:rsidRPr="003C65B8">
        <w:rPr>
          <w:rFonts w:ascii="Arial" w:hAnsi="Arial" w:cs="Arial"/>
          <w:color w:val="4A4A4A"/>
          <w:sz w:val="21"/>
          <w:szCs w:val="21"/>
        </w:rPr>
        <w:t>, esto quiere decir que no lo vamos a usar en producción.</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Una vez instalado ya lo podremos usar con el </w:t>
      </w:r>
      <w:proofErr w:type="spellStart"/>
      <w:proofErr w:type="gramStart"/>
      <w:r w:rsidRPr="003C65B8">
        <w:rPr>
          <w:rStyle w:val="CdigoHTML"/>
          <w:color w:val="4A4A4A"/>
          <w:sz w:val="21"/>
          <w:szCs w:val="21"/>
        </w:rPr>
        <w:t>package.json</w:t>
      </w:r>
      <w:proofErr w:type="spellEnd"/>
      <w:proofErr w:type="gramEnd"/>
      <w:r w:rsidRPr="003C65B8">
        <w:rPr>
          <w:rFonts w:ascii="Arial" w:hAnsi="Arial" w:cs="Arial"/>
          <w:color w:val="4A4A4A"/>
          <w:sz w:val="21"/>
          <w:szCs w:val="21"/>
        </w:rPr>
        <w:t> que dejé arriba. Lo usaremos con el comando </w:t>
      </w:r>
      <w:proofErr w:type="spellStart"/>
      <w:r w:rsidRPr="003C65B8">
        <w:rPr>
          <w:rStyle w:val="CdigoHTML"/>
          <w:color w:val="4A4A4A"/>
          <w:sz w:val="21"/>
          <w:szCs w:val="21"/>
        </w:rPr>
        <w:t>start</w:t>
      </w:r>
      <w:proofErr w:type="spellEnd"/>
      <w:r w:rsidRPr="003C65B8">
        <w:rPr>
          <w:rFonts w:ascii="Arial" w:hAnsi="Arial" w:cs="Arial"/>
          <w:color w:val="4A4A4A"/>
          <w:sz w:val="21"/>
          <w:szCs w:val="21"/>
        </w:rPr>
        <w:t> que llamará a su vez a </w:t>
      </w:r>
      <w:proofErr w:type="spellStart"/>
      <w:r w:rsidRPr="003C65B8">
        <w:rPr>
          <w:rStyle w:val="CdigoHTML"/>
          <w:color w:val="4A4A4A"/>
          <w:sz w:val="21"/>
          <w:szCs w:val="21"/>
        </w:rPr>
        <w:t>live</w:t>
      </w:r>
      <w:proofErr w:type="spellEnd"/>
      <w:r w:rsidRPr="003C65B8">
        <w:rPr>
          <w:rStyle w:val="CdigoHTML"/>
          <w:color w:val="4A4A4A"/>
          <w:sz w:val="21"/>
          <w:szCs w:val="21"/>
        </w:rPr>
        <w:t>-server</w:t>
      </w:r>
      <w:r w:rsidRPr="003C65B8">
        <w:rPr>
          <w:rFonts w:ascii="Arial" w:hAnsi="Arial" w:cs="Arial"/>
          <w:color w:val="4A4A4A"/>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Antes de ejecutar este vamos a implementar varios archivos. Estos serán los siguientes:</w:t>
      </w:r>
    </w:p>
    <w:p w:rsidR="003C65B8" w:rsidRPr="003C65B8" w:rsidRDefault="00170434" w:rsidP="003C65B8">
      <w:pPr>
        <w:pStyle w:val="NormalWeb"/>
        <w:shd w:val="clear" w:color="auto" w:fill="FFFFFF"/>
        <w:spacing w:before="0" w:beforeAutospacing="0" w:after="0" w:afterAutospacing="0"/>
        <w:rPr>
          <w:rFonts w:ascii="Arial" w:hAnsi="Arial" w:cs="Arial"/>
          <w:color w:val="4A4A4A"/>
          <w:sz w:val="21"/>
          <w:szCs w:val="21"/>
        </w:rPr>
      </w:pPr>
      <w:hyperlink r:id="rId12" w:tgtFrame="_blank" w:history="1">
        <w:r w:rsidR="003C65B8" w:rsidRPr="003C65B8">
          <w:rPr>
            <w:rStyle w:val="Hipervnculo"/>
            <w:rFonts w:ascii="Arial" w:eastAsiaTheme="majorEastAsia" w:hAnsi="Arial" w:cs="Arial"/>
            <w:color w:val="0791E6"/>
            <w:sz w:val="21"/>
            <w:szCs w:val="21"/>
          </w:rPr>
          <w:t>HTML</w:t>
        </w:r>
      </w:hyperlink>
      <w:r w:rsidR="003C65B8">
        <w:rPr>
          <w:rFonts w:ascii="Arial" w:hAnsi="Arial" w:cs="Arial"/>
          <w:color w:val="4A4A4A"/>
          <w:sz w:val="21"/>
          <w:szCs w:val="21"/>
        </w:rPr>
        <w:t xml:space="preserve">, </w:t>
      </w:r>
      <w:hyperlink r:id="rId13" w:tgtFrame="_blank" w:history="1">
        <w:r w:rsidR="003C65B8" w:rsidRPr="003C65B8">
          <w:rPr>
            <w:rStyle w:val="Hipervnculo"/>
            <w:rFonts w:ascii="Arial" w:eastAsiaTheme="majorEastAsia" w:hAnsi="Arial" w:cs="Arial"/>
            <w:color w:val="0791E6"/>
            <w:sz w:val="21"/>
            <w:szCs w:val="21"/>
          </w:rPr>
          <w:t>CSS</w:t>
        </w:r>
      </w:hyperlink>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También cualquier video que tengamos en nuestra PC. Nuestras carpetas tienen que quedar de la siguiente forma:</w:t>
      </w:r>
    </w:p>
    <w:p w:rsidR="003C65B8" w:rsidRPr="003C65B8" w:rsidRDefault="003C65B8" w:rsidP="003C65B8">
      <w:pPr>
        <w:spacing w:line="240" w:lineRule="auto"/>
        <w:jc w:val="center"/>
        <w:rPr>
          <w:rFonts w:ascii="Times New Roman" w:hAnsi="Times New Roman" w:cs="Times New Roman"/>
          <w:sz w:val="21"/>
          <w:szCs w:val="21"/>
        </w:rPr>
      </w:pPr>
      <w:r w:rsidRPr="003C65B8">
        <w:rPr>
          <w:noProof/>
          <w:sz w:val="21"/>
          <w:szCs w:val="21"/>
        </w:rPr>
        <w:drawing>
          <wp:inline distT="0" distB="0" distL="0" distR="0">
            <wp:extent cx="1127760" cy="1134967"/>
            <wp:effectExtent l="0" t="0" r="0" b="825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142088" cy="1149387"/>
                    </a:xfrm>
                    <a:prstGeom prst="rect">
                      <a:avLst/>
                    </a:prstGeom>
                    <a:noFill/>
                    <a:ln>
                      <a:noFill/>
                    </a:ln>
                  </pic:spPr>
                </pic:pic>
              </a:graphicData>
            </a:graphic>
          </wp:inline>
        </w:drawing>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 xml:space="preserve">Ahora sí vamos a ejecutar </w:t>
      </w:r>
      <w:proofErr w:type="gramStart"/>
      <w:r w:rsidRPr="003C65B8">
        <w:rPr>
          <w:rFonts w:ascii="Arial" w:hAnsi="Arial" w:cs="Arial"/>
          <w:color w:val="4A4A4A"/>
          <w:sz w:val="21"/>
          <w:szCs w:val="21"/>
        </w:rPr>
        <w:t>nuestro pequeña aplicación</w:t>
      </w:r>
      <w:proofErr w:type="gramEnd"/>
      <w:r w:rsidRPr="003C65B8">
        <w:rPr>
          <w:rFonts w:ascii="Arial" w:hAnsi="Arial" w:cs="Arial"/>
          <w:color w:val="4A4A4A"/>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proofErr w:type="spellStart"/>
      <w:r w:rsidRPr="003C65B8">
        <w:rPr>
          <w:rFonts w:ascii="Arial" w:hAnsi="Arial" w:cs="Arial"/>
          <w:color w:val="4A4A4A"/>
          <w:sz w:val="21"/>
          <w:szCs w:val="21"/>
        </w:rPr>
        <w:t>npm</w:t>
      </w:r>
      <w:proofErr w:type="spellEnd"/>
      <w:r w:rsidRPr="003C65B8">
        <w:rPr>
          <w:rFonts w:ascii="Arial" w:hAnsi="Arial" w:cs="Arial"/>
          <w:color w:val="4A4A4A"/>
          <w:sz w:val="21"/>
          <w:szCs w:val="21"/>
        </w:rPr>
        <w:t xml:space="preserve"> </w:t>
      </w:r>
      <w:proofErr w:type="spellStart"/>
      <w:r w:rsidRPr="003C65B8">
        <w:rPr>
          <w:rFonts w:ascii="Arial" w:hAnsi="Arial" w:cs="Arial"/>
          <w:color w:val="4A4A4A"/>
          <w:sz w:val="21"/>
          <w:szCs w:val="21"/>
        </w:rPr>
        <w:t>start</w:t>
      </w:r>
      <w:proofErr w:type="spellEnd"/>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lastRenderedPageBreak/>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Nuestra pequeña aplicación andará en la </w:t>
      </w:r>
      <w:r w:rsidRPr="003C65B8">
        <w:rPr>
          <w:rStyle w:val="Textoennegrita"/>
          <w:rFonts w:ascii="Arial" w:hAnsi="Arial" w:cs="Arial"/>
          <w:color w:val="4A4A4A"/>
          <w:sz w:val="21"/>
          <w:szCs w:val="21"/>
        </w:rPr>
        <w:t>IP</w:t>
      </w:r>
      <w:r w:rsidRPr="003C65B8">
        <w:rPr>
          <w:rFonts w:ascii="Arial" w:hAnsi="Arial" w:cs="Arial"/>
          <w:color w:val="4A4A4A"/>
          <w:sz w:val="21"/>
          <w:szCs w:val="21"/>
        </w:rPr>
        <w:t> que nos muestre la terminal.</w:t>
      </w:r>
    </w:p>
    <w:p w:rsidR="003C65B8" w:rsidRPr="003C65B8" w:rsidRDefault="003C65B8" w:rsidP="003C65B8">
      <w:pPr>
        <w:spacing w:line="240" w:lineRule="auto"/>
        <w:jc w:val="center"/>
        <w:rPr>
          <w:rFonts w:ascii="Times New Roman" w:hAnsi="Times New Roman" w:cs="Times New Roman"/>
          <w:sz w:val="21"/>
          <w:szCs w:val="21"/>
        </w:rPr>
      </w:pPr>
      <w:r w:rsidRPr="003C65B8">
        <w:rPr>
          <w:noProof/>
          <w:sz w:val="21"/>
          <w:szCs w:val="21"/>
        </w:rPr>
        <w:drawing>
          <wp:inline distT="0" distB="0" distL="0" distR="0">
            <wp:extent cx="3855720" cy="2227920"/>
            <wp:effectExtent l="0" t="0" r="0" b="127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863561" cy="2232451"/>
                    </a:xfrm>
                    <a:prstGeom prst="rect">
                      <a:avLst/>
                    </a:prstGeom>
                    <a:noFill/>
                    <a:ln>
                      <a:noFill/>
                    </a:ln>
                  </pic:spPr>
                </pic:pic>
              </a:graphicData>
            </a:graphic>
          </wp:inline>
        </w:drawing>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w:t>
      </w:r>
    </w:p>
    <w:p w:rsidR="003C65B8" w:rsidRPr="003C65B8" w:rsidRDefault="003C65B8" w:rsidP="003C65B8">
      <w:pPr>
        <w:pStyle w:val="Ttulo2"/>
        <w:shd w:val="clear" w:color="auto" w:fill="FFFFFF"/>
        <w:spacing w:before="0" w:line="240" w:lineRule="auto"/>
        <w:rPr>
          <w:rFonts w:ascii="Arial" w:hAnsi="Arial" w:cs="Arial"/>
          <w:color w:val="4A4A4A"/>
          <w:sz w:val="21"/>
          <w:szCs w:val="21"/>
        </w:rPr>
      </w:pPr>
      <w:r w:rsidRPr="003C65B8">
        <w:rPr>
          <w:rFonts w:ascii="Arial" w:hAnsi="Arial" w:cs="Arial"/>
          <w:color w:val="4A4A4A"/>
          <w:sz w:val="21"/>
          <w:szCs w:val="21"/>
        </w:rPr>
        <w:t>¿Qué sigue?</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Tenemos un botón que no funciona, lo vamos a poner a funcionar con un </w:t>
      </w:r>
      <w:r w:rsidRPr="003C65B8">
        <w:rPr>
          <w:rStyle w:val="CdigoHTML"/>
          <w:color w:val="4A4A4A"/>
          <w:sz w:val="21"/>
          <w:szCs w:val="21"/>
        </w:rPr>
        <w:t xml:space="preserve">media </w:t>
      </w:r>
      <w:proofErr w:type="spellStart"/>
      <w:r w:rsidRPr="003C65B8">
        <w:rPr>
          <w:rStyle w:val="CdigoHTML"/>
          <w:color w:val="4A4A4A"/>
          <w:sz w:val="21"/>
          <w:szCs w:val="21"/>
        </w:rPr>
        <w:t>query</w:t>
      </w:r>
      <w:proofErr w:type="spellEnd"/>
      <w:r w:rsidRPr="003C65B8">
        <w:rPr>
          <w:rFonts w:ascii="Arial" w:hAnsi="Arial" w:cs="Arial"/>
          <w:color w:val="4A4A4A"/>
          <w:sz w:val="21"/>
          <w:szCs w:val="21"/>
        </w:rPr>
        <w:t>. Abrimos nuestras etiquetas de </w:t>
      </w:r>
      <w:r w:rsidRPr="003C65B8">
        <w:rPr>
          <w:rStyle w:val="CdigoHTML"/>
          <w:color w:val="4A4A4A"/>
          <w:sz w:val="21"/>
          <w:szCs w:val="21"/>
        </w:rPr>
        <w:t>script</w:t>
      </w:r>
      <w:r w:rsidRPr="003C65B8">
        <w:rPr>
          <w:rFonts w:ascii="Arial" w:hAnsi="Arial" w:cs="Arial"/>
          <w:color w:val="4A4A4A"/>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Tenemos un vídeo que debemos manipular, lo vamos a hacer con </w:t>
      </w:r>
      <w:proofErr w:type="spellStart"/>
      <w:proofErr w:type="gramStart"/>
      <w:r w:rsidRPr="003C65B8">
        <w:rPr>
          <w:rStyle w:val="CdigoHTML"/>
          <w:color w:val="4A4A4A"/>
          <w:sz w:val="21"/>
          <w:szCs w:val="21"/>
        </w:rPr>
        <w:t>querySelector</w:t>
      </w:r>
      <w:proofErr w:type="spellEnd"/>
      <w:r w:rsidRPr="003C65B8">
        <w:rPr>
          <w:rStyle w:val="CdigoHTML"/>
          <w:color w:val="4A4A4A"/>
          <w:sz w:val="21"/>
          <w:szCs w:val="21"/>
        </w:rPr>
        <w:t>(</w:t>
      </w:r>
      <w:proofErr w:type="gramEnd"/>
      <w:r w:rsidRPr="003C65B8">
        <w:rPr>
          <w:rStyle w:val="CdigoHTML"/>
          <w:color w:val="4A4A4A"/>
          <w:sz w:val="21"/>
          <w:szCs w:val="21"/>
        </w:rPr>
        <w:t>"")</w:t>
      </w:r>
      <w:r w:rsidRPr="003C65B8">
        <w:rPr>
          <w:rFonts w:ascii="Arial" w:hAnsi="Arial" w:cs="Arial"/>
          <w:color w:val="4A4A4A"/>
          <w:sz w:val="21"/>
          <w:szCs w:val="21"/>
        </w:rPr>
        <w:t>, a este tenemos que pasarlo un elemento, en este caso será </w:t>
      </w:r>
      <w:r w:rsidRPr="003C65B8">
        <w:rPr>
          <w:rStyle w:val="Textoennegrita"/>
          <w:rFonts w:ascii="Arial" w:hAnsi="Arial" w:cs="Arial"/>
          <w:color w:val="4A4A4A"/>
          <w:sz w:val="21"/>
          <w:szCs w:val="21"/>
        </w:rPr>
        <w:t>video</w:t>
      </w:r>
      <w:r w:rsidRPr="003C65B8">
        <w:rPr>
          <w:rFonts w:ascii="Arial" w:hAnsi="Arial" w:cs="Arial"/>
          <w:color w:val="4A4A4A"/>
          <w:sz w:val="21"/>
          <w:szCs w:val="21"/>
        </w:rPr>
        <w:t>, es el único elemento </w:t>
      </w:r>
      <w:r w:rsidRPr="003C65B8">
        <w:rPr>
          <w:rStyle w:val="Textoennegrita"/>
          <w:rFonts w:ascii="Arial" w:hAnsi="Arial" w:cs="Arial"/>
          <w:color w:val="4A4A4A"/>
          <w:sz w:val="21"/>
          <w:szCs w:val="21"/>
        </w:rPr>
        <w:t>video</w:t>
      </w:r>
      <w:r w:rsidRPr="003C65B8">
        <w:rPr>
          <w:rFonts w:ascii="Arial" w:hAnsi="Arial" w:cs="Arial"/>
          <w:color w:val="4A4A4A"/>
          <w:sz w:val="21"/>
          <w:szCs w:val="21"/>
        </w:rPr>
        <w:t> en nuestro </w:t>
      </w:r>
      <w:r w:rsidRPr="003C65B8">
        <w:rPr>
          <w:rStyle w:val="Textoennegrita"/>
          <w:rFonts w:ascii="Arial" w:hAnsi="Arial" w:cs="Arial"/>
          <w:color w:val="4A4A4A"/>
          <w:sz w:val="21"/>
          <w:szCs w:val="21"/>
        </w:rPr>
        <w:t>HTML</w:t>
      </w:r>
      <w:r w:rsidRPr="003C65B8">
        <w:rPr>
          <w:rFonts w:ascii="Arial" w:hAnsi="Arial" w:cs="Arial"/>
          <w:color w:val="4A4A4A"/>
          <w:sz w:val="21"/>
          <w:szCs w:val="21"/>
        </w:rPr>
        <w:t xml:space="preserve">. </w:t>
      </w:r>
      <w:proofErr w:type="spellStart"/>
      <w:r w:rsidRPr="003C65B8">
        <w:rPr>
          <w:rFonts w:ascii="Arial" w:hAnsi="Arial" w:cs="Arial"/>
          <w:color w:val="4A4A4A"/>
          <w:sz w:val="21"/>
          <w:szCs w:val="21"/>
        </w:rPr>
        <w:t>Tambien</w:t>
      </w:r>
      <w:proofErr w:type="spellEnd"/>
      <w:r w:rsidRPr="003C65B8">
        <w:rPr>
          <w:rFonts w:ascii="Arial" w:hAnsi="Arial" w:cs="Arial"/>
          <w:color w:val="4A4A4A"/>
          <w:sz w:val="21"/>
          <w:szCs w:val="21"/>
        </w:rPr>
        <w:t xml:space="preserve"> debemos traer nuestro botón con `</w:t>
      </w:r>
      <w:proofErr w:type="spellStart"/>
      <w:r w:rsidRPr="003C65B8">
        <w:rPr>
          <w:rFonts w:ascii="Arial" w:hAnsi="Arial" w:cs="Arial"/>
          <w:color w:val="4A4A4A"/>
          <w:sz w:val="21"/>
          <w:szCs w:val="21"/>
        </w:rPr>
        <w:t>querySelector</w:t>
      </w:r>
      <w:proofErr w:type="spellEnd"/>
      <w:r w:rsidRPr="003C65B8">
        <w:rPr>
          <w:rFonts w:ascii="Arial" w:hAnsi="Arial" w:cs="Arial"/>
          <w:color w:val="4A4A4A"/>
          <w:sz w:val="21"/>
          <w:szCs w:val="21"/>
        </w:rPr>
        <w:t>``.</w:t>
      </w:r>
    </w:p>
    <w:p w:rsidR="003C65B8" w:rsidRPr="003C65B8" w:rsidRDefault="003C65B8" w:rsidP="003C65B8">
      <w:pPr>
        <w:pStyle w:val="HTMLconformatoprevio"/>
        <w:shd w:val="clear" w:color="auto" w:fill="333333"/>
        <w:rPr>
          <w:rStyle w:val="CdigoHTML"/>
          <w:color w:val="FFFFFF"/>
          <w:sz w:val="21"/>
          <w:szCs w:val="21"/>
        </w:rPr>
      </w:pPr>
      <w:proofErr w:type="spellStart"/>
      <w:proofErr w:type="gramStart"/>
      <w:r w:rsidRPr="003C65B8">
        <w:rPr>
          <w:rStyle w:val="hljs-keyword"/>
          <w:b/>
          <w:bCs/>
          <w:color w:val="F92672"/>
          <w:sz w:val="21"/>
          <w:szCs w:val="21"/>
        </w:rPr>
        <w:t>const</w:t>
      </w:r>
      <w:proofErr w:type="spellEnd"/>
      <w:r w:rsidRPr="003C65B8">
        <w:rPr>
          <w:rStyle w:val="CdigoHTML"/>
          <w:color w:val="FFFFFF"/>
          <w:sz w:val="21"/>
          <w:szCs w:val="21"/>
        </w:rPr>
        <w:t xml:space="preserve">  video</w:t>
      </w:r>
      <w:proofErr w:type="gramEnd"/>
      <w:r w:rsidRPr="003C65B8">
        <w:rPr>
          <w:rStyle w:val="CdigoHTML"/>
          <w:color w:val="FFFFFF"/>
          <w:sz w:val="21"/>
          <w:szCs w:val="21"/>
        </w:rPr>
        <w:t xml:space="preserve"> = </w:t>
      </w:r>
      <w:proofErr w:type="spellStart"/>
      <w:r w:rsidRPr="003C65B8">
        <w:rPr>
          <w:rStyle w:val="hljs-builtin"/>
          <w:color w:val="A6E22E"/>
          <w:sz w:val="21"/>
          <w:szCs w:val="21"/>
        </w:rPr>
        <w:t>document</w:t>
      </w:r>
      <w:r w:rsidRPr="003C65B8">
        <w:rPr>
          <w:rStyle w:val="CdigoHTML"/>
          <w:color w:val="FFFFFF"/>
          <w:sz w:val="21"/>
          <w:szCs w:val="21"/>
        </w:rPr>
        <w:t>.</w:t>
      </w:r>
      <w:r w:rsidRPr="003C65B8">
        <w:rPr>
          <w:rStyle w:val="hljs-builtin"/>
          <w:color w:val="A6E22E"/>
          <w:sz w:val="21"/>
          <w:szCs w:val="21"/>
        </w:rPr>
        <w:t>querySelector</w:t>
      </w:r>
      <w:proofErr w:type="spellEnd"/>
      <w:r w:rsidRPr="003C65B8">
        <w:rPr>
          <w:rStyle w:val="CdigoHTML"/>
          <w:color w:val="FFFFFF"/>
          <w:sz w:val="21"/>
          <w:szCs w:val="21"/>
        </w:rPr>
        <w:t>(</w:t>
      </w:r>
      <w:r w:rsidRPr="003C65B8">
        <w:rPr>
          <w:rStyle w:val="hljs-string"/>
          <w:color w:val="A6E22E"/>
          <w:sz w:val="21"/>
          <w:szCs w:val="21"/>
        </w:rPr>
        <w:t>"video"</w:t>
      </w:r>
      <w:r w:rsidRPr="003C65B8">
        <w:rPr>
          <w:rStyle w:val="CdigoHTML"/>
          <w:color w:val="FFFFFF"/>
          <w:sz w:val="21"/>
          <w:szCs w:val="21"/>
        </w:rPr>
        <w:t>)</w:t>
      </w:r>
    </w:p>
    <w:p w:rsidR="003C65B8" w:rsidRPr="003C65B8" w:rsidRDefault="003C65B8" w:rsidP="003C65B8">
      <w:pPr>
        <w:pStyle w:val="HTMLconformatoprevio"/>
        <w:shd w:val="clear" w:color="auto" w:fill="333333"/>
        <w:rPr>
          <w:rStyle w:val="CdigoHTML"/>
          <w:color w:val="FFFFFF"/>
          <w:sz w:val="21"/>
          <w:szCs w:val="21"/>
        </w:rPr>
      </w:pPr>
    </w:p>
    <w:p w:rsidR="003C65B8" w:rsidRPr="003C65B8" w:rsidRDefault="003C65B8" w:rsidP="003C65B8">
      <w:pPr>
        <w:pStyle w:val="HTMLconformatoprevio"/>
        <w:shd w:val="clear" w:color="auto" w:fill="333333"/>
        <w:rPr>
          <w:rStyle w:val="CdigoHTML"/>
          <w:color w:val="FFFFFF"/>
          <w:sz w:val="21"/>
          <w:szCs w:val="21"/>
          <w:lang w:val="en-US"/>
        </w:rPr>
      </w:pPr>
      <w:proofErr w:type="gramStart"/>
      <w:r w:rsidRPr="003C65B8">
        <w:rPr>
          <w:rStyle w:val="hljs-keyword"/>
          <w:b/>
          <w:bCs/>
          <w:color w:val="F92672"/>
          <w:sz w:val="21"/>
          <w:szCs w:val="21"/>
          <w:lang w:val="en-US"/>
        </w:rPr>
        <w:t>const</w:t>
      </w:r>
      <w:r w:rsidRPr="003C65B8">
        <w:rPr>
          <w:rStyle w:val="CdigoHTML"/>
          <w:color w:val="FFFFFF"/>
          <w:sz w:val="21"/>
          <w:szCs w:val="21"/>
          <w:lang w:val="en-US"/>
        </w:rPr>
        <w:t xml:space="preserve">  button</w:t>
      </w:r>
      <w:proofErr w:type="gramEnd"/>
      <w:r w:rsidRPr="003C65B8">
        <w:rPr>
          <w:rStyle w:val="CdigoHTML"/>
          <w:color w:val="FFFFFF"/>
          <w:sz w:val="21"/>
          <w:szCs w:val="21"/>
          <w:lang w:val="en-US"/>
        </w:rPr>
        <w:t xml:space="preserve"> = </w:t>
      </w:r>
      <w:proofErr w:type="spellStart"/>
      <w:r w:rsidRPr="003C65B8">
        <w:rPr>
          <w:rStyle w:val="hljs-builtin"/>
          <w:color w:val="A6E22E"/>
          <w:sz w:val="21"/>
          <w:szCs w:val="21"/>
          <w:lang w:val="en-US"/>
        </w:rPr>
        <w:t>document</w:t>
      </w:r>
      <w:r w:rsidRPr="003C65B8">
        <w:rPr>
          <w:rStyle w:val="CdigoHTML"/>
          <w:color w:val="FFFFFF"/>
          <w:sz w:val="21"/>
          <w:szCs w:val="21"/>
          <w:lang w:val="en-US"/>
        </w:rPr>
        <w:t>.</w:t>
      </w:r>
      <w:r w:rsidRPr="003C65B8">
        <w:rPr>
          <w:rStyle w:val="hljs-builtin"/>
          <w:color w:val="A6E22E"/>
          <w:sz w:val="21"/>
          <w:szCs w:val="21"/>
          <w:lang w:val="en-US"/>
        </w:rPr>
        <w:t>querySelector</w:t>
      </w:r>
      <w:proofErr w:type="spellEnd"/>
      <w:r w:rsidRPr="003C65B8">
        <w:rPr>
          <w:rStyle w:val="CdigoHTML"/>
          <w:color w:val="FFFFFF"/>
          <w:sz w:val="21"/>
          <w:szCs w:val="21"/>
          <w:lang w:val="en-US"/>
        </w:rPr>
        <w:t>(</w:t>
      </w:r>
      <w:r w:rsidRPr="003C65B8">
        <w:rPr>
          <w:rStyle w:val="hljs-string"/>
          <w:color w:val="A6E22E"/>
          <w:sz w:val="21"/>
          <w:szCs w:val="21"/>
          <w:lang w:val="en-US"/>
        </w:rPr>
        <w:t>"button"</w:t>
      </w:r>
      <w:r w:rsidRPr="003C65B8">
        <w:rPr>
          <w:rStyle w:val="CdigoHTML"/>
          <w:color w:val="FFFFFF"/>
          <w:sz w:val="21"/>
          <w:szCs w:val="21"/>
          <w:lang w:val="en-US"/>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Cuando le demos </w:t>
      </w:r>
      <w:proofErr w:type="spellStart"/>
      <w:proofErr w:type="gramStart"/>
      <w:r w:rsidRPr="003C65B8">
        <w:rPr>
          <w:rStyle w:val="Textoennegrita"/>
          <w:rFonts w:ascii="Arial" w:hAnsi="Arial" w:cs="Arial"/>
          <w:color w:val="4A4A4A"/>
          <w:sz w:val="21"/>
          <w:szCs w:val="21"/>
        </w:rPr>
        <w:t>click</w:t>
      </w:r>
      <w:proofErr w:type="spellEnd"/>
      <w:proofErr w:type="gramEnd"/>
      <w:r w:rsidRPr="003C65B8">
        <w:rPr>
          <w:rFonts w:ascii="Arial" w:hAnsi="Arial" w:cs="Arial"/>
          <w:color w:val="4A4A4A"/>
          <w:sz w:val="21"/>
          <w:szCs w:val="21"/>
        </w:rPr>
        <w:t> a nuestro botón queremos que el vídeo se reproduzca. Lo hacemos de la siguiente manera:</w:t>
      </w:r>
    </w:p>
    <w:p w:rsidR="003C65B8" w:rsidRPr="003C65B8" w:rsidRDefault="003C65B8" w:rsidP="003C65B8">
      <w:pPr>
        <w:pStyle w:val="HTMLconformatoprevio"/>
        <w:shd w:val="clear" w:color="auto" w:fill="333333"/>
        <w:rPr>
          <w:rStyle w:val="CdigoHTML"/>
          <w:color w:val="FFFFFF"/>
          <w:sz w:val="21"/>
          <w:szCs w:val="21"/>
        </w:rPr>
      </w:pPr>
      <w:proofErr w:type="spellStart"/>
      <w:proofErr w:type="gramStart"/>
      <w:r w:rsidRPr="003C65B8">
        <w:rPr>
          <w:rStyle w:val="hljs-selector-tag"/>
          <w:b/>
          <w:bCs/>
          <w:color w:val="F92672"/>
          <w:sz w:val="21"/>
          <w:szCs w:val="21"/>
        </w:rPr>
        <w:t>button</w:t>
      </w:r>
      <w:r w:rsidRPr="003C65B8">
        <w:rPr>
          <w:rStyle w:val="hljs-selector-class"/>
          <w:color w:val="FFFFFF"/>
          <w:sz w:val="21"/>
          <w:szCs w:val="21"/>
        </w:rPr>
        <w:t>.onclick</w:t>
      </w:r>
      <w:proofErr w:type="spellEnd"/>
      <w:proofErr w:type="gramEnd"/>
      <w:r w:rsidRPr="003C65B8">
        <w:rPr>
          <w:rStyle w:val="CdigoHTML"/>
          <w:color w:val="FFFFFF"/>
          <w:sz w:val="21"/>
          <w:szCs w:val="21"/>
        </w:rPr>
        <w:t xml:space="preserve"> = ()=&gt;  </w:t>
      </w:r>
      <w:proofErr w:type="spellStart"/>
      <w:r w:rsidRPr="003C65B8">
        <w:rPr>
          <w:rStyle w:val="hljs-selector-tag"/>
          <w:b/>
          <w:bCs/>
          <w:color w:val="F92672"/>
          <w:sz w:val="21"/>
          <w:szCs w:val="21"/>
        </w:rPr>
        <w:t>video</w:t>
      </w:r>
      <w:r w:rsidRPr="003C65B8">
        <w:rPr>
          <w:rStyle w:val="CdigoHTML"/>
          <w:color w:val="FFFFFF"/>
          <w:sz w:val="21"/>
          <w:szCs w:val="21"/>
        </w:rPr>
        <w:t>.play</w:t>
      </w:r>
      <w:proofErr w:type="spellEnd"/>
      <w:r w:rsidRPr="003C65B8">
        <w:rPr>
          <w:rStyle w:val="CdigoHTML"/>
          <w:color w:val="FFFFFF"/>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El </w:t>
      </w:r>
      <w:proofErr w:type="spellStart"/>
      <w:proofErr w:type="gramStart"/>
      <w:r w:rsidRPr="003C65B8">
        <w:rPr>
          <w:rStyle w:val="CdigoHTML"/>
          <w:color w:val="4A4A4A"/>
          <w:sz w:val="21"/>
          <w:szCs w:val="21"/>
        </w:rPr>
        <w:t>video.play</w:t>
      </w:r>
      <w:proofErr w:type="spellEnd"/>
      <w:proofErr w:type="gramEnd"/>
      <w:r w:rsidRPr="003C65B8">
        <w:rPr>
          <w:rStyle w:val="CdigoHTML"/>
          <w:color w:val="4A4A4A"/>
          <w:sz w:val="21"/>
          <w:szCs w:val="21"/>
        </w:rPr>
        <w:t>()</w:t>
      </w:r>
      <w:r w:rsidRPr="003C65B8">
        <w:rPr>
          <w:rFonts w:ascii="Arial" w:hAnsi="Arial" w:cs="Arial"/>
          <w:color w:val="4A4A4A"/>
          <w:sz w:val="21"/>
          <w:szCs w:val="21"/>
        </w:rPr>
        <w:t xml:space="preserve"> se saca de la API que trae el navegador, todos los elementos del DOM traen un API. Para saber </w:t>
      </w:r>
      <w:proofErr w:type="spellStart"/>
      <w:r w:rsidRPr="003C65B8">
        <w:rPr>
          <w:rFonts w:ascii="Arial" w:hAnsi="Arial" w:cs="Arial"/>
          <w:color w:val="4A4A4A"/>
          <w:sz w:val="21"/>
          <w:szCs w:val="21"/>
        </w:rPr>
        <w:t>cuales</w:t>
      </w:r>
      <w:proofErr w:type="spellEnd"/>
      <w:r w:rsidRPr="003C65B8">
        <w:rPr>
          <w:rFonts w:ascii="Arial" w:hAnsi="Arial" w:cs="Arial"/>
          <w:color w:val="4A4A4A"/>
          <w:sz w:val="21"/>
          <w:szCs w:val="21"/>
        </w:rPr>
        <w:t xml:space="preserve"> son las opciones de esta API podemos ir a </w:t>
      </w:r>
      <w:hyperlink r:id="rId16" w:tgtFrame="_blank" w:history="1">
        <w:r w:rsidRPr="003C65B8">
          <w:rPr>
            <w:rStyle w:val="Hipervnculo"/>
            <w:rFonts w:ascii="Arial" w:eastAsiaTheme="majorEastAsia" w:hAnsi="Arial" w:cs="Arial"/>
            <w:color w:val="0791E6"/>
            <w:sz w:val="21"/>
            <w:szCs w:val="21"/>
          </w:rPr>
          <w:t>MDN</w:t>
        </w:r>
      </w:hyperlink>
      <w:r w:rsidRPr="003C65B8">
        <w:rPr>
          <w:rFonts w:ascii="Arial" w:hAnsi="Arial" w:cs="Arial"/>
          <w:color w:val="4A4A4A"/>
          <w:sz w:val="21"/>
          <w:szCs w:val="21"/>
        </w:rPr>
        <w:t> a ver toda la documentación. No podemos darle </w:t>
      </w:r>
      <w:proofErr w:type="spellStart"/>
      <w:r w:rsidRPr="003C65B8">
        <w:rPr>
          <w:rStyle w:val="nfasis"/>
          <w:rFonts w:ascii="Arial" w:eastAsiaTheme="majorEastAsia" w:hAnsi="Arial" w:cs="Arial"/>
          <w:color w:val="4A4A4A"/>
          <w:sz w:val="21"/>
          <w:szCs w:val="21"/>
        </w:rPr>
        <w:t>play</w:t>
      </w:r>
      <w:proofErr w:type="spellEnd"/>
      <w:r w:rsidRPr="003C65B8">
        <w:rPr>
          <w:rFonts w:ascii="Arial" w:hAnsi="Arial" w:cs="Arial"/>
          <w:color w:val="4A4A4A"/>
          <w:sz w:val="21"/>
          <w:szCs w:val="21"/>
        </w:rPr>
        <w:t> de una vez a penas se entre en la página, esto pasa por que los navegadores tienen una seguridad que no permite que esto pase, solo se puede dar </w:t>
      </w:r>
      <w:proofErr w:type="spellStart"/>
      <w:r w:rsidRPr="003C65B8">
        <w:rPr>
          <w:rStyle w:val="nfasis"/>
          <w:rFonts w:ascii="Arial" w:eastAsiaTheme="majorEastAsia" w:hAnsi="Arial" w:cs="Arial"/>
          <w:color w:val="4A4A4A"/>
          <w:sz w:val="21"/>
          <w:szCs w:val="21"/>
        </w:rPr>
        <w:t>play</w:t>
      </w:r>
      <w:proofErr w:type="spellEnd"/>
      <w:r w:rsidRPr="003C65B8">
        <w:rPr>
          <w:rFonts w:ascii="Arial" w:hAnsi="Arial" w:cs="Arial"/>
          <w:color w:val="4A4A4A"/>
          <w:sz w:val="21"/>
          <w:szCs w:val="21"/>
        </w:rPr>
        <w:t> si el usuario tiene la libertad de hacerlo.</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Ahora nuestro código no es muy extensible, vamos a lograr esto usando </w:t>
      </w:r>
      <w:r w:rsidRPr="003C65B8">
        <w:rPr>
          <w:rStyle w:val="Textoennegrita"/>
          <w:rFonts w:ascii="Arial" w:hAnsi="Arial" w:cs="Arial"/>
          <w:color w:val="4A4A4A"/>
          <w:sz w:val="21"/>
          <w:szCs w:val="21"/>
        </w:rPr>
        <w:t>prototipado</w:t>
      </w:r>
      <w:r w:rsidRPr="003C65B8">
        <w:rPr>
          <w:rFonts w:ascii="Arial" w:hAnsi="Arial" w:cs="Arial"/>
          <w:color w:val="4A4A4A"/>
          <w:sz w:val="21"/>
          <w:szCs w:val="21"/>
        </w:rPr>
        <w:t>. Para hacerlo extensible se pueden usar </w:t>
      </w:r>
      <w:r w:rsidRPr="003C65B8">
        <w:rPr>
          <w:rStyle w:val="CdigoHTML"/>
          <w:color w:val="4A4A4A"/>
          <w:sz w:val="21"/>
          <w:szCs w:val="21"/>
        </w:rPr>
        <w:t>clases</w:t>
      </w:r>
      <w:r w:rsidRPr="003C65B8">
        <w:rPr>
          <w:rFonts w:ascii="Arial" w:hAnsi="Arial" w:cs="Arial"/>
          <w:color w:val="4A4A4A"/>
          <w:sz w:val="21"/>
          <w:szCs w:val="21"/>
        </w:rPr>
        <w:t>, pero en este caso usaremos </w:t>
      </w:r>
      <w:proofErr w:type="spellStart"/>
      <w:r w:rsidRPr="003C65B8">
        <w:rPr>
          <w:rStyle w:val="CdigoHTML"/>
          <w:color w:val="4A4A4A"/>
          <w:sz w:val="21"/>
          <w:szCs w:val="21"/>
        </w:rPr>
        <w:t>protitype</w:t>
      </w:r>
      <w:proofErr w:type="spellEnd"/>
      <w:r w:rsidRPr="003C65B8">
        <w:rPr>
          <w:rFonts w:ascii="Arial" w:hAnsi="Arial" w:cs="Arial"/>
          <w:color w:val="4A4A4A"/>
          <w:sz w:val="21"/>
          <w:szCs w:val="21"/>
        </w:rPr>
        <w:t>, usaremos el siguiente código para lograrlo.</w:t>
      </w:r>
    </w:p>
    <w:p w:rsidR="003C65B8" w:rsidRPr="003C65B8" w:rsidRDefault="003C65B8" w:rsidP="003C65B8">
      <w:pPr>
        <w:pStyle w:val="HTMLconformatoprevio"/>
        <w:shd w:val="clear" w:color="auto" w:fill="333333"/>
        <w:rPr>
          <w:rStyle w:val="CdigoHTML"/>
          <w:color w:val="FFFFFF"/>
          <w:sz w:val="21"/>
          <w:szCs w:val="21"/>
        </w:rPr>
      </w:pPr>
      <w:proofErr w:type="spellStart"/>
      <w:proofErr w:type="gramStart"/>
      <w:r w:rsidRPr="003C65B8">
        <w:rPr>
          <w:rStyle w:val="hljs-keyword"/>
          <w:b/>
          <w:bCs/>
          <w:color w:val="F92672"/>
          <w:sz w:val="21"/>
          <w:szCs w:val="21"/>
        </w:rPr>
        <w:t>const</w:t>
      </w:r>
      <w:proofErr w:type="spellEnd"/>
      <w:r w:rsidRPr="003C65B8">
        <w:rPr>
          <w:rStyle w:val="CdigoHTML"/>
          <w:color w:val="FFFFFF"/>
          <w:sz w:val="21"/>
          <w:szCs w:val="21"/>
        </w:rPr>
        <w:t xml:space="preserve">  video</w:t>
      </w:r>
      <w:proofErr w:type="gramEnd"/>
      <w:r w:rsidRPr="003C65B8">
        <w:rPr>
          <w:rStyle w:val="CdigoHTML"/>
          <w:color w:val="FFFFFF"/>
          <w:sz w:val="21"/>
          <w:szCs w:val="21"/>
        </w:rPr>
        <w:t xml:space="preserve"> = </w:t>
      </w:r>
      <w:proofErr w:type="spellStart"/>
      <w:r w:rsidRPr="003C65B8">
        <w:rPr>
          <w:rStyle w:val="hljs-builtin"/>
          <w:color w:val="A6E22E"/>
          <w:sz w:val="21"/>
          <w:szCs w:val="21"/>
        </w:rPr>
        <w:t>document</w:t>
      </w:r>
      <w:r w:rsidRPr="003C65B8">
        <w:rPr>
          <w:rStyle w:val="CdigoHTML"/>
          <w:color w:val="FFFFFF"/>
          <w:sz w:val="21"/>
          <w:szCs w:val="21"/>
        </w:rPr>
        <w:t>.querySelector</w:t>
      </w:r>
      <w:proofErr w:type="spellEnd"/>
      <w:r w:rsidRPr="003C65B8">
        <w:rPr>
          <w:rStyle w:val="CdigoHTML"/>
          <w:color w:val="FFFFFF"/>
          <w:sz w:val="21"/>
          <w:szCs w:val="21"/>
        </w:rPr>
        <w:t>(</w:t>
      </w:r>
      <w:r w:rsidRPr="003C65B8">
        <w:rPr>
          <w:rStyle w:val="hljs-string"/>
          <w:color w:val="A6E22E"/>
          <w:sz w:val="21"/>
          <w:szCs w:val="21"/>
        </w:rPr>
        <w:t>"video"</w:t>
      </w:r>
      <w:r w:rsidRPr="003C65B8">
        <w:rPr>
          <w:rStyle w:val="CdigoHTML"/>
          <w:color w:val="FFFFFF"/>
          <w:sz w:val="21"/>
          <w:szCs w:val="21"/>
        </w:rPr>
        <w:t>);</w:t>
      </w:r>
    </w:p>
    <w:p w:rsidR="003C65B8" w:rsidRPr="003C65B8" w:rsidRDefault="003C65B8" w:rsidP="003C65B8">
      <w:pPr>
        <w:pStyle w:val="HTMLconformatoprevio"/>
        <w:shd w:val="clear" w:color="auto" w:fill="333333"/>
        <w:rPr>
          <w:rStyle w:val="CdigoHTML"/>
          <w:color w:val="FFFFFF"/>
          <w:sz w:val="21"/>
          <w:szCs w:val="21"/>
        </w:rPr>
      </w:pPr>
    </w:p>
    <w:p w:rsidR="003C65B8" w:rsidRPr="003C65B8" w:rsidRDefault="003C65B8" w:rsidP="003C65B8">
      <w:pPr>
        <w:pStyle w:val="HTMLconformatoprevio"/>
        <w:shd w:val="clear" w:color="auto" w:fill="333333"/>
        <w:rPr>
          <w:rStyle w:val="CdigoHTML"/>
          <w:color w:val="FFFFFF"/>
          <w:sz w:val="21"/>
          <w:szCs w:val="21"/>
          <w:lang w:val="en-US"/>
        </w:rPr>
      </w:pPr>
      <w:proofErr w:type="gramStart"/>
      <w:r w:rsidRPr="003C65B8">
        <w:rPr>
          <w:rStyle w:val="hljs-keyword"/>
          <w:b/>
          <w:bCs/>
          <w:color w:val="F92672"/>
          <w:sz w:val="21"/>
          <w:szCs w:val="21"/>
          <w:lang w:val="en-US"/>
        </w:rPr>
        <w:t>const</w:t>
      </w:r>
      <w:r w:rsidRPr="003C65B8">
        <w:rPr>
          <w:rStyle w:val="CdigoHTML"/>
          <w:color w:val="FFFFFF"/>
          <w:sz w:val="21"/>
          <w:szCs w:val="21"/>
          <w:lang w:val="en-US"/>
        </w:rPr>
        <w:t xml:space="preserve">  button</w:t>
      </w:r>
      <w:proofErr w:type="gramEnd"/>
      <w:r w:rsidRPr="003C65B8">
        <w:rPr>
          <w:rStyle w:val="CdigoHTML"/>
          <w:color w:val="FFFFFF"/>
          <w:sz w:val="21"/>
          <w:szCs w:val="21"/>
          <w:lang w:val="en-US"/>
        </w:rPr>
        <w:t xml:space="preserve"> = </w:t>
      </w:r>
      <w:proofErr w:type="spellStart"/>
      <w:r w:rsidRPr="003C65B8">
        <w:rPr>
          <w:rStyle w:val="hljs-builtin"/>
          <w:color w:val="A6E22E"/>
          <w:sz w:val="21"/>
          <w:szCs w:val="21"/>
          <w:lang w:val="en-US"/>
        </w:rPr>
        <w:t>document</w:t>
      </w:r>
      <w:r w:rsidRPr="003C65B8">
        <w:rPr>
          <w:rStyle w:val="CdigoHTML"/>
          <w:color w:val="FFFFFF"/>
          <w:sz w:val="21"/>
          <w:szCs w:val="21"/>
          <w:lang w:val="en-US"/>
        </w:rPr>
        <w:t>.querySelector</w:t>
      </w:r>
      <w:proofErr w:type="spellEnd"/>
      <w:r w:rsidRPr="003C65B8">
        <w:rPr>
          <w:rStyle w:val="CdigoHTML"/>
          <w:color w:val="FFFFFF"/>
          <w:sz w:val="21"/>
          <w:szCs w:val="21"/>
          <w:lang w:val="en-US"/>
        </w:rPr>
        <w:t>(</w:t>
      </w:r>
      <w:r w:rsidRPr="003C65B8">
        <w:rPr>
          <w:rStyle w:val="hljs-string"/>
          <w:color w:val="A6E22E"/>
          <w:sz w:val="21"/>
          <w:szCs w:val="21"/>
          <w:lang w:val="en-US"/>
        </w:rPr>
        <w:t>"button"</w:t>
      </w:r>
      <w:r w:rsidRPr="003C65B8">
        <w:rPr>
          <w:rStyle w:val="CdigoHTML"/>
          <w:color w:val="FFFFFF"/>
          <w:sz w:val="21"/>
          <w:szCs w:val="21"/>
          <w:lang w:val="en-US"/>
        </w:rPr>
        <w:t>);</w:t>
      </w:r>
    </w:p>
    <w:p w:rsidR="003C65B8" w:rsidRPr="003C65B8" w:rsidRDefault="003C65B8" w:rsidP="003C65B8">
      <w:pPr>
        <w:pStyle w:val="HTMLconformatoprevio"/>
        <w:shd w:val="clear" w:color="auto" w:fill="333333"/>
        <w:rPr>
          <w:rStyle w:val="CdigoHTML"/>
          <w:color w:val="FFFFFF"/>
          <w:sz w:val="21"/>
          <w:szCs w:val="21"/>
          <w:lang w:val="en-US"/>
        </w:rPr>
      </w:pPr>
    </w:p>
    <w:p w:rsidR="003C65B8" w:rsidRPr="003C65B8" w:rsidRDefault="003C65B8" w:rsidP="003C65B8">
      <w:pPr>
        <w:pStyle w:val="HTMLconformatoprevio"/>
        <w:shd w:val="clear" w:color="auto" w:fill="333333"/>
        <w:rPr>
          <w:rStyle w:val="CdigoHTML"/>
          <w:color w:val="FFFFFF"/>
          <w:sz w:val="21"/>
          <w:szCs w:val="21"/>
          <w:lang w:val="en-US"/>
        </w:rPr>
      </w:pPr>
      <w:proofErr w:type="gramStart"/>
      <w:r w:rsidRPr="003C65B8">
        <w:rPr>
          <w:rStyle w:val="hljs-keyword"/>
          <w:b/>
          <w:bCs/>
          <w:color w:val="F92672"/>
          <w:sz w:val="21"/>
          <w:szCs w:val="21"/>
          <w:lang w:val="en-US"/>
        </w:rPr>
        <w:t>function</w:t>
      </w:r>
      <w:r w:rsidRPr="003C65B8">
        <w:rPr>
          <w:rStyle w:val="hljs-function"/>
          <w:color w:val="FFFFFF"/>
          <w:sz w:val="21"/>
          <w:szCs w:val="21"/>
          <w:lang w:val="en-US"/>
        </w:rPr>
        <w:t xml:space="preserve">  </w:t>
      </w:r>
      <w:proofErr w:type="spellStart"/>
      <w:r w:rsidRPr="003C65B8">
        <w:rPr>
          <w:rStyle w:val="hljs-title"/>
          <w:b/>
          <w:bCs/>
          <w:color w:val="A6E22E"/>
          <w:sz w:val="21"/>
          <w:szCs w:val="21"/>
          <w:lang w:val="en-US"/>
        </w:rPr>
        <w:t>MediaPlayer</w:t>
      </w:r>
      <w:proofErr w:type="spellEnd"/>
      <w:proofErr w:type="gramEnd"/>
      <w:r w:rsidRPr="003C65B8">
        <w:rPr>
          <w:rStyle w:val="hljs-function"/>
          <w:color w:val="FFFFFF"/>
          <w:sz w:val="21"/>
          <w:szCs w:val="21"/>
          <w:lang w:val="en-US"/>
        </w:rPr>
        <w:t>()</w:t>
      </w:r>
      <w:r w:rsidRPr="003C65B8">
        <w:rPr>
          <w:rStyle w:val="CdigoHTML"/>
          <w:color w:val="FFFFFF"/>
          <w:sz w:val="21"/>
          <w:szCs w:val="21"/>
          <w:lang w:val="en-US"/>
        </w:rPr>
        <w:t>{}</w:t>
      </w:r>
    </w:p>
    <w:p w:rsidR="003C65B8" w:rsidRPr="003C65B8" w:rsidRDefault="003C65B8" w:rsidP="003C65B8">
      <w:pPr>
        <w:pStyle w:val="HTMLconformatoprevio"/>
        <w:shd w:val="clear" w:color="auto" w:fill="333333"/>
        <w:rPr>
          <w:rStyle w:val="CdigoHTML"/>
          <w:color w:val="FFFFFF"/>
          <w:sz w:val="21"/>
          <w:szCs w:val="21"/>
          <w:lang w:val="en-US"/>
        </w:rPr>
      </w:pPr>
    </w:p>
    <w:p w:rsidR="003C65B8" w:rsidRPr="003C65B8" w:rsidRDefault="003C65B8" w:rsidP="003C65B8">
      <w:pPr>
        <w:pStyle w:val="HTMLconformatoprevio"/>
        <w:shd w:val="clear" w:color="auto" w:fill="333333"/>
        <w:rPr>
          <w:rStyle w:val="CdigoHTML"/>
          <w:color w:val="FFFFFF"/>
          <w:sz w:val="21"/>
          <w:szCs w:val="21"/>
          <w:lang w:val="en-US"/>
        </w:rPr>
      </w:pPr>
      <w:proofErr w:type="spellStart"/>
      <w:proofErr w:type="gramStart"/>
      <w:r w:rsidRPr="003C65B8">
        <w:rPr>
          <w:rStyle w:val="CdigoHTML"/>
          <w:color w:val="FFFFFF"/>
          <w:sz w:val="21"/>
          <w:szCs w:val="21"/>
          <w:lang w:val="en-US"/>
        </w:rPr>
        <w:t>MediaPlayer.prototype.play</w:t>
      </w:r>
      <w:proofErr w:type="spellEnd"/>
      <w:proofErr w:type="gramEnd"/>
      <w:r w:rsidRPr="003C65B8">
        <w:rPr>
          <w:rStyle w:val="CdigoHTML"/>
          <w:color w:val="FFFFFF"/>
          <w:sz w:val="21"/>
          <w:szCs w:val="21"/>
          <w:lang w:val="en-US"/>
        </w:rPr>
        <w:t xml:space="preserve"> = </w:t>
      </w:r>
      <w:r w:rsidRPr="003C65B8">
        <w:rPr>
          <w:rStyle w:val="hljs-keyword"/>
          <w:b/>
          <w:bCs/>
          <w:color w:val="F92672"/>
          <w:sz w:val="21"/>
          <w:szCs w:val="21"/>
          <w:lang w:val="en-US"/>
        </w:rPr>
        <w:t>function</w:t>
      </w:r>
      <w:r w:rsidRPr="003C65B8">
        <w:rPr>
          <w:rStyle w:val="hljs-function"/>
          <w:color w:val="FFFFFF"/>
          <w:sz w:val="21"/>
          <w:szCs w:val="21"/>
          <w:lang w:val="en-US"/>
        </w:rPr>
        <w:t xml:space="preserve">() </w:t>
      </w:r>
      <w:r w:rsidRPr="003C65B8">
        <w:rPr>
          <w:rStyle w:val="CdigoHTML"/>
          <w:color w:val="FFFFFF"/>
          <w:sz w:val="21"/>
          <w:szCs w:val="21"/>
          <w:lang w:val="en-US"/>
        </w:rPr>
        <w:t>{</w:t>
      </w:r>
    </w:p>
    <w:p w:rsidR="003C65B8" w:rsidRPr="003C65B8" w:rsidRDefault="003C65B8" w:rsidP="003C65B8">
      <w:pPr>
        <w:pStyle w:val="HTMLconformatoprevio"/>
        <w:shd w:val="clear" w:color="auto" w:fill="333333"/>
        <w:rPr>
          <w:rStyle w:val="CdigoHTML"/>
          <w:color w:val="FFFFFF"/>
          <w:sz w:val="21"/>
          <w:szCs w:val="21"/>
          <w:lang w:val="en-US"/>
        </w:rPr>
      </w:pPr>
    </w:p>
    <w:p w:rsidR="003C65B8" w:rsidRPr="003C65B8" w:rsidRDefault="003C65B8" w:rsidP="003C65B8">
      <w:pPr>
        <w:pStyle w:val="HTMLconformatoprevio"/>
        <w:shd w:val="clear" w:color="auto" w:fill="333333"/>
        <w:rPr>
          <w:rStyle w:val="CdigoHTML"/>
          <w:color w:val="FFFFFF"/>
          <w:sz w:val="21"/>
          <w:szCs w:val="21"/>
          <w:lang w:val="en-US"/>
        </w:rPr>
      </w:pPr>
      <w:r w:rsidRPr="003C65B8">
        <w:rPr>
          <w:rStyle w:val="CdigoHTML"/>
          <w:color w:val="FFFFFF"/>
          <w:sz w:val="21"/>
          <w:szCs w:val="21"/>
          <w:lang w:val="en-US"/>
        </w:rPr>
        <w:t xml:space="preserve"> </w:t>
      </w:r>
      <w:proofErr w:type="spellStart"/>
      <w:proofErr w:type="gramStart"/>
      <w:r w:rsidRPr="003C65B8">
        <w:rPr>
          <w:rStyle w:val="CdigoHTML"/>
          <w:color w:val="FFFFFF"/>
          <w:sz w:val="21"/>
          <w:szCs w:val="21"/>
          <w:lang w:val="en-US"/>
        </w:rPr>
        <w:t>video.play</w:t>
      </w:r>
      <w:proofErr w:type="spellEnd"/>
      <w:proofErr w:type="gramEnd"/>
      <w:r w:rsidRPr="003C65B8">
        <w:rPr>
          <w:rStyle w:val="CdigoHTML"/>
          <w:color w:val="FFFFFF"/>
          <w:sz w:val="21"/>
          <w:szCs w:val="21"/>
          <w:lang w:val="en-US"/>
        </w:rPr>
        <w:t>()</w:t>
      </w:r>
    </w:p>
    <w:p w:rsidR="003C65B8" w:rsidRPr="003C65B8" w:rsidRDefault="003C65B8" w:rsidP="003C65B8">
      <w:pPr>
        <w:pStyle w:val="HTMLconformatoprevio"/>
        <w:shd w:val="clear" w:color="auto" w:fill="333333"/>
        <w:rPr>
          <w:rStyle w:val="CdigoHTML"/>
          <w:color w:val="FFFFFF"/>
          <w:sz w:val="21"/>
          <w:szCs w:val="21"/>
          <w:lang w:val="en-US"/>
        </w:rPr>
      </w:pPr>
    </w:p>
    <w:p w:rsidR="003C65B8" w:rsidRPr="003C65B8" w:rsidRDefault="003C65B8" w:rsidP="003C65B8">
      <w:pPr>
        <w:pStyle w:val="HTMLconformatoprevio"/>
        <w:shd w:val="clear" w:color="auto" w:fill="333333"/>
        <w:rPr>
          <w:rStyle w:val="CdigoHTML"/>
          <w:color w:val="FFFFFF"/>
          <w:sz w:val="21"/>
          <w:szCs w:val="21"/>
          <w:lang w:val="en-US"/>
        </w:rPr>
      </w:pPr>
      <w:r w:rsidRPr="003C65B8">
        <w:rPr>
          <w:rStyle w:val="CdigoHTML"/>
          <w:color w:val="FFFFFF"/>
          <w:sz w:val="21"/>
          <w:szCs w:val="21"/>
          <w:lang w:val="en-US"/>
        </w:rPr>
        <w:t>}</w:t>
      </w:r>
    </w:p>
    <w:p w:rsidR="003C65B8" w:rsidRPr="003C65B8" w:rsidRDefault="003C65B8" w:rsidP="003C65B8">
      <w:pPr>
        <w:pStyle w:val="HTMLconformatoprevio"/>
        <w:shd w:val="clear" w:color="auto" w:fill="333333"/>
        <w:rPr>
          <w:rStyle w:val="CdigoHTML"/>
          <w:color w:val="FFFFFF"/>
          <w:sz w:val="21"/>
          <w:szCs w:val="21"/>
          <w:lang w:val="en-US"/>
        </w:rPr>
      </w:pPr>
    </w:p>
    <w:p w:rsidR="003C65B8" w:rsidRPr="003C65B8" w:rsidRDefault="003C65B8" w:rsidP="003C65B8">
      <w:pPr>
        <w:pStyle w:val="HTMLconformatoprevio"/>
        <w:shd w:val="clear" w:color="auto" w:fill="333333"/>
        <w:rPr>
          <w:rStyle w:val="CdigoHTML"/>
          <w:color w:val="FFFFFF"/>
          <w:sz w:val="21"/>
          <w:szCs w:val="21"/>
          <w:lang w:val="en-US"/>
        </w:rPr>
      </w:pPr>
      <w:proofErr w:type="gramStart"/>
      <w:r w:rsidRPr="003C65B8">
        <w:rPr>
          <w:rStyle w:val="hljs-keyword"/>
          <w:b/>
          <w:bCs/>
          <w:color w:val="F92672"/>
          <w:sz w:val="21"/>
          <w:szCs w:val="21"/>
          <w:lang w:val="en-US"/>
        </w:rPr>
        <w:lastRenderedPageBreak/>
        <w:t>const</w:t>
      </w:r>
      <w:r w:rsidRPr="003C65B8">
        <w:rPr>
          <w:rStyle w:val="CdigoHTML"/>
          <w:color w:val="FFFFFF"/>
          <w:sz w:val="21"/>
          <w:szCs w:val="21"/>
          <w:lang w:val="en-US"/>
        </w:rPr>
        <w:t xml:space="preserve">  player</w:t>
      </w:r>
      <w:proofErr w:type="gramEnd"/>
      <w:r w:rsidRPr="003C65B8">
        <w:rPr>
          <w:rStyle w:val="CdigoHTML"/>
          <w:color w:val="FFFFFF"/>
          <w:sz w:val="21"/>
          <w:szCs w:val="21"/>
          <w:lang w:val="en-US"/>
        </w:rPr>
        <w:t xml:space="preserve"> = </w:t>
      </w:r>
      <w:r w:rsidRPr="003C65B8">
        <w:rPr>
          <w:rStyle w:val="hljs-keyword"/>
          <w:b/>
          <w:bCs/>
          <w:color w:val="F92672"/>
          <w:sz w:val="21"/>
          <w:szCs w:val="21"/>
          <w:lang w:val="en-US"/>
        </w:rPr>
        <w:t>new</w:t>
      </w:r>
      <w:r w:rsidRPr="003C65B8">
        <w:rPr>
          <w:rStyle w:val="CdigoHTML"/>
          <w:color w:val="FFFFFF"/>
          <w:sz w:val="21"/>
          <w:szCs w:val="21"/>
          <w:lang w:val="en-US"/>
        </w:rPr>
        <w:t xml:space="preserve">  </w:t>
      </w:r>
      <w:proofErr w:type="spellStart"/>
      <w:r w:rsidRPr="003C65B8">
        <w:rPr>
          <w:rStyle w:val="CdigoHTML"/>
          <w:color w:val="FFFFFF"/>
          <w:sz w:val="21"/>
          <w:szCs w:val="21"/>
          <w:lang w:val="en-US"/>
        </w:rPr>
        <w:t>MediaPlayer</w:t>
      </w:r>
      <w:proofErr w:type="spellEnd"/>
      <w:r w:rsidRPr="003C65B8">
        <w:rPr>
          <w:rStyle w:val="CdigoHTML"/>
          <w:color w:val="FFFFFF"/>
          <w:sz w:val="21"/>
          <w:szCs w:val="21"/>
          <w:lang w:val="en-US"/>
        </w:rPr>
        <w:t>()</w:t>
      </w:r>
    </w:p>
    <w:p w:rsidR="003C65B8" w:rsidRPr="003C65B8" w:rsidRDefault="003C65B8" w:rsidP="003C65B8">
      <w:pPr>
        <w:pStyle w:val="HTMLconformatoprevio"/>
        <w:shd w:val="clear" w:color="auto" w:fill="333333"/>
        <w:rPr>
          <w:rStyle w:val="CdigoHTML"/>
          <w:color w:val="FFFFFF"/>
          <w:sz w:val="21"/>
          <w:szCs w:val="21"/>
          <w:lang w:val="en-US"/>
        </w:rPr>
      </w:pPr>
    </w:p>
    <w:p w:rsidR="003C65B8" w:rsidRPr="00B323E1" w:rsidRDefault="003C65B8" w:rsidP="003C65B8">
      <w:pPr>
        <w:pStyle w:val="HTMLconformatoprevio"/>
        <w:shd w:val="clear" w:color="auto" w:fill="333333"/>
        <w:rPr>
          <w:rStyle w:val="CdigoHTML"/>
          <w:color w:val="FFFFFF"/>
          <w:sz w:val="21"/>
          <w:szCs w:val="21"/>
          <w:lang w:val="en-US"/>
        </w:rPr>
      </w:pPr>
      <w:proofErr w:type="spellStart"/>
      <w:proofErr w:type="gramStart"/>
      <w:r w:rsidRPr="00B323E1">
        <w:rPr>
          <w:rStyle w:val="CdigoHTML"/>
          <w:color w:val="FFFFFF"/>
          <w:sz w:val="21"/>
          <w:szCs w:val="21"/>
          <w:lang w:val="en-US"/>
        </w:rPr>
        <w:t>button.onclick</w:t>
      </w:r>
      <w:proofErr w:type="spellEnd"/>
      <w:proofErr w:type="gramEnd"/>
      <w:r w:rsidRPr="00B323E1">
        <w:rPr>
          <w:rStyle w:val="CdigoHTML"/>
          <w:color w:val="FFFFFF"/>
          <w:sz w:val="21"/>
          <w:szCs w:val="21"/>
          <w:lang w:val="en-US"/>
        </w:rPr>
        <w:t xml:space="preserve"> = () =&gt;  </w:t>
      </w:r>
      <w:proofErr w:type="spellStart"/>
      <w:r w:rsidRPr="00B323E1">
        <w:rPr>
          <w:rStyle w:val="CdigoHTML"/>
          <w:color w:val="FFFFFF"/>
          <w:sz w:val="21"/>
          <w:szCs w:val="21"/>
          <w:lang w:val="en-US"/>
        </w:rPr>
        <w:t>player.play</w:t>
      </w:r>
      <w:proofErr w:type="spellEnd"/>
      <w:r w:rsidRPr="00B323E1">
        <w:rPr>
          <w:rStyle w:val="CdigoHTML"/>
          <w:color w:val="FFFFFF"/>
          <w:sz w:val="21"/>
          <w:szCs w:val="21"/>
          <w:lang w:val="en-US"/>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Explicación:</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w:t>
      </w:r>
    </w:p>
    <w:p w:rsidR="003C65B8" w:rsidRPr="003C65B8" w:rsidRDefault="003C65B8" w:rsidP="003C65B8">
      <w:pPr>
        <w:pStyle w:val="NormalWeb"/>
        <w:numPr>
          <w:ilvl w:val="0"/>
          <w:numId w:val="23"/>
        </w:numPr>
        <w:shd w:val="clear" w:color="auto" w:fill="FFFFFF"/>
        <w:spacing w:before="0" w:beforeAutospacing="0" w:after="0" w:afterAutospacing="0"/>
        <w:ind w:left="0"/>
        <w:rPr>
          <w:rFonts w:ascii="Arial" w:hAnsi="Arial" w:cs="Arial"/>
          <w:color w:val="4A4A4A"/>
          <w:sz w:val="21"/>
          <w:szCs w:val="21"/>
        </w:rPr>
      </w:pPr>
      <w:r w:rsidRPr="003C65B8">
        <w:rPr>
          <w:rFonts w:ascii="Arial" w:hAnsi="Arial" w:cs="Arial"/>
          <w:color w:val="4A4A4A"/>
          <w:sz w:val="21"/>
          <w:szCs w:val="21"/>
        </w:rPr>
        <w:t>Creamos una función llamada </w:t>
      </w:r>
      <w:proofErr w:type="spellStart"/>
      <w:r w:rsidRPr="003C65B8">
        <w:rPr>
          <w:rStyle w:val="CdigoHTML"/>
          <w:color w:val="4A4A4A"/>
          <w:sz w:val="21"/>
          <w:szCs w:val="21"/>
        </w:rPr>
        <w:t>mediaPlayer</w:t>
      </w:r>
      <w:proofErr w:type="spellEnd"/>
      <w:r w:rsidRPr="003C65B8">
        <w:rPr>
          <w:rFonts w:ascii="Arial" w:hAnsi="Arial" w:cs="Arial"/>
          <w:color w:val="4A4A4A"/>
          <w:sz w:val="21"/>
          <w:szCs w:val="21"/>
        </w:rPr>
        <w:t> que nos servirá como prototipo.</w:t>
      </w:r>
    </w:p>
    <w:p w:rsidR="003C65B8" w:rsidRPr="003C65B8" w:rsidRDefault="003C65B8" w:rsidP="003C65B8">
      <w:pPr>
        <w:pStyle w:val="NormalWeb"/>
        <w:numPr>
          <w:ilvl w:val="0"/>
          <w:numId w:val="23"/>
        </w:numPr>
        <w:shd w:val="clear" w:color="auto" w:fill="FFFFFF"/>
        <w:spacing w:before="0" w:beforeAutospacing="0" w:after="0" w:afterAutospacing="0"/>
        <w:ind w:left="0"/>
        <w:rPr>
          <w:rFonts w:ascii="Arial" w:hAnsi="Arial" w:cs="Arial"/>
          <w:color w:val="4A4A4A"/>
          <w:sz w:val="21"/>
          <w:szCs w:val="21"/>
        </w:rPr>
      </w:pPr>
      <w:r w:rsidRPr="003C65B8">
        <w:rPr>
          <w:rFonts w:ascii="Arial" w:hAnsi="Arial" w:cs="Arial"/>
          <w:color w:val="4A4A4A"/>
          <w:sz w:val="21"/>
          <w:szCs w:val="21"/>
        </w:rPr>
        <w:t>A </w:t>
      </w:r>
      <w:proofErr w:type="spellStart"/>
      <w:r w:rsidRPr="003C65B8">
        <w:rPr>
          <w:rStyle w:val="CdigoHTML"/>
          <w:color w:val="4A4A4A"/>
          <w:sz w:val="21"/>
          <w:szCs w:val="21"/>
        </w:rPr>
        <w:t>mediaPlayer</w:t>
      </w:r>
      <w:proofErr w:type="spellEnd"/>
      <w:r w:rsidRPr="003C65B8">
        <w:rPr>
          <w:rFonts w:ascii="Arial" w:hAnsi="Arial" w:cs="Arial"/>
          <w:color w:val="4A4A4A"/>
          <w:sz w:val="21"/>
          <w:szCs w:val="21"/>
        </w:rPr>
        <w:t> le asignamos una función llamada </w:t>
      </w:r>
      <w:proofErr w:type="spellStart"/>
      <w:r w:rsidRPr="003C65B8">
        <w:rPr>
          <w:rStyle w:val="CdigoHTML"/>
          <w:color w:val="4A4A4A"/>
          <w:sz w:val="21"/>
          <w:szCs w:val="21"/>
        </w:rPr>
        <w:t>play</w:t>
      </w:r>
      <w:proofErr w:type="spellEnd"/>
      <w:r w:rsidRPr="003C65B8">
        <w:rPr>
          <w:rFonts w:ascii="Arial" w:hAnsi="Arial" w:cs="Arial"/>
          <w:color w:val="4A4A4A"/>
          <w:sz w:val="21"/>
          <w:szCs w:val="21"/>
        </w:rPr>
        <w:t> usando </w:t>
      </w:r>
      <w:proofErr w:type="spellStart"/>
      <w:r w:rsidRPr="003C65B8">
        <w:rPr>
          <w:rStyle w:val="CdigoHTML"/>
          <w:color w:val="4A4A4A"/>
          <w:sz w:val="21"/>
          <w:szCs w:val="21"/>
        </w:rPr>
        <w:t>prototype</w:t>
      </w:r>
      <w:proofErr w:type="spellEnd"/>
      <w:r w:rsidRPr="003C65B8">
        <w:rPr>
          <w:rFonts w:ascii="Arial" w:hAnsi="Arial" w:cs="Arial"/>
          <w:color w:val="4A4A4A"/>
          <w:sz w:val="21"/>
          <w:szCs w:val="21"/>
        </w:rPr>
        <w:t>. Esta función le dará inicio al video.</w:t>
      </w:r>
    </w:p>
    <w:p w:rsidR="003C65B8" w:rsidRPr="003C65B8" w:rsidRDefault="003C65B8" w:rsidP="003C65B8">
      <w:pPr>
        <w:pStyle w:val="NormalWeb"/>
        <w:numPr>
          <w:ilvl w:val="0"/>
          <w:numId w:val="23"/>
        </w:numPr>
        <w:shd w:val="clear" w:color="auto" w:fill="FFFFFF"/>
        <w:spacing w:before="0" w:beforeAutospacing="0" w:after="0" w:afterAutospacing="0"/>
        <w:ind w:left="0"/>
        <w:rPr>
          <w:rFonts w:ascii="Arial" w:hAnsi="Arial" w:cs="Arial"/>
          <w:color w:val="4A4A4A"/>
          <w:sz w:val="21"/>
          <w:szCs w:val="21"/>
        </w:rPr>
      </w:pPr>
      <w:r w:rsidRPr="003C65B8">
        <w:rPr>
          <w:rFonts w:ascii="Arial" w:hAnsi="Arial" w:cs="Arial"/>
          <w:color w:val="4A4A4A"/>
          <w:sz w:val="21"/>
          <w:szCs w:val="21"/>
        </w:rPr>
        <w:t>Luego con el botón se acciona una función llamada </w:t>
      </w:r>
      <w:proofErr w:type="spellStart"/>
      <w:r w:rsidRPr="003C65B8">
        <w:rPr>
          <w:rStyle w:val="CdigoHTML"/>
          <w:color w:val="4A4A4A"/>
          <w:sz w:val="21"/>
          <w:szCs w:val="21"/>
        </w:rPr>
        <w:t>player</w:t>
      </w:r>
      <w:proofErr w:type="spellEnd"/>
      <w:r w:rsidRPr="003C65B8">
        <w:rPr>
          <w:rFonts w:ascii="Arial" w:hAnsi="Arial" w:cs="Arial"/>
          <w:color w:val="4A4A4A"/>
          <w:sz w:val="21"/>
          <w:szCs w:val="21"/>
        </w:rPr>
        <w:t> que es una instancia del prototipo </w:t>
      </w:r>
      <w:proofErr w:type="spellStart"/>
      <w:r w:rsidRPr="003C65B8">
        <w:rPr>
          <w:rStyle w:val="CdigoHTML"/>
          <w:color w:val="4A4A4A"/>
          <w:sz w:val="21"/>
          <w:szCs w:val="21"/>
        </w:rPr>
        <w:t>mediaPlayer</w:t>
      </w:r>
      <w:proofErr w:type="spellEnd"/>
      <w:r w:rsidRPr="003C65B8">
        <w:rPr>
          <w:rFonts w:ascii="Arial" w:hAnsi="Arial" w:cs="Arial"/>
          <w:color w:val="4A4A4A"/>
          <w:sz w:val="21"/>
          <w:szCs w:val="21"/>
        </w:rPr>
        <w:t> que creamos. La instancia se crea usando la palabra </w:t>
      </w:r>
      <w:r w:rsidRPr="003C65B8">
        <w:rPr>
          <w:rStyle w:val="CdigoHTML"/>
          <w:color w:val="4A4A4A"/>
          <w:sz w:val="21"/>
          <w:szCs w:val="21"/>
        </w:rPr>
        <w:t>new</w:t>
      </w:r>
      <w:r w:rsidRPr="003C65B8">
        <w:rPr>
          <w:rFonts w:ascii="Arial" w:hAnsi="Arial" w:cs="Arial"/>
          <w:color w:val="4A4A4A"/>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w:t>
      </w:r>
    </w:p>
    <w:p w:rsidR="003C65B8" w:rsidRPr="003C65B8" w:rsidRDefault="003C65B8" w:rsidP="003C65B8">
      <w:pPr>
        <w:pStyle w:val="Ttulo2"/>
        <w:shd w:val="clear" w:color="auto" w:fill="FFFFFF"/>
        <w:spacing w:before="0" w:line="240" w:lineRule="auto"/>
        <w:rPr>
          <w:rFonts w:ascii="Arial" w:hAnsi="Arial" w:cs="Arial"/>
          <w:color w:val="4A4A4A"/>
          <w:sz w:val="21"/>
          <w:szCs w:val="21"/>
        </w:rPr>
      </w:pPr>
      <w:r w:rsidRPr="003C65B8">
        <w:rPr>
          <w:rFonts w:ascii="Arial" w:hAnsi="Arial" w:cs="Arial"/>
          <w:color w:val="4A4A4A"/>
          <w:sz w:val="21"/>
          <w:szCs w:val="21"/>
        </w:rPr>
        <w:t>Hagámoslo más reutilizable</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Para que nuestro código sea más reutilizable debemos hacerlo de esta manera:</w:t>
      </w:r>
    </w:p>
    <w:p w:rsidR="003C65B8" w:rsidRPr="003C65B8" w:rsidRDefault="003C65B8" w:rsidP="003C65B8">
      <w:pPr>
        <w:pStyle w:val="HTMLconformatoprevio"/>
        <w:shd w:val="clear" w:color="auto" w:fill="333333"/>
        <w:rPr>
          <w:rStyle w:val="CdigoHTML"/>
          <w:color w:val="FFFFFF"/>
          <w:sz w:val="21"/>
          <w:szCs w:val="21"/>
        </w:rPr>
      </w:pPr>
      <w:proofErr w:type="spellStart"/>
      <w:proofErr w:type="gramStart"/>
      <w:r w:rsidRPr="003C65B8">
        <w:rPr>
          <w:rStyle w:val="hljs-keyword"/>
          <w:b/>
          <w:bCs/>
          <w:color w:val="F92672"/>
          <w:sz w:val="21"/>
          <w:szCs w:val="21"/>
        </w:rPr>
        <w:t>const</w:t>
      </w:r>
      <w:proofErr w:type="spellEnd"/>
      <w:r w:rsidRPr="003C65B8">
        <w:rPr>
          <w:rStyle w:val="CdigoHTML"/>
          <w:color w:val="FFFFFF"/>
          <w:sz w:val="21"/>
          <w:szCs w:val="21"/>
        </w:rPr>
        <w:t xml:space="preserve">  video</w:t>
      </w:r>
      <w:proofErr w:type="gramEnd"/>
      <w:r w:rsidRPr="003C65B8">
        <w:rPr>
          <w:rStyle w:val="CdigoHTML"/>
          <w:color w:val="FFFFFF"/>
          <w:sz w:val="21"/>
          <w:szCs w:val="21"/>
        </w:rPr>
        <w:t xml:space="preserve"> = </w:t>
      </w:r>
      <w:proofErr w:type="spellStart"/>
      <w:r w:rsidRPr="003C65B8">
        <w:rPr>
          <w:rStyle w:val="hljs-builtin"/>
          <w:color w:val="A6E22E"/>
          <w:sz w:val="21"/>
          <w:szCs w:val="21"/>
        </w:rPr>
        <w:t>document</w:t>
      </w:r>
      <w:r w:rsidRPr="003C65B8">
        <w:rPr>
          <w:rStyle w:val="CdigoHTML"/>
          <w:color w:val="FFFFFF"/>
          <w:sz w:val="21"/>
          <w:szCs w:val="21"/>
        </w:rPr>
        <w:t>.querySelector</w:t>
      </w:r>
      <w:proofErr w:type="spellEnd"/>
      <w:r w:rsidRPr="003C65B8">
        <w:rPr>
          <w:rStyle w:val="CdigoHTML"/>
          <w:color w:val="FFFFFF"/>
          <w:sz w:val="21"/>
          <w:szCs w:val="21"/>
        </w:rPr>
        <w:t>(</w:t>
      </w:r>
      <w:r w:rsidRPr="003C65B8">
        <w:rPr>
          <w:rStyle w:val="hljs-string"/>
          <w:color w:val="A6E22E"/>
          <w:sz w:val="21"/>
          <w:szCs w:val="21"/>
        </w:rPr>
        <w:t>"video"</w:t>
      </w:r>
      <w:r w:rsidRPr="003C65B8">
        <w:rPr>
          <w:rStyle w:val="CdigoHTML"/>
          <w:color w:val="FFFFFF"/>
          <w:sz w:val="21"/>
          <w:szCs w:val="21"/>
        </w:rPr>
        <w:t>);</w:t>
      </w:r>
    </w:p>
    <w:p w:rsidR="003C65B8" w:rsidRPr="003C65B8" w:rsidRDefault="003C65B8" w:rsidP="003C65B8">
      <w:pPr>
        <w:pStyle w:val="HTMLconformatoprevio"/>
        <w:shd w:val="clear" w:color="auto" w:fill="333333"/>
        <w:rPr>
          <w:rStyle w:val="CdigoHTML"/>
          <w:color w:val="FFFFFF"/>
          <w:sz w:val="21"/>
          <w:szCs w:val="21"/>
          <w:lang w:val="en-US"/>
        </w:rPr>
      </w:pPr>
      <w:proofErr w:type="gramStart"/>
      <w:r w:rsidRPr="003C65B8">
        <w:rPr>
          <w:rStyle w:val="hljs-keyword"/>
          <w:b/>
          <w:bCs/>
          <w:color w:val="F92672"/>
          <w:sz w:val="21"/>
          <w:szCs w:val="21"/>
          <w:lang w:val="en-US"/>
        </w:rPr>
        <w:t>const</w:t>
      </w:r>
      <w:r w:rsidRPr="003C65B8">
        <w:rPr>
          <w:rStyle w:val="CdigoHTML"/>
          <w:color w:val="FFFFFF"/>
          <w:sz w:val="21"/>
          <w:szCs w:val="21"/>
          <w:lang w:val="en-US"/>
        </w:rPr>
        <w:t xml:space="preserve">  button</w:t>
      </w:r>
      <w:proofErr w:type="gramEnd"/>
      <w:r w:rsidRPr="003C65B8">
        <w:rPr>
          <w:rStyle w:val="CdigoHTML"/>
          <w:color w:val="FFFFFF"/>
          <w:sz w:val="21"/>
          <w:szCs w:val="21"/>
          <w:lang w:val="en-US"/>
        </w:rPr>
        <w:t xml:space="preserve"> = </w:t>
      </w:r>
      <w:proofErr w:type="spellStart"/>
      <w:r w:rsidRPr="003C65B8">
        <w:rPr>
          <w:rStyle w:val="hljs-builtin"/>
          <w:color w:val="A6E22E"/>
          <w:sz w:val="21"/>
          <w:szCs w:val="21"/>
          <w:lang w:val="en-US"/>
        </w:rPr>
        <w:t>document</w:t>
      </w:r>
      <w:r w:rsidRPr="003C65B8">
        <w:rPr>
          <w:rStyle w:val="CdigoHTML"/>
          <w:color w:val="FFFFFF"/>
          <w:sz w:val="21"/>
          <w:szCs w:val="21"/>
          <w:lang w:val="en-US"/>
        </w:rPr>
        <w:t>.querySelector</w:t>
      </w:r>
      <w:proofErr w:type="spellEnd"/>
      <w:r w:rsidRPr="003C65B8">
        <w:rPr>
          <w:rStyle w:val="CdigoHTML"/>
          <w:color w:val="FFFFFF"/>
          <w:sz w:val="21"/>
          <w:szCs w:val="21"/>
          <w:lang w:val="en-US"/>
        </w:rPr>
        <w:t>(</w:t>
      </w:r>
      <w:r w:rsidRPr="003C65B8">
        <w:rPr>
          <w:rStyle w:val="hljs-string"/>
          <w:color w:val="A6E22E"/>
          <w:sz w:val="21"/>
          <w:szCs w:val="21"/>
          <w:lang w:val="en-US"/>
        </w:rPr>
        <w:t>"button"</w:t>
      </w:r>
      <w:r w:rsidRPr="003C65B8">
        <w:rPr>
          <w:rStyle w:val="CdigoHTML"/>
          <w:color w:val="FFFFFF"/>
          <w:sz w:val="21"/>
          <w:szCs w:val="21"/>
          <w:lang w:val="en-US"/>
        </w:rPr>
        <w:t>);</w:t>
      </w:r>
    </w:p>
    <w:p w:rsidR="003C65B8" w:rsidRPr="003C65B8" w:rsidRDefault="003C65B8" w:rsidP="003C65B8">
      <w:pPr>
        <w:pStyle w:val="HTMLconformatoprevio"/>
        <w:shd w:val="clear" w:color="auto" w:fill="333333"/>
        <w:rPr>
          <w:rStyle w:val="CdigoHTML"/>
          <w:color w:val="FFFFFF"/>
          <w:sz w:val="21"/>
          <w:szCs w:val="21"/>
          <w:lang w:val="en-US"/>
        </w:rPr>
      </w:pPr>
    </w:p>
    <w:p w:rsidR="003C65B8" w:rsidRPr="003C65B8" w:rsidRDefault="003C65B8" w:rsidP="003C65B8">
      <w:pPr>
        <w:pStyle w:val="HTMLconformatoprevio"/>
        <w:shd w:val="clear" w:color="auto" w:fill="333333"/>
        <w:rPr>
          <w:rStyle w:val="CdigoHTML"/>
          <w:color w:val="FFFFFF"/>
          <w:sz w:val="21"/>
          <w:szCs w:val="21"/>
          <w:lang w:val="en-US"/>
        </w:rPr>
      </w:pPr>
      <w:proofErr w:type="gramStart"/>
      <w:r w:rsidRPr="003C65B8">
        <w:rPr>
          <w:rStyle w:val="hljs-keyword"/>
          <w:b/>
          <w:bCs/>
          <w:color w:val="F92672"/>
          <w:sz w:val="21"/>
          <w:szCs w:val="21"/>
          <w:lang w:val="en-US"/>
        </w:rPr>
        <w:t>function</w:t>
      </w:r>
      <w:r w:rsidRPr="003C65B8">
        <w:rPr>
          <w:rStyle w:val="hljs-function"/>
          <w:color w:val="FFFFFF"/>
          <w:sz w:val="21"/>
          <w:szCs w:val="21"/>
          <w:lang w:val="en-US"/>
        </w:rPr>
        <w:t xml:space="preserve">  </w:t>
      </w:r>
      <w:proofErr w:type="spellStart"/>
      <w:r w:rsidRPr="003C65B8">
        <w:rPr>
          <w:rStyle w:val="hljs-title"/>
          <w:b/>
          <w:bCs/>
          <w:color w:val="A6E22E"/>
          <w:sz w:val="21"/>
          <w:szCs w:val="21"/>
          <w:lang w:val="en-US"/>
        </w:rPr>
        <w:t>MediaPlayer</w:t>
      </w:r>
      <w:proofErr w:type="spellEnd"/>
      <w:proofErr w:type="gramEnd"/>
      <w:r w:rsidRPr="003C65B8">
        <w:rPr>
          <w:rStyle w:val="hljs-function"/>
          <w:color w:val="FFFFFF"/>
          <w:sz w:val="21"/>
          <w:szCs w:val="21"/>
          <w:lang w:val="en-US"/>
        </w:rPr>
        <w:t>(</w:t>
      </w:r>
      <w:r w:rsidRPr="003C65B8">
        <w:rPr>
          <w:rStyle w:val="hljs-params"/>
          <w:color w:val="FFFFFF"/>
          <w:sz w:val="21"/>
          <w:szCs w:val="21"/>
          <w:lang w:val="en-US"/>
        </w:rPr>
        <w:t>config</w:t>
      </w:r>
      <w:r w:rsidRPr="003C65B8">
        <w:rPr>
          <w:rStyle w:val="hljs-function"/>
          <w:color w:val="FFFFFF"/>
          <w:sz w:val="21"/>
          <w:szCs w:val="21"/>
          <w:lang w:val="en-US"/>
        </w:rPr>
        <w:t xml:space="preserve">) </w:t>
      </w:r>
      <w:r w:rsidRPr="003C65B8">
        <w:rPr>
          <w:rStyle w:val="CdigoHTML"/>
          <w:color w:val="FFFFFF"/>
          <w:sz w:val="21"/>
          <w:szCs w:val="21"/>
          <w:lang w:val="en-US"/>
        </w:rPr>
        <w:t>{</w:t>
      </w:r>
    </w:p>
    <w:p w:rsidR="003C65B8" w:rsidRPr="003C65B8" w:rsidRDefault="003C65B8" w:rsidP="003C65B8">
      <w:pPr>
        <w:pStyle w:val="HTMLconformatoprevio"/>
        <w:shd w:val="clear" w:color="auto" w:fill="333333"/>
        <w:rPr>
          <w:rStyle w:val="CdigoHTML"/>
          <w:color w:val="FFFFFF"/>
          <w:sz w:val="21"/>
          <w:szCs w:val="21"/>
          <w:lang w:val="en-US"/>
        </w:rPr>
      </w:pPr>
      <w:r w:rsidRPr="003C65B8">
        <w:rPr>
          <w:rStyle w:val="CdigoHTML"/>
          <w:color w:val="FFFFFF"/>
          <w:sz w:val="21"/>
          <w:szCs w:val="21"/>
          <w:lang w:val="en-US"/>
        </w:rPr>
        <w:t xml:space="preserve"> </w:t>
      </w:r>
      <w:proofErr w:type="spellStart"/>
      <w:proofErr w:type="gramStart"/>
      <w:r w:rsidRPr="003C65B8">
        <w:rPr>
          <w:rStyle w:val="hljs-keyword"/>
          <w:b/>
          <w:bCs/>
          <w:color w:val="F92672"/>
          <w:sz w:val="21"/>
          <w:szCs w:val="21"/>
          <w:lang w:val="en-US"/>
        </w:rPr>
        <w:t>this</w:t>
      </w:r>
      <w:r w:rsidRPr="003C65B8">
        <w:rPr>
          <w:rStyle w:val="CdigoHTML"/>
          <w:color w:val="FFFFFF"/>
          <w:sz w:val="21"/>
          <w:szCs w:val="21"/>
          <w:lang w:val="en-US"/>
        </w:rPr>
        <w:t>.media</w:t>
      </w:r>
      <w:proofErr w:type="spellEnd"/>
      <w:proofErr w:type="gramEnd"/>
      <w:r w:rsidRPr="003C65B8">
        <w:rPr>
          <w:rStyle w:val="CdigoHTML"/>
          <w:color w:val="FFFFFF"/>
          <w:sz w:val="21"/>
          <w:szCs w:val="21"/>
          <w:lang w:val="en-US"/>
        </w:rPr>
        <w:t xml:space="preserve"> = </w:t>
      </w:r>
      <w:proofErr w:type="spellStart"/>
      <w:r w:rsidRPr="003C65B8">
        <w:rPr>
          <w:rStyle w:val="CdigoHTML"/>
          <w:color w:val="FFFFFF"/>
          <w:sz w:val="21"/>
          <w:szCs w:val="21"/>
          <w:lang w:val="en-US"/>
        </w:rPr>
        <w:t>config.el</w:t>
      </w:r>
      <w:proofErr w:type="spellEnd"/>
      <w:r w:rsidRPr="003C65B8">
        <w:rPr>
          <w:rStyle w:val="CdigoHTML"/>
          <w:color w:val="FFFFFF"/>
          <w:sz w:val="21"/>
          <w:szCs w:val="21"/>
          <w:lang w:val="en-US"/>
        </w:rPr>
        <w:t>;</w:t>
      </w:r>
    </w:p>
    <w:p w:rsidR="003C65B8" w:rsidRPr="003C65B8" w:rsidRDefault="003C65B8" w:rsidP="003C65B8">
      <w:pPr>
        <w:pStyle w:val="HTMLconformatoprevio"/>
        <w:shd w:val="clear" w:color="auto" w:fill="333333"/>
        <w:rPr>
          <w:rStyle w:val="CdigoHTML"/>
          <w:color w:val="FFFFFF"/>
          <w:sz w:val="21"/>
          <w:szCs w:val="21"/>
          <w:lang w:val="en-US"/>
        </w:rPr>
      </w:pPr>
      <w:r w:rsidRPr="003C65B8">
        <w:rPr>
          <w:rStyle w:val="CdigoHTML"/>
          <w:color w:val="FFFFFF"/>
          <w:sz w:val="21"/>
          <w:szCs w:val="21"/>
          <w:lang w:val="en-US"/>
        </w:rPr>
        <w:t>}</w:t>
      </w:r>
    </w:p>
    <w:p w:rsidR="003C65B8" w:rsidRPr="003C65B8" w:rsidRDefault="003C65B8" w:rsidP="003C65B8">
      <w:pPr>
        <w:pStyle w:val="HTMLconformatoprevio"/>
        <w:shd w:val="clear" w:color="auto" w:fill="333333"/>
        <w:rPr>
          <w:rStyle w:val="CdigoHTML"/>
          <w:color w:val="FFFFFF"/>
          <w:sz w:val="21"/>
          <w:szCs w:val="21"/>
          <w:lang w:val="en-US"/>
        </w:rPr>
      </w:pPr>
    </w:p>
    <w:p w:rsidR="003C65B8" w:rsidRPr="003C65B8" w:rsidRDefault="003C65B8" w:rsidP="003C65B8">
      <w:pPr>
        <w:pStyle w:val="HTMLconformatoprevio"/>
        <w:shd w:val="clear" w:color="auto" w:fill="333333"/>
        <w:rPr>
          <w:rStyle w:val="CdigoHTML"/>
          <w:color w:val="FFFFFF"/>
          <w:sz w:val="21"/>
          <w:szCs w:val="21"/>
          <w:lang w:val="en-US"/>
        </w:rPr>
      </w:pPr>
      <w:proofErr w:type="spellStart"/>
      <w:proofErr w:type="gramStart"/>
      <w:r w:rsidRPr="003C65B8">
        <w:rPr>
          <w:rStyle w:val="CdigoHTML"/>
          <w:color w:val="FFFFFF"/>
          <w:sz w:val="21"/>
          <w:szCs w:val="21"/>
          <w:lang w:val="en-US"/>
        </w:rPr>
        <w:t>MediaPlayer.prototype.play</w:t>
      </w:r>
      <w:proofErr w:type="spellEnd"/>
      <w:proofErr w:type="gramEnd"/>
      <w:r w:rsidRPr="003C65B8">
        <w:rPr>
          <w:rStyle w:val="CdigoHTML"/>
          <w:color w:val="FFFFFF"/>
          <w:sz w:val="21"/>
          <w:szCs w:val="21"/>
          <w:lang w:val="en-US"/>
        </w:rPr>
        <w:t xml:space="preserve"> = </w:t>
      </w:r>
      <w:r w:rsidRPr="003C65B8">
        <w:rPr>
          <w:rStyle w:val="hljs-keyword"/>
          <w:b/>
          <w:bCs/>
          <w:color w:val="F92672"/>
          <w:sz w:val="21"/>
          <w:szCs w:val="21"/>
          <w:lang w:val="en-US"/>
        </w:rPr>
        <w:t>function</w:t>
      </w:r>
      <w:r w:rsidRPr="003C65B8">
        <w:rPr>
          <w:rStyle w:val="hljs-function"/>
          <w:color w:val="FFFFFF"/>
          <w:sz w:val="21"/>
          <w:szCs w:val="21"/>
          <w:lang w:val="en-US"/>
        </w:rPr>
        <w:t xml:space="preserve">() </w:t>
      </w:r>
      <w:r w:rsidRPr="003C65B8">
        <w:rPr>
          <w:rStyle w:val="CdigoHTML"/>
          <w:color w:val="FFFFFF"/>
          <w:sz w:val="21"/>
          <w:szCs w:val="21"/>
          <w:lang w:val="en-US"/>
        </w:rPr>
        <w:t>{</w:t>
      </w:r>
    </w:p>
    <w:p w:rsidR="003C65B8" w:rsidRPr="003C65B8" w:rsidRDefault="003C65B8" w:rsidP="003C65B8">
      <w:pPr>
        <w:pStyle w:val="HTMLconformatoprevio"/>
        <w:shd w:val="clear" w:color="auto" w:fill="333333"/>
        <w:rPr>
          <w:rStyle w:val="CdigoHTML"/>
          <w:color w:val="FFFFFF"/>
          <w:sz w:val="21"/>
          <w:szCs w:val="21"/>
          <w:lang w:val="en-US"/>
        </w:rPr>
      </w:pPr>
      <w:r w:rsidRPr="003C65B8">
        <w:rPr>
          <w:rStyle w:val="CdigoHTML"/>
          <w:color w:val="FFFFFF"/>
          <w:sz w:val="21"/>
          <w:szCs w:val="21"/>
          <w:lang w:val="en-US"/>
        </w:rPr>
        <w:t xml:space="preserve"> </w:t>
      </w:r>
      <w:proofErr w:type="spellStart"/>
      <w:proofErr w:type="gramStart"/>
      <w:r w:rsidRPr="003C65B8">
        <w:rPr>
          <w:rStyle w:val="hljs-keyword"/>
          <w:b/>
          <w:bCs/>
          <w:color w:val="F92672"/>
          <w:sz w:val="21"/>
          <w:szCs w:val="21"/>
          <w:lang w:val="en-US"/>
        </w:rPr>
        <w:t>this</w:t>
      </w:r>
      <w:r w:rsidRPr="003C65B8">
        <w:rPr>
          <w:rStyle w:val="CdigoHTML"/>
          <w:color w:val="FFFFFF"/>
          <w:sz w:val="21"/>
          <w:szCs w:val="21"/>
          <w:lang w:val="en-US"/>
        </w:rPr>
        <w:t>.media</w:t>
      </w:r>
      <w:proofErr w:type="gramEnd"/>
      <w:r w:rsidRPr="003C65B8">
        <w:rPr>
          <w:rStyle w:val="CdigoHTML"/>
          <w:color w:val="FFFFFF"/>
          <w:sz w:val="21"/>
          <w:szCs w:val="21"/>
          <w:lang w:val="en-US"/>
        </w:rPr>
        <w:t>.play</w:t>
      </w:r>
      <w:proofErr w:type="spellEnd"/>
      <w:r w:rsidRPr="003C65B8">
        <w:rPr>
          <w:rStyle w:val="CdigoHTML"/>
          <w:color w:val="FFFFFF"/>
          <w:sz w:val="21"/>
          <w:szCs w:val="21"/>
          <w:lang w:val="en-US"/>
        </w:rPr>
        <w:t>();</w:t>
      </w:r>
    </w:p>
    <w:p w:rsidR="003C65B8" w:rsidRPr="003C65B8" w:rsidRDefault="003C65B8" w:rsidP="003C65B8">
      <w:pPr>
        <w:pStyle w:val="HTMLconformatoprevio"/>
        <w:shd w:val="clear" w:color="auto" w:fill="333333"/>
        <w:rPr>
          <w:rStyle w:val="CdigoHTML"/>
          <w:color w:val="FFFFFF"/>
          <w:sz w:val="21"/>
          <w:szCs w:val="21"/>
          <w:lang w:val="en-US"/>
        </w:rPr>
      </w:pPr>
      <w:r w:rsidRPr="003C65B8">
        <w:rPr>
          <w:rStyle w:val="CdigoHTML"/>
          <w:color w:val="FFFFFF"/>
          <w:sz w:val="21"/>
          <w:szCs w:val="21"/>
          <w:lang w:val="en-US"/>
        </w:rPr>
        <w:t>};</w:t>
      </w:r>
    </w:p>
    <w:p w:rsidR="003C65B8" w:rsidRPr="003C65B8" w:rsidRDefault="003C65B8" w:rsidP="003C65B8">
      <w:pPr>
        <w:pStyle w:val="HTMLconformatoprevio"/>
        <w:shd w:val="clear" w:color="auto" w:fill="333333"/>
        <w:rPr>
          <w:rStyle w:val="CdigoHTML"/>
          <w:color w:val="FFFFFF"/>
          <w:sz w:val="21"/>
          <w:szCs w:val="21"/>
          <w:lang w:val="en-US"/>
        </w:rPr>
      </w:pPr>
    </w:p>
    <w:p w:rsidR="003C65B8" w:rsidRPr="003C65B8" w:rsidRDefault="003C65B8" w:rsidP="003C65B8">
      <w:pPr>
        <w:pStyle w:val="HTMLconformatoprevio"/>
        <w:shd w:val="clear" w:color="auto" w:fill="333333"/>
        <w:rPr>
          <w:rStyle w:val="CdigoHTML"/>
          <w:color w:val="FFFFFF"/>
          <w:sz w:val="21"/>
          <w:szCs w:val="21"/>
          <w:lang w:val="en-US"/>
        </w:rPr>
      </w:pPr>
      <w:proofErr w:type="gramStart"/>
      <w:r w:rsidRPr="003C65B8">
        <w:rPr>
          <w:rStyle w:val="hljs-keyword"/>
          <w:b/>
          <w:bCs/>
          <w:color w:val="F92672"/>
          <w:sz w:val="21"/>
          <w:szCs w:val="21"/>
          <w:lang w:val="en-US"/>
        </w:rPr>
        <w:t>const</w:t>
      </w:r>
      <w:r w:rsidRPr="003C65B8">
        <w:rPr>
          <w:rStyle w:val="CdigoHTML"/>
          <w:color w:val="FFFFFF"/>
          <w:sz w:val="21"/>
          <w:szCs w:val="21"/>
          <w:lang w:val="en-US"/>
        </w:rPr>
        <w:t xml:space="preserve">  player</w:t>
      </w:r>
      <w:proofErr w:type="gramEnd"/>
      <w:r w:rsidRPr="003C65B8">
        <w:rPr>
          <w:rStyle w:val="CdigoHTML"/>
          <w:color w:val="FFFFFF"/>
          <w:sz w:val="21"/>
          <w:szCs w:val="21"/>
          <w:lang w:val="en-US"/>
        </w:rPr>
        <w:t xml:space="preserve"> = </w:t>
      </w:r>
      <w:r w:rsidRPr="003C65B8">
        <w:rPr>
          <w:rStyle w:val="hljs-keyword"/>
          <w:b/>
          <w:bCs/>
          <w:color w:val="F92672"/>
          <w:sz w:val="21"/>
          <w:szCs w:val="21"/>
          <w:lang w:val="en-US"/>
        </w:rPr>
        <w:t>new</w:t>
      </w:r>
      <w:r w:rsidRPr="003C65B8">
        <w:rPr>
          <w:rStyle w:val="CdigoHTML"/>
          <w:color w:val="FFFFFF"/>
          <w:sz w:val="21"/>
          <w:szCs w:val="21"/>
          <w:lang w:val="en-US"/>
        </w:rPr>
        <w:t xml:space="preserve">  </w:t>
      </w:r>
      <w:proofErr w:type="spellStart"/>
      <w:r w:rsidRPr="003C65B8">
        <w:rPr>
          <w:rStyle w:val="CdigoHTML"/>
          <w:color w:val="FFFFFF"/>
          <w:sz w:val="21"/>
          <w:szCs w:val="21"/>
          <w:lang w:val="en-US"/>
        </w:rPr>
        <w:t>MediaPlayer</w:t>
      </w:r>
      <w:proofErr w:type="spellEnd"/>
      <w:r w:rsidRPr="003C65B8">
        <w:rPr>
          <w:rStyle w:val="CdigoHTML"/>
          <w:color w:val="FFFFFF"/>
          <w:sz w:val="21"/>
          <w:szCs w:val="21"/>
          <w:lang w:val="en-US"/>
        </w:rPr>
        <w:t xml:space="preserve">({ </w:t>
      </w:r>
      <w:r w:rsidRPr="003C65B8">
        <w:rPr>
          <w:rStyle w:val="hljs-attribute"/>
          <w:color w:val="BF79DB"/>
          <w:sz w:val="21"/>
          <w:szCs w:val="21"/>
          <w:lang w:val="en-US"/>
        </w:rPr>
        <w:t>el</w:t>
      </w:r>
      <w:r w:rsidRPr="003C65B8">
        <w:rPr>
          <w:rStyle w:val="CdigoHTML"/>
          <w:color w:val="FFFFFF"/>
          <w:sz w:val="21"/>
          <w:szCs w:val="21"/>
          <w:lang w:val="en-US"/>
        </w:rPr>
        <w:t>:  video });</w:t>
      </w:r>
    </w:p>
    <w:p w:rsidR="003C65B8" w:rsidRPr="003C65B8" w:rsidRDefault="003C65B8" w:rsidP="003C65B8">
      <w:pPr>
        <w:pStyle w:val="HTMLconformatoprevio"/>
        <w:shd w:val="clear" w:color="auto" w:fill="333333"/>
        <w:rPr>
          <w:rStyle w:val="CdigoHTML"/>
          <w:color w:val="FFFFFF"/>
          <w:sz w:val="21"/>
          <w:szCs w:val="21"/>
        </w:rPr>
      </w:pPr>
      <w:proofErr w:type="spellStart"/>
      <w:proofErr w:type="gramStart"/>
      <w:r w:rsidRPr="003C65B8">
        <w:rPr>
          <w:rStyle w:val="CdigoHTML"/>
          <w:color w:val="FFFFFF"/>
          <w:sz w:val="21"/>
          <w:szCs w:val="21"/>
        </w:rPr>
        <w:t>button.onclick</w:t>
      </w:r>
      <w:proofErr w:type="spellEnd"/>
      <w:proofErr w:type="gramEnd"/>
      <w:r w:rsidRPr="003C65B8">
        <w:rPr>
          <w:rStyle w:val="CdigoHTML"/>
          <w:color w:val="FFFFFF"/>
          <w:sz w:val="21"/>
          <w:szCs w:val="21"/>
        </w:rPr>
        <w:t xml:space="preserve"> = () =&gt;  </w:t>
      </w:r>
      <w:proofErr w:type="spellStart"/>
      <w:r w:rsidRPr="003C65B8">
        <w:rPr>
          <w:rStyle w:val="CdigoHTML"/>
          <w:color w:val="FFFFFF"/>
          <w:sz w:val="21"/>
          <w:szCs w:val="21"/>
        </w:rPr>
        <w:t>player.play</w:t>
      </w:r>
      <w:proofErr w:type="spellEnd"/>
      <w:r w:rsidRPr="003C65B8">
        <w:rPr>
          <w:rStyle w:val="CdigoHTML"/>
          <w:color w:val="FFFFFF"/>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Explicación:</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w:t>
      </w:r>
    </w:p>
    <w:p w:rsidR="003C65B8" w:rsidRPr="003C65B8" w:rsidRDefault="003C65B8" w:rsidP="003C65B8">
      <w:pPr>
        <w:pStyle w:val="NormalWeb"/>
        <w:numPr>
          <w:ilvl w:val="0"/>
          <w:numId w:val="24"/>
        </w:numPr>
        <w:shd w:val="clear" w:color="auto" w:fill="FFFFFF"/>
        <w:spacing w:before="0" w:beforeAutospacing="0" w:after="0" w:afterAutospacing="0"/>
        <w:ind w:left="0"/>
        <w:rPr>
          <w:rFonts w:ascii="Arial" w:hAnsi="Arial" w:cs="Arial"/>
          <w:color w:val="4A4A4A"/>
          <w:sz w:val="21"/>
          <w:szCs w:val="21"/>
        </w:rPr>
      </w:pPr>
      <w:r w:rsidRPr="003C65B8">
        <w:rPr>
          <w:rFonts w:ascii="Arial" w:hAnsi="Arial" w:cs="Arial"/>
          <w:color w:val="4A4A4A"/>
          <w:sz w:val="21"/>
          <w:szCs w:val="21"/>
        </w:rPr>
        <w:t>A nuestra función madre o prototipo le pasamos una configuración. Esta configuración lo que va a tener es el elemento </w:t>
      </w:r>
      <w:r w:rsidRPr="003C65B8">
        <w:rPr>
          <w:rStyle w:val="CdigoHTML"/>
          <w:color w:val="4A4A4A"/>
          <w:sz w:val="21"/>
          <w:szCs w:val="21"/>
        </w:rPr>
        <w:t>video</w:t>
      </w:r>
      <w:r w:rsidRPr="003C65B8">
        <w:rPr>
          <w:rFonts w:ascii="Arial" w:hAnsi="Arial" w:cs="Arial"/>
          <w:color w:val="4A4A4A"/>
          <w:sz w:val="21"/>
          <w:szCs w:val="21"/>
        </w:rPr>
        <w:t> original. Le asignamos a </w:t>
      </w:r>
      <w:proofErr w:type="spellStart"/>
      <w:proofErr w:type="gramStart"/>
      <w:r w:rsidRPr="003C65B8">
        <w:rPr>
          <w:rStyle w:val="CdigoHTML"/>
          <w:color w:val="4A4A4A"/>
          <w:sz w:val="21"/>
          <w:szCs w:val="21"/>
        </w:rPr>
        <w:t>this.media</w:t>
      </w:r>
      <w:proofErr w:type="spellEnd"/>
      <w:proofErr w:type="gramEnd"/>
      <w:r w:rsidRPr="003C65B8">
        <w:rPr>
          <w:rFonts w:ascii="Arial" w:hAnsi="Arial" w:cs="Arial"/>
          <w:color w:val="4A4A4A"/>
          <w:sz w:val="21"/>
          <w:szCs w:val="21"/>
        </w:rPr>
        <w:t> el elemento </w:t>
      </w:r>
      <w:r w:rsidRPr="003C65B8">
        <w:rPr>
          <w:rStyle w:val="CdigoHTML"/>
          <w:color w:val="4A4A4A"/>
          <w:sz w:val="21"/>
          <w:szCs w:val="21"/>
        </w:rPr>
        <w:t>video</w:t>
      </w:r>
      <w:r w:rsidRPr="003C65B8">
        <w:rPr>
          <w:rFonts w:ascii="Arial" w:hAnsi="Arial" w:cs="Arial"/>
          <w:color w:val="4A4A4A"/>
          <w:sz w:val="21"/>
          <w:szCs w:val="21"/>
        </w:rPr>
        <w:t>.</w:t>
      </w:r>
    </w:p>
    <w:p w:rsidR="003C65B8" w:rsidRPr="003C65B8" w:rsidRDefault="003C65B8" w:rsidP="003C65B8">
      <w:pPr>
        <w:pStyle w:val="NormalWeb"/>
        <w:numPr>
          <w:ilvl w:val="0"/>
          <w:numId w:val="24"/>
        </w:numPr>
        <w:shd w:val="clear" w:color="auto" w:fill="FFFFFF"/>
        <w:spacing w:before="0" w:beforeAutospacing="0" w:after="0" w:afterAutospacing="0"/>
        <w:ind w:left="0"/>
        <w:rPr>
          <w:rFonts w:ascii="Arial" w:hAnsi="Arial" w:cs="Arial"/>
          <w:color w:val="4A4A4A"/>
          <w:sz w:val="21"/>
          <w:szCs w:val="21"/>
        </w:rPr>
      </w:pPr>
      <w:r w:rsidRPr="003C65B8">
        <w:rPr>
          <w:rFonts w:ascii="Arial" w:hAnsi="Arial" w:cs="Arial"/>
          <w:color w:val="4A4A4A"/>
          <w:sz w:val="21"/>
          <w:szCs w:val="21"/>
        </w:rPr>
        <w:t>A la función extendida le asignamos </w:t>
      </w:r>
      <w:proofErr w:type="spellStart"/>
      <w:proofErr w:type="gramStart"/>
      <w:r w:rsidRPr="003C65B8">
        <w:rPr>
          <w:rStyle w:val="CdigoHTML"/>
          <w:color w:val="4A4A4A"/>
          <w:sz w:val="21"/>
          <w:szCs w:val="21"/>
        </w:rPr>
        <w:t>play</w:t>
      </w:r>
      <w:proofErr w:type="spellEnd"/>
      <w:r w:rsidRPr="003C65B8">
        <w:rPr>
          <w:rStyle w:val="CdigoHTML"/>
          <w:color w:val="4A4A4A"/>
          <w:sz w:val="21"/>
          <w:szCs w:val="21"/>
        </w:rPr>
        <w:t>(</w:t>
      </w:r>
      <w:proofErr w:type="gramEnd"/>
      <w:r w:rsidRPr="003C65B8">
        <w:rPr>
          <w:rStyle w:val="CdigoHTML"/>
          <w:color w:val="4A4A4A"/>
          <w:sz w:val="21"/>
          <w:szCs w:val="21"/>
        </w:rPr>
        <w:t>)</w:t>
      </w:r>
      <w:r w:rsidRPr="003C65B8">
        <w:rPr>
          <w:rFonts w:ascii="Arial" w:hAnsi="Arial" w:cs="Arial"/>
          <w:color w:val="4A4A4A"/>
          <w:sz w:val="21"/>
          <w:szCs w:val="21"/>
        </w:rPr>
        <w:t> a </w:t>
      </w:r>
      <w:proofErr w:type="spellStart"/>
      <w:r w:rsidRPr="003C65B8">
        <w:rPr>
          <w:rStyle w:val="CdigoHTML"/>
          <w:color w:val="4A4A4A"/>
          <w:sz w:val="21"/>
          <w:szCs w:val="21"/>
        </w:rPr>
        <w:t>this.media</w:t>
      </w:r>
      <w:proofErr w:type="spellEnd"/>
      <w:r w:rsidRPr="003C65B8">
        <w:rPr>
          <w:rFonts w:ascii="Arial" w:hAnsi="Arial" w:cs="Arial"/>
          <w:color w:val="4A4A4A"/>
          <w:sz w:val="21"/>
          <w:szCs w:val="21"/>
        </w:rPr>
        <w:t> para que se ejecute cuando presionemos el botón.</w:t>
      </w:r>
    </w:p>
    <w:p w:rsidR="003C65B8" w:rsidRPr="003C65B8" w:rsidRDefault="003C65B8" w:rsidP="003C65B8">
      <w:pPr>
        <w:pStyle w:val="NormalWeb"/>
        <w:numPr>
          <w:ilvl w:val="0"/>
          <w:numId w:val="24"/>
        </w:numPr>
        <w:shd w:val="clear" w:color="auto" w:fill="FFFFFF"/>
        <w:spacing w:before="0" w:beforeAutospacing="0" w:after="0" w:afterAutospacing="0"/>
        <w:ind w:left="0"/>
        <w:rPr>
          <w:rFonts w:ascii="Arial" w:hAnsi="Arial" w:cs="Arial"/>
          <w:color w:val="4A4A4A"/>
          <w:sz w:val="21"/>
          <w:szCs w:val="21"/>
        </w:rPr>
      </w:pPr>
      <w:r w:rsidRPr="003C65B8">
        <w:rPr>
          <w:rFonts w:ascii="Arial" w:hAnsi="Arial" w:cs="Arial"/>
          <w:color w:val="4A4A4A"/>
          <w:sz w:val="21"/>
          <w:szCs w:val="21"/>
        </w:rPr>
        <w:t>En nuestra función especial </w:t>
      </w:r>
      <w:proofErr w:type="spellStart"/>
      <w:r w:rsidRPr="003C65B8">
        <w:rPr>
          <w:rStyle w:val="CdigoHTML"/>
          <w:color w:val="4A4A4A"/>
          <w:sz w:val="21"/>
          <w:szCs w:val="21"/>
        </w:rPr>
        <w:t>player</w:t>
      </w:r>
      <w:proofErr w:type="spellEnd"/>
      <w:r w:rsidRPr="003C65B8">
        <w:rPr>
          <w:rFonts w:ascii="Arial" w:hAnsi="Arial" w:cs="Arial"/>
          <w:color w:val="4A4A4A"/>
          <w:sz w:val="21"/>
          <w:szCs w:val="21"/>
        </w:rPr>
        <w:t> es una instancia del prototipo le asignaremos el valor de </w:t>
      </w:r>
      <w:r w:rsidRPr="003C65B8">
        <w:rPr>
          <w:rStyle w:val="CdigoHTML"/>
          <w:color w:val="4A4A4A"/>
          <w:sz w:val="21"/>
          <w:szCs w:val="21"/>
        </w:rPr>
        <w:t>video</w:t>
      </w:r>
      <w:r w:rsidRPr="003C65B8">
        <w:rPr>
          <w:rFonts w:ascii="Arial" w:hAnsi="Arial" w:cs="Arial"/>
          <w:color w:val="4A4A4A"/>
          <w:sz w:val="21"/>
          <w:szCs w:val="21"/>
        </w:rPr>
        <w:t> para que lo reciba en configuración. Esto lo haremos con </w:t>
      </w:r>
      <w:proofErr w:type="spellStart"/>
      <w:r w:rsidRPr="003C65B8">
        <w:rPr>
          <w:rStyle w:val="Textoennegrita"/>
          <w:rFonts w:ascii="Arial" w:hAnsi="Arial" w:cs="Arial"/>
          <w:color w:val="4A4A4A"/>
          <w:sz w:val="21"/>
          <w:szCs w:val="21"/>
        </w:rPr>
        <w:t>destructuración</w:t>
      </w:r>
      <w:proofErr w:type="spellEnd"/>
      <w:r w:rsidRPr="003C65B8">
        <w:rPr>
          <w:rStyle w:val="Textoennegrita"/>
          <w:rFonts w:ascii="Arial" w:hAnsi="Arial" w:cs="Arial"/>
          <w:color w:val="4A4A4A"/>
          <w:sz w:val="21"/>
          <w:szCs w:val="21"/>
        </w:rPr>
        <w:t xml:space="preserve"> de objetos</w:t>
      </w:r>
      <w:r w:rsidRPr="003C65B8">
        <w:rPr>
          <w:rFonts w:ascii="Arial" w:hAnsi="Arial" w:cs="Arial"/>
          <w:color w:val="4A4A4A"/>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Acá no podemos usar </w:t>
      </w:r>
      <w:proofErr w:type="spellStart"/>
      <w:r w:rsidRPr="003C65B8">
        <w:rPr>
          <w:rStyle w:val="Textoennegrita"/>
          <w:rFonts w:ascii="Arial" w:hAnsi="Arial" w:cs="Arial"/>
          <w:i/>
          <w:iCs/>
          <w:color w:val="4A4A4A"/>
          <w:sz w:val="21"/>
          <w:szCs w:val="21"/>
        </w:rPr>
        <w:t>arrow</w:t>
      </w:r>
      <w:proofErr w:type="spellEnd"/>
      <w:r w:rsidRPr="003C65B8">
        <w:rPr>
          <w:rStyle w:val="Textoennegrita"/>
          <w:rFonts w:ascii="Arial" w:hAnsi="Arial" w:cs="Arial"/>
          <w:i/>
          <w:iCs/>
          <w:color w:val="4A4A4A"/>
          <w:sz w:val="21"/>
          <w:szCs w:val="21"/>
        </w:rPr>
        <w:t xml:space="preserve"> </w:t>
      </w:r>
      <w:proofErr w:type="spellStart"/>
      <w:r w:rsidRPr="003C65B8">
        <w:rPr>
          <w:rStyle w:val="Textoennegrita"/>
          <w:rFonts w:ascii="Arial" w:hAnsi="Arial" w:cs="Arial"/>
          <w:i/>
          <w:iCs/>
          <w:color w:val="4A4A4A"/>
          <w:sz w:val="21"/>
          <w:szCs w:val="21"/>
        </w:rPr>
        <w:t>function</w:t>
      </w:r>
      <w:proofErr w:type="spellEnd"/>
      <w:r w:rsidRPr="003C65B8">
        <w:rPr>
          <w:rFonts w:ascii="Arial" w:hAnsi="Arial" w:cs="Arial"/>
          <w:color w:val="4A4A4A"/>
          <w:sz w:val="21"/>
          <w:szCs w:val="21"/>
        </w:rPr>
        <w:t> por que el valor de </w:t>
      </w:r>
      <w:proofErr w:type="spellStart"/>
      <w:r w:rsidRPr="003C65B8">
        <w:rPr>
          <w:rStyle w:val="CdigoHTML"/>
          <w:color w:val="4A4A4A"/>
          <w:sz w:val="21"/>
          <w:szCs w:val="21"/>
        </w:rPr>
        <w:t>this</w:t>
      </w:r>
      <w:proofErr w:type="spellEnd"/>
      <w:r w:rsidRPr="003C65B8">
        <w:rPr>
          <w:rFonts w:ascii="Arial" w:hAnsi="Arial" w:cs="Arial"/>
          <w:color w:val="4A4A4A"/>
          <w:sz w:val="21"/>
          <w:szCs w:val="21"/>
        </w:rPr>
        <w:t> es global. Más adelante se verá con más detalle.</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Para agregarle la funcionalidad de </w:t>
      </w:r>
      <w:r w:rsidRPr="003C65B8">
        <w:rPr>
          <w:rStyle w:val="nfasis"/>
          <w:rFonts w:ascii="Arial" w:eastAsiaTheme="majorEastAsia" w:hAnsi="Arial" w:cs="Arial"/>
          <w:color w:val="4A4A4A"/>
          <w:sz w:val="21"/>
          <w:szCs w:val="21"/>
        </w:rPr>
        <w:t>pausa</w:t>
      </w:r>
      <w:r w:rsidRPr="003C65B8">
        <w:rPr>
          <w:rFonts w:ascii="Arial" w:hAnsi="Arial" w:cs="Arial"/>
          <w:color w:val="4A4A4A"/>
          <w:sz w:val="21"/>
          <w:szCs w:val="21"/>
        </w:rPr>
        <w:t> y </w:t>
      </w:r>
      <w:proofErr w:type="spellStart"/>
      <w:r w:rsidRPr="003C65B8">
        <w:rPr>
          <w:rStyle w:val="nfasis"/>
          <w:rFonts w:ascii="Arial" w:eastAsiaTheme="majorEastAsia" w:hAnsi="Arial" w:cs="Arial"/>
          <w:color w:val="4A4A4A"/>
          <w:sz w:val="21"/>
          <w:szCs w:val="21"/>
        </w:rPr>
        <w:t>play</w:t>
      </w:r>
      <w:proofErr w:type="spellEnd"/>
      <w:r w:rsidRPr="003C65B8">
        <w:rPr>
          <w:rFonts w:ascii="Arial" w:hAnsi="Arial" w:cs="Arial"/>
          <w:color w:val="4A4A4A"/>
          <w:sz w:val="21"/>
          <w:szCs w:val="21"/>
        </w:rPr>
        <w:t> con el mismo botón, debemos condicionar la función </w:t>
      </w:r>
      <w:proofErr w:type="spellStart"/>
      <w:r w:rsidRPr="003C65B8">
        <w:rPr>
          <w:rStyle w:val="CdigoHTML"/>
          <w:color w:val="4A4A4A"/>
          <w:sz w:val="21"/>
          <w:szCs w:val="21"/>
        </w:rPr>
        <w:t>play</w:t>
      </w:r>
      <w:proofErr w:type="spellEnd"/>
      <w:r w:rsidRPr="003C65B8">
        <w:rPr>
          <w:rFonts w:ascii="Arial" w:hAnsi="Arial" w:cs="Arial"/>
          <w:color w:val="4A4A4A"/>
          <w:sz w:val="21"/>
          <w:szCs w:val="21"/>
        </w:rPr>
        <w:t> de </w:t>
      </w:r>
      <w:proofErr w:type="spellStart"/>
      <w:r w:rsidRPr="003C65B8">
        <w:rPr>
          <w:rStyle w:val="CdigoHTML"/>
          <w:color w:val="4A4A4A"/>
          <w:sz w:val="21"/>
          <w:szCs w:val="21"/>
        </w:rPr>
        <w:t>MediaPlayer</w:t>
      </w:r>
      <w:proofErr w:type="spellEnd"/>
      <w:r w:rsidRPr="003C65B8">
        <w:rPr>
          <w:rFonts w:ascii="Arial" w:hAnsi="Arial" w:cs="Arial"/>
          <w:color w:val="4A4A4A"/>
          <w:sz w:val="21"/>
          <w:szCs w:val="21"/>
        </w:rPr>
        <w:t> de la siguiente manera:</w:t>
      </w:r>
    </w:p>
    <w:p w:rsidR="003C65B8" w:rsidRPr="003C65B8" w:rsidRDefault="003C65B8" w:rsidP="003C65B8">
      <w:pPr>
        <w:pStyle w:val="HTMLconformatoprevio"/>
        <w:shd w:val="clear" w:color="auto" w:fill="333333"/>
        <w:rPr>
          <w:rStyle w:val="CdigoHTML"/>
          <w:color w:val="FFFFFF"/>
          <w:sz w:val="21"/>
          <w:szCs w:val="21"/>
          <w:lang w:val="en-US"/>
        </w:rPr>
      </w:pPr>
      <w:proofErr w:type="spellStart"/>
      <w:proofErr w:type="gramStart"/>
      <w:r w:rsidRPr="003C65B8">
        <w:rPr>
          <w:rStyle w:val="CdigoHTML"/>
          <w:color w:val="FFFFFF"/>
          <w:sz w:val="21"/>
          <w:szCs w:val="21"/>
          <w:lang w:val="en-US"/>
        </w:rPr>
        <w:t>MediaPlayer.prototype.play</w:t>
      </w:r>
      <w:proofErr w:type="spellEnd"/>
      <w:proofErr w:type="gramEnd"/>
      <w:r w:rsidRPr="003C65B8">
        <w:rPr>
          <w:rStyle w:val="CdigoHTML"/>
          <w:color w:val="FFFFFF"/>
          <w:sz w:val="21"/>
          <w:szCs w:val="21"/>
          <w:lang w:val="en-US"/>
        </w:rPr>
        <w:t xml:space="preserve"> = </w:t>
      </w:r>
      <w:r w:rsidRPr="003C65B8">
        <w:rPr>
          <w:rStyle w:val="hljs-keyword"/>
          <w:b/>
          <w:bCs/>
          <w:color w:val="F92672"/>
          <w:sz w:val="21"/>
          <w:szCs w:val="21"/>
          <w:lang w:val="en-US"/>
        </w:rPr>
        <w:t>function</w:t>
      </w:r>
      <w:r w:rsidRPr="003C65B8">
        <w:rPr>
          <w:rStyle w:val="hljs-function"/>
          <w:color w:val="FFFFFF"/>
          <w:sz w:val="21"/>
          <w:szCs w:val="21"/>
          <w:lang w:val="en-US"/>
        </w:rPr>
        <w:t xml:space="preserve">() </w:t>
      </w:r>
      <w:r w:rsidRPr="003C65B8">
        <w:rPr>
          <w:rStyle w:val="CdigoHTML"/>
          <w:color w:val="FFFFFF"/>
          <w:sz w:val="21"/>
          <w:szCs w:val="21"/>
          <w:lang w:val="en-US"/>
        </w:rPr>
        <w:t>{</w:t>
      </w:r>
    </w:p>
    <w:p w:rsidR="003C65B8" w:rsidRPr="003C65B8" w:rsidRDefault="003C65B8" w:rsidP="003C65B8">
      <w:pPr>
        <w:pStyle w:val="HTMLconformatoprevio"/>
        <w:shd w:val="clear" w:color="auto" w:fill="333333"/>
        <w:rPr>
          <w:rStyle w:val="CdigoHTML"/>
          <w:color w:val="FFFFFF"/>
          <w:sz w:val="21"/>
          <w:szCs w:val="21"/>
          <w:lang w:val="en-US"/>
        </w:rPr>
      </w:pPr>
      <w:r w:rsidRPr="003C65B8">
        <w:rPr>
          <w:rStyle w:val="CdigoHTML"/>
          <w:color w:val="FFFFFF"/>
          <w:sz w:val="21"/>
          <w:szCs w:val="21"/>
          <w:lang w:val="en-US"/>
        </w:rPr>
        <w:t xml:space="preserve"> </w:t>
      </w:r>
      <w:r w:rsidRPr="003C65B8">
        <w:rPr>
          <w:rStyle w:val="hljs-keyword"/>
          <w:b/>
          <w:bCs/>
          <w:color w:val="F92672"/>
          <w:sz w:val="21"/>
          <w:szCs w:val="21"/>
          <w:lang w:val="en-US"/>
        </w:rPr>
        <w:t>if</w:t>
      </w:r>
      <w:r w:rsidRPr="003C65B8">
        <w:rPr>
          <w:rStyle w:val="CdigoHTML"/>
          <w:color w:val="FFFFFF"/>
          <w:sz w:val="21"/>
          <w:szCs w:val="21"/>
          <w:lang w:val="en-US"/>
        </w:rPr>
        <w:t>(</w:t>
      </w:r>
      <w:proofErr w:type="spellStart"/>
      <w:proofErr w:type="gramStart"/>
      <w:r w:rsidRPr="003C65B8">
        <w:rPr>
          <w:rStyle w:val="hljs-keyword"/>
          <w:b/>
          <w:bCs/>
          <w:color w:val="F92672"/>
          <w:sz w:val="21"/>
          <w:szCs w:val="21"/>
          <w:lang w:val="en-US"/>
        </w:rPr>
        <w:t>this</w:t>
      </w:r>
      <w:r w:rsidRPr="003C65B8">
        <w:rPr>
          <w:rStyle w:val="CdigoHTML"/>
          <w:color w:val="FFFFFF"/>
          <w:sz w:val="21"/>
          <w:szCs w:val="21"/>
          <w:lang w:val="en-US"/>
        </w:rPr>
        <w:t>.media</w:t>
      </w:r>
      <w:proofErr w:type="gramEnd"/>
      <w:r w:rsidRPr="003C65B8">
        <w:rPr>
          <w:rStyle w:val="CdigoHTML"/>
          <w:color w:val="FFFFFF"/>
          <w:sz w:val="21"/>
          <w:szCs w:val="21"/>
          <w:lang w:val="en-US"/>
        </w:rPr>
        <w:t>.paused</w:t>
      </w:r>
      <w:proofErr w:type="spellEnd"/>
      <w:r w:rsidRPr="003C65B8">
        <w:rPr>
          <w:rStyle w:val="CdigoHTML"/>
          <w:color w:val="FFFFFF"/>
          <w:sz w:val="21"/>
          <w:szCs w:val="21"/>
          <w:lang w:val="en-US"/>
        </w:rPr>
        <w:t>){</w:t>
      </w:r>
    </w:p>
    <w:p w:rsidR="003C65B8" w:rsidRPr="003C65B8" w:rsidRDefault="003C65B8" w:rsidP="003C65B8">
      <w:pPr>
        <w:pStyle w:val="HTMLconformatoprevio"/>
        <w:shd w:val="clear" w:color="auto" w:fill="333333"/>
        <w:rPr>
          <w:rStyle w:val="CdigoHTML"/>
          <w:color w:val="FFFFFF"/>
          <w:sz w:val="21"/>
          <w:szCs w:val="21"/>
          <w:lang w:val="en-US"/>
        </w:rPr>
      </w:pPr>
      <w:r w:rsidRPr="003C65B8">
        <w:rPr>
          <w:rStyle w:val="CdigoHTML"/>
          <w:color w:val="FFFFFF"/>
          <w:sz w:val="21"/>
          <w:szCs w:val="21"/>
          <w:lang w:val="en-US"/>
        </w:rPr>
        <w:tab/>
        <w:t xml:space="preserve"> </w:t>
      </w:r>
      <w:proofErr w:type="spellStart"/>
      <w:proofErr w:type="gramStart"/>
      <w:r w:rsidRPr="003C65B8">
        <w:rPr>
          <w:rStyle w:val="hljs-keyword"/>
          <w:b/>
          <w:bCs/>
          <w:color w:val="F92672"/>
          <w:sz w:val="21"/>
          <w:szCs w:val="21"/>
          <w:lang w:val="en-US"/>
        </w:rPr>
        <w:t>this</w:t>
      </w:r>
      <w:r w:rsidRPr="003C65B8">
        <w:rPr>
          <w:rStyle w:val="CdigoHTML"/>
          <w:color w:val="FFFFFF"/>
          <w:sz w:val="21"/>
          <w:szCs w:val="21"/>
          <w:lang w:val="en-US"/>
        </w:rPr>
        <w:t>.media</w:t>
      </w:r>
      <w:proofErr w:type="gramEnd"/>
      <w:r w:rsidRPr="003C65B8">
        <w:rPr>
          <w:rStyle w:val="CdigoHTML"/>
          <w:color w:val="FFFFFF"/>
          <w:sz w:val="21"/>
          <w:szCs w:val="21"/>
          <w:lang w:val="en-US"/>
        </w:rPr>
        <w:t>.play</w:t>
      </w:r>
      <w:proofErr w:type="spellEnd"/>
      <w:r w:rsidRPr="003C65B8">
        <w:rPr>
          <w:rStyle w:val="CdigoHTML"/>
          <w:color w:val="FFFFFF"/>
          <w:sz w:val="21"/>
          <w:szCs w:val="21"/>
          <w:lang w:val="en-US"/>
        </w:rPr>
        <w:t>();</w:t>
      </w:r>
    </w:p>
    <w:p w:rsidR="003C65B8" w:rsidRPr="003C65B8" w:rsidRDefault="003C65B8" w:rsidP="003C65B8">
      <w:pPr>
        <w:pStyle w:val="HTMLconformatoprevio"/>
        <w:shd w:val="clear" w:color="auto" w:fill="333333"/>
        <w:rPr>
          <w:rStyle w:val="CdigoHTML"/>
          <w:color w:val="FFFFFF"/>
          <w:sz w:val="21"/>
          <w:szCs w:val="21"/>
          <w:lang w:val="en-US"/>
        </w:rPr>
      </w:pPr>
      <w:r w:rsidRPr="003C65B8">
        <w:rPr>
          <w:rStyle w:val="CdigoHTML"/>
          <w:color w:val="FFFFFF"/>
          <w:sz w:val="21"/>
          <w:szCs w:val="21"/>
          <w:lang w:val="en-US"/>
        </w:rPr>
        <w:t xml:space="preserve"> } </w:t>
      </w:r>
      <w:r w:rsidRPr="003C65B8">
        <w:rPr>
          <w:rStyle w:val="hljs-keyword"/>
          <w:b/>
          <w:bCs/>
          <w:color w:val="F92672"/>
          <w:sz w:val="21"/>
          <w:szCs w:val="21"/>
          <w:lang w:val="en-US"/>
        </w:rPr>
        <w:t>else</w:t>
      </w:r>
      <w:r w:rsidRPr="003C65B8">
        <w:rPr>
          <w:rStyle w:val="CdigoHTML"/>
          <w:color w:val="FFFFFF"/>
          <w:sz w:val="21"/>
          <w:szCs w:val="21"/>
          <w:lang w:val="en-US"/>
        </w:rPr>
        <w:t xml:space="preserve"> {</w:t>
      </w:r>
    </w:p>
    <w:p w:rsidR="003C65B8" w:rsidRPr="003C65B8" w:rsidRDefault="003C65B8" w:rsidP="003C65B8">
      <w:pPr>
        <w:pStyle w:val="HTMLconformatoprevio"/>
        <w:shd w:val="clear" w:color="auto" w:fill="333333"/>
        <w:rPr>
          <w:rStyle w:val="CdigoHTML"/>
          <w:color w:val="FFFFFF"/>
          <w:sz w:val="21"/>
          <w:szCs w:val="21"/>
          <w:lang w:val="en-US"/>
        </w:rPr>
      </w:pPr>
      <w:r w:rsidRPr="003C65B8">
        <w:rPr>
          <w:rStyle w:val="CdigoHTML"/>
          <w:color w:val="FFFFFF"/>
          <w:sz w:val="21"/>
          <w:szCs w:val="21"/>
          <w:lang w:val="en-US"/>
        </w:rPr>
        <w:tab/>
        <w:t xml:space="preserve"> </w:t>
      </w:r>
      <w:proofErr w:type="spellStart"/>
      <w:proofErr w:type="gramStart"/>
      <w:r w:rsidRPr="003C65B8">
        <w:rPr>
          <w:rStyle w:val="hljs-keyword"/>
          <w:b/>
          <w:bCs/>
          <w:color w:val="F92672"/>
          <w:sz w:val="21"/>
          <w:szCs w:val="21"/>
          <w:lang w:val="en-US"/>
        </w:rPr>
        <w:t>this</w:t>
      </w:r>
      <w:r w:rsidRPr="003C65B8">
        <w:rPr>
          <w:rStyle w:val="CdigoHTML"/>
          <w:color w:val="FFFFFF"/>
          <w:sz w:val="21"/>
          <w:szCs w:val="21"/>
          <w:lang w:val="en-US"/>
        </w:rPr>
        <w:t>.media</w:t>
      </w:r>
      <w:proofErr w:type="gramEnd"/>
      <w:r w:rsidRPr="003C65B8">
        <w:rPr>
          <w:rStyle w:val="CdigoHTML"/>
          <w:color w:val="FFFFFF"/>
          <w:sz w:val="21"/>
          <w:szCs w:val="21"/>
          <w:lang w:val="en-US"/>
        </w:rPr>
        <w:t>.pause</w:t>
      </w:r>
      <w:proofErr w:type="spellEnd"/>
      <w:r w:rsidRPr="003C65B8">
        <w:rPr>
          <w:rStyle w:val="CdigoHTML"/>
          <w:color w:val="FFFFFF"/>
          <w:sz w:val="21"/>
          <w:szCs w:val="21"/>
          <w:lang w:val="en-US"/>
        </w:rPr>
        <w:t>()</w:t>
      </w:r>
    </w:p>
    <w:p w:rsidR="003C65B8" w:rsidRPr="00B323E1" w:rsidRDefault="003C65B8" w:rsidP="003C65B8">
      <w:pPr>
        <w:pStyle w:val="HTMLconformatoprevio"/>
        <w:shd w:val="clear" w:color="auto" w:fill="333333"/>
        <w:rPr>
          <w:rStyle w:val="CdigoHTML"/>
          <w:color w:val="FFFFFF"/>
          <w:sz w:val="21"/>
          <w:szCs w:val="21"/>
          <w:lang w:val="en-US"/>
        </w:rPr>
      </w:pPr>
      <w:r w:rsidRPr="003C65B8">
        <w:rPr>
          <w:rStyle w:val="CdigoHTML"/>
          <w:color w:val="FFFFFF"/>
          <w:sz w:val="21"/>
          <w:szCs w:val="21"/>
          <w:lang w:val="en-US"/>
        </w:rPr>
        <w:t xml:space="preserve"> </w:t>
      </w:r>
      <w:r w:rsidRPr="00B323E1">
        <w:rPr>
          <w:rStyle w:val="CdigoHTML"/>
          <w:color w:val="FFFFFF"/>
          <w:sz w:val="21"/>
          <w:szCs w:val="21"/>
          <w:lang w:val="en-US"/>
        </w:rPr>
        <w:t>}</w:t>
      </w:r>
    </w:p>
    <w:p w:rsidR="003C65B8" w:rsidRPr="00B323E1" w:rsidRDefault="003C65B8" w:rsidP="003C65B8">
      <w:pPr>
        <w:pStyle w:val="HTMLconformatoprevio"/>
        <w:shd w:val="clear" w:color="auto" w:fill="333333"/>
        <w:rPr>
          <w:rStyle w:val="CdigoHTML"/>
          <w:color w:val="FFFFFF"/>
          <w:sz w:val="21"/>
          <w:szCs w:val="21"/>
          <w:lang w:val="en-US"/>
        </w:rPr>
      </w:pPr>
    </w:p>
    <w:p w:rsidR="003C65B8" w:rsidRPr="003C65B8" w:rsidRDefault="003C65B8" w:rsidP="003C65B8">
      <w:pPr>
        <w:pStyle w:val="HTMLconformatoprevio"/>
        <w:shd w:val="clear" w:color="auto" w:fill="333333"/>
        <w:rPr>
          <w:rStyle w:val="CdigoHTML"/>
          <w:color w:val="FFFFFF"/>
          <w:sz w:val="21"/>
          <w:szCs w:val="21"/>
        </w:rPr>
      </w:pPr>
      <w:r w:rsidRPr="00B323E1">
        <w:rPr>
          <w:rStyle w:val="CdigoHTML"/>
          <w:color w:val="FFFFFF"/>
          <w:sz w:val="21"/>
          <w:szCs w:val="21"/>
          <w:lang w:val="en-US"/>
        </w:rPr>
        <w:t xml:space="preserve"> </w:t>
      </w:r>
      <w:r w:rsidRPr="003C65B8">
        <w:rPr>
          <w:rStyle w:val="hljs-comment"/>
          <w:color w:val="75715E"/>
          <w:sz w:val="21"/>
          <w:szCs w:val="21"/>
        </w:rPr>
        <w:t>// o podemos usar lo siguiente:</w:t>
      </w:r>
    </w:p>
    <w:p w:rsidR="003C65B8" w:rsidRPr="003C65B8" w:rsidRDefault="003C65B8" w:rsidP="003C65B8">
      <w:pPr>
        <w:pStyle w:val="HTMLconformatoprevio"/>
        <w:shd w:val="clear" w:color="auto" w:fill="333333"/>
        <w:rPr>
          <w:rStyle w:val="CdigoHTML"/>
          <w:color w:val="FFFFFF"/>
          <w:sz w:val="21"/>
          <w:szCs w:val="21"/>
        </w:rPr>
      </w:pPr>
    </w:p>
    <w:p w:rsidR="003C65B8" w:rsidRPr="003C65B8" w:rsidRDefault="003C65B8" w:rsidP="003C65B8">
      <w:pPr>
        <w:pStyle w:val="HTMLconformatoprevio"/>
        <w:shd w:val="clear" w:color="auto" w:fill="333333"/>
        <w:rPr>
          <w:rStyle w:val="CdigoHTML"/>
          <w:color w:val="FFFFFF"/>
          <w:sz w:val="21"/>
          <w:szCs w:val="21"/>
          <w:lang w:val="en-US"/>
        </w:rPr>
      </w:pPr>
      <w:r w:rsidRPr="003C65B8">
        <w:rPr>
          <w:rStyle w:val="CdigoHTML"/>
          <w:color w:val="FFFFFF"/>
          <w:sz w:val="21"/>
          <w:szCs w:val="21"/>
        </w:rPr>
        <w:t xml:space="preserve"> </w:t>
      </w:r>
      <w:r w:rsidRPr="003C65B8">
        <w:rPr>
          <w:rStyle w:val="hljs-comment"/>
          <w:color w:val="75715E"/>
          <w:sz w:val="21"/>
          <w:szCs w:val="21"/>
          <w:lang w:val="en-US"/>
        </w:rPr>
        <w:t xml:space="preserve">// </w:t>
      </w:r>
      <w:proofErr w:type="spellStart"/>
      <w:proofErr w:type="gramStart"/>
      <w:r w:rsidRPr="003C65B8">
        <w:rPr>
          <w:rStyle w:val="hljs-comment"/>
          <w:color w:val="75715E"/>
          <w:sz w:val="21"/>
          <w:szCs w:val="21"/>
          <w:lang w:val="en-US"/>
        </w:rPr>
        <w:t>this.media</w:t>
      </w:r>
      <w:proofErr w:type="gramEnd"/>
      <w:r w:rsidRPr="003C65B8">
        <w:rPr>
          <w:rStyle w:val="hljs-comment"/>
          <w:color w:val="75715E"/>
          <w:sz w:val="21"/>
          <w:szCs w:val="21"/>
          <w:lang w:val="en-US"/>
        </w:rPr>
        <w:t>.paused</w:t>
      </w:r>
      <w:proofErr w:type="spellEnd"/>
      <w:r w:rsidRPr="003C65B8">
        <w:rPr>
          <w:rStyle w:val="hljs-comment"/>
          <w:color w:val="75715E"/>
          <w:sz w:val="21"/>
          <w:szCs w:val="21"/>
          <w:lang w:val="en-US"/>
        </w:rPr>
        <w:t xml:space="preserve"> ? </w:t>
      </w:r>
      <w:proofErr w:type="spellStart"/>
      <w:r w:rsidRPr="003C65B8">
        <w:rPr>
          <w:rStyle w:val="hljs-comment"/>
          <w:color w:val="75715E"/>
          <w:sz w:val="21"/>
          <w:szCs w:val="21"/>
          <w:lang w:val="en-US"/>
        </w:rPr>
        <w:t>this.media.play</w:t>
      </w:r>
      <w:proofErr w:type="spellEnd"/>
      <w:r w:rsidRPr="003C65B8">
        <w:rPr>
          <w:rStyle w:val="hljs-comment"/>
          <w:color w:val="75715E"/>
          <w:sz w:val="21"/>
          <w:szCs w:val="21"/>
          <w:lang w:val="en-US"/>
        </w:rPr>
        <w:t xml:space="preserve">() : </w:t>
      </w:r>
      <w:proofErr w:type="spellStart"/>
      <w:r w:rsidRPr="003C65B8">
        <w:rPr>
          <w:rStyle w:val="hljs-comment"/>
          <w:color w:val="75715E"/>
          <w:sz w:val="21"/>
          <w:szCs w:val="21"/>
          <w:lang w:val="en-US"/>
        </w:rPr>
        <w:t>this.media.pause</w:t>
      </w:r>
      <w:proofErr w:type="spellEnd"/>
      <w:r w:rsidRPr="003C65B8">
        <w:rPr>
          <w:rStyle w:val="hljs-comment"/>
          <w:color w:val="75715E"/>
          <w:sz w:val="21"/>
          <w:szCs w:val="21"/>
          <w:lang w:val="en-US"/>
        </w:rPr>
        <w:t>()</w:t>
      </w:r>
    </w:p>
    <w:p w:rsidR="003C65B8" w:rsidRPr="003C65B8" w:rsidRDefault="003C65B8" w:rsidP="003C65B8">
      <w:pPr>
        <w:pStyle w:val="HTMLconformatoprevio"/>
        <w:shd w:val="clear" w:color="auto" w:fill="333333"/>
        <w:rPr>
          <w:rStyle w:val="CdigoHTML"/>
          <w:color w:val="FFFFFF"/>
          <w:sz w:val="21"/>
          <w:szCs w:val="21"/>
          <w:lang w:val="en-US"/>
        </w:rPr>
      </w:pPr>
    </w:p>
    <w:p w:rsidR="003C65B8" w:rsidRPr="003C65B8" w:rsidRDefault="003C65B8" w:rsidP="003C65B8">
      <w:pPr>
        <w:pStyle w:val="HTMLconformatoprevio"/>
        <w:shd w:val="clear" w:color="auto" w:fill="333333"/>
        <w:rPr>
          <w:rFonts w:ascii="Courier New" w:hAnsi="Courier New" w:cs="Courier New"/>
          <w:color w:val="FFFFFF"/>
          <w:sz w:val="21"/>
          <w:szCs w:val="21"/>
        </w:rPr>
      </w:pPr>
      <w:r w:rsidRPr="003C65B8">
        <w:rPr>
          <w:rStyle w:val="CdigoHTML"/>
          <w:color w:val="FFFFFF"/>
          <w:sz w:val="21"/>
          <w:szCs w:val="21"/>
        </w:rPr>
        <w:t>};</w:t>
      </w:r>
    </w:p>
    <w:p w:rsidR="003C65B8" w:rsidRDefault="00BD4652" w:rsidP="00BD4652">
      <w:pPr>
        <w:pStyle w:val="Ttulo"/>
        <w:rPr>
          <w:b/>
          <w:bCs/>
          <w:sz w:val="36"/>
          <w:szCs w:val="36"/>
        </w:rPr>
      </w:pPr>
      <w:r w:rsidRPr="00BD4652">
        <w:rPr>
          <w:b/>
          <w:bCs/>
          <w:sz w:val="36"/>
          <w:szCs w:val="36"/>
        </w:rPr>
        <w:lastRenderedPageBreak/>
        <w:t>Repaso de Conceptos Fundamentales</w:t>
      </w:r>
    </w:p>
    <w:p w:rsidR="00BD4652" w:rsidRDefault="006E02E0" w:rsidP="006E02E0">
      <w:pPr>
        <w:pStyle w:val="Ttulo1"/>
      </w:pPr>
      <w:r w:rsidRPr="006E02E0">
        <w:t>Cómo llega un script al navegador</w:t>
      </w:r>
    </w:p>
    <w:p w:rsidR="000A355E" w:rsidRPr="000A355E" w:rsidRDefault="000A355E" w:rsidP="000A355E">
      <w:pPr>
        <w:spacing w:before="0" w:line="240" w:lineRule="auto"/>
        <w:jc w:val="both"/>
        <w:rPr>
          <w:sz w:val="21"/>
          <w:szCs w:val="21"/>
          <w:lang w:val="es-MX"/>
        </w:rPr>
      </w:pPr>
      <w:r w:rsidRPr="000A355E">
        <w:rPr>
          <w:sz w:val="21"/>
          <w:szCs w:val="21"/>
          <w:lang w:val="es-MX"/>
        </w:rPr>
        <w:t>El **DOM **es la representación que hace el navegador de un documento HTML.</w:t>
      </w:r>
    </w:p>
    <w:p w:rsidR="000A355E" w:rsidRPr="000A355E" w:rsidRDefault="000A355E" w:rsidP="000A355E">
      <w:pPr>
        <w:spacing w:before="0" w:line="240" w:lineRule="auto"/>
        <w:jc w:val="both"/>
        <w:rPr>
          <w:sz w:val="21"/>
          <w:szCs w:val="21"/>
          <w:lang w:val="es-MX"/>
        </w:rPr>
      </w:pPr>
      <w:r w:rsidRPr="000A355E">
        <w:rPr>
          <w:sz w:val="21"/>
          <w:szCs w:val="21"/>
          <w:lang w:val="es-MX"/>
        </w:rPr>
        <w:t>El navegador interpreta el archivo HTML y cuando termina de transformarlo al DOM se dispara el evento </w:t>
      </w:r>
      <w:proofErr w:type="spellStart"/>
      <w:r w:rsidRPr="000A355E">
        <w:rPr>
          <w:b/>
          <w:bCs/>
          <w:sz w:val="21"/>
          <w:szCs w:val="21"/>
          <w:lang w:val="es-MX"/>
        </w:rPr>
        <w:t>DOMContentLoaded</w:t>
      </w:r>
      <w:proofErr w:type="spellEnd"/>
      <w:r w:rsidRPr="000A355E">
        <w:rPr>
          <w:sz w:val="21"/>
          <w:szCs w:val="21"/>
          <w:lang w:val="es-MX"/>
        </w:rPr>
        <w:t> lo que significa que todo el documento está disponible para ser manipulado.</w:t>
      </w:r>
    </w:p>
    <w:p w:rsidR="000A355E" w:rsidRPr="000A355E" w:rsidRDefault="000A355E" w:rsidP="000A355E">
      <w:pPr>
        <w:spacing w:before="0" w:line="240" w:lineRule="auto"/>
        <w:jc w:val="both"/>
        <w:rPr>
          <w:sz w:val="21"/>
          <w:szCs w:val="21"/>
          <w:lang w:val="es-MX"/>
        </w:rPr>
      </w:pPr>
      <w:r w:rsidRPr="000A355E">
        <w:rPr>
          <w:sz w:val="21"/>
          <w:szCs w:val="21"/>
          <w:lang w:val="es-MX"/>
        </w:rPr>
        <w:t>Todo script que carguemos en nuestra página tiene un llamado y una ejecución.</w:t>
      </w:r>
    </w:p>
    <w:p w:rsidR="000A355E" w:rsidRPr="000A355E" w:rsidRDefault="000A355E" w:rsidP="000A355E">
      <w:pPr>
        <w:spacing w:before="0" w:line="240" w:lineRule="auto"/>
        <w:jc w:val="both"/>
        <w:rPr>
          <w:sz w:val="21"/>
          <w:szCs w:val="21"/>
          <w:lang w:val="es-MX"/>
        </w:rPr>
      </w:pPr>
      <w:r w:rsidRPr="000A355E">
        <w:rPr>
          <w:sz w:val="21"/>
          <w:szCs w:val="21"/>
          <w:lang w:val="es-MX"/>
        </w:rPr>
        <w:t>Tanto con </w:t>
      </w:r>
      <w:proofErr w:type="spellStart"/>
      <w:r w:rsidRPr="000A355E">
        <w:rPr>
          <w:b/>
          <w:bCs/>
          <w:sz w:val="21"/>
          <w:szCs w:val="21"/>
          <w:lang w:val="es-MX"/>
        </w:rPr>
        <w:t>async</w:t>
      </w:r>
      <w:proofErr w:type="spellEnd"/>
      <w:r w:rsidRPr="000A355E">
        <w:rPr>
          <w:sz w:val="21"/>
          <w:szCs w:val="21"/>
          <w:lang w:val="es-MX"/>
        </w:rPr>
        <w:t> como </w:t>
      </w:r>
      <w:proofErr w:type="spellStart"/>
      <w:r w:rsidRPr="000A355E">
        <w:rPr>
          <w:b/>
          <w:bCs/>
          <w:sz w:val="21"/>
          <w:szCs w:val="21"/>
          <w:lang w:val="es-MX"/>
        </w:rPr>
        <w:t>defer</w:t>
      </w:r>
      <w:proofErr w:type="spellEnd"/>
      <w:r w:rsidRPr="000A355E">
        <w:rPr>
          <w:sz w:val="21"/>
          <w:szCs w:val="21"/>
          <w:lang w:val="es-MX"/>
        </w:rPr>
        <w:t xml:space="preserve"> podemos hacer llamados </w:t>
      </w:r>
      <w:proofErr w:type="gramStart"/>
      <w:r w:rsidRPr="000A355E">
        <w:rPr>
          <w:sz w:val="21"/>
          <w:szCs w:val="21"/>
          <w:lang w:val="es-MX"/>
        </w:rPr>
        <w:t>asíncronos</w:t>
      </w:r>
      <w:proofErr w:type="gramEnd"/>
      <w:r w:rsidRPr="000A355E">
        <w:rPr>
          <w:sz w:val="21"/>
          <w:szCs w:val="21"/>
          <w:lang w:val="es-MX"/>
        </w:rPr>
        <w:t xml:space="preserve"> pero tiene sus diferencias:</w:t>
      </w:r>
    </w:p>
    <w:p w:rsidR="000A355E" w:rsidRPr="000A355E" w:rsidRDefault="000A355E" w:rsidP="000A355E">
      <w:pPr>
        <w:numPr>
          <w:ilvl w:val="0"/>
          <w:numId w:val="25"/>
        </w:numPr>
        <w:spacing w:before="0" w:line="240" w:lineRule="auto"/>
        <w:jc w:val="both"/>
        <w:rPr>
          <w:sz w:val="21"/>
          <w:szCs w:val="21"/>
          <w:lang w:val="es-MX"/>
        </w:rPr>
      </w:pPr>
      <w:proofErr w:type="spellStart"/>
      <w:r w:rsidRPr="000A355E">
        <w:rPr>
          <w:b/>
          <w:bCs/>
          <w:sz w:val="21"/>
          <w:szCs w:val="21"/>
          <w:lang w:val="es-MX"/>
        </w:rPr>
        <w:t>async</w:t>
      </w:r>
      <w:proofErr w:type="spellEnd"/>
      <w:r w:rsidRPr="000A355E">
        <w:rPr>
          <w:sz w:val="21"/>
          <w:szCs w:val="21"/>
          <w:lang w:val="es-MX"/>
        </w:rPr>
        <w:t xml:space="preserve">. Con </w:t>
      </w:r>
      <w:proofErr w:type="spellStart"/>
      <w:r w:rsidRPr="000A355E">
        <w:rPr>
          <w:sz w:val="21"/>
          <w:szCs w:val="21"/>
          <w:lang w:val="es-MX"/>
        </w:rPr>
        <w:t>async</w:t>
      </w:r>
      <w:proofErr w:type="spellEnd"/>
      <w:r w:rsidRPr="000A355E">
        <w:rPr>
          <w:sz w:val="21"/>
          <w:szCs w:val="21"/>
          <w:lang w:val="es-MX"/>
        </w:rPr>
        <w:t xml:space="preserve"> podemos hacer la petición de forma asíncrona y no vamos a detener la carga del DOM hasta que se haga la ejecución del código.</w:t>
      </w:r>
    </w:p>
    <w:p w:rsidR="000A355E" w:rsidRPr="000A355E" w:rsidRDefault="000A355E" w:rsidP="000A355E">
      <w:pPr>
        <w:numPr>
          <w:ilvl w:val="0"/>
          <w:numId w:val="25"/>
        </w:numPr>
        <w:spacing w:before="0" w:line="240" w:lineRule="auto"/>
        <w:jc w:val="both"/>
        <w:rPr>
          <w:sz w:val="21"/>
          <w:szCs w:val="21"/>
          <w:lang w:val="es-MX"/>
        </w:rPr>
      </w:pPr>
      <w:proofErr w:type="spellStart"/>
      <w:r w:rsidRPr="000A355E">
        <w:rPr>
          <w:b/>
          <w:bCs/>
          <w:sz w:val="21"/>
          <w:szCs w:val="21"/>
          <w:lang w:val="es-MX"/>
        </w:rPr>
        <w:t>defer</w:t>
      </w:r>
      <w:proofErr w:type="spellEnd"/>
      <w:r w:rsidRPr="000A355E">
        <w:rPr>
          <w:sz w:val="21"/>
          <w:szCs w:val="21"/>
          <w:lang w:val="es-MX"/>
        </w:rPr>
        <w:t xml:space="preserve">. La petición es igual asíncrona como en el </w:t>
      </w:r>
      <w:proofErr w:type="spellStart"/>
      <w:proofErr w:type="gramStart"/>
      <w:r w:rsidRPr="000A355E">
        <w:rPr>
          <w:sz w:val="21"/>
          <w:szCs w:val="21"/>
          <w:lang w:val="es-MX"/>
        </w:rPr>
        <w:t>async</w:t>
      </w:r>
      <w:proofErr w:type="spellEnd"/>
      <w:proofErr w:type="gramEnd"/>
      <w:r w:rsidRPr="000A355E">
        <w:rPr>
          <w:sz w:val="21"/>
          <w:szCs w:val="21"/>
          <w:lang w:val="es-MX"/>
        </w:rPr>
        <w:t xml:space="preserve"> pero va a deferir la ejecución del </w:t>
      </w:r>
      <w:proofErr w:type="spellStart"/>
      <w:r w:rsidRPr="000A355E">
        <w:rPr>
          <w:sz w:val="21"/>
          <w:szCs w:val="21"/>
          <w:lang w:val="es-MX"/>
        </w:rPr>
        <w:t>Javascript</w:t>
      </w:r>
      <w:proofErr w:type="spellEnd"/>
      <w:r w:rsidRPr="000A355E">
        <w:rPr>
          <w:sz w:val="21"/>
          <w:szCs w:val="21"/>
          <w:lang w:val="es-MX"/>
        </w:rPr>
        <w:t xml:space="preserve"> hasta el final de que se cargue todo el documento.</w:t>
      </w:r>
    </w:p>
    <w:p w:rsidR="000A355E" w:rsidRPr="000A355E" w:rsidRDefault="000A355E" w:rsidP="000A355E">
      <w:pPr>
        <w:spacing w:before="0" w:line="240" w:lineRule="auto"/>
        <w:jc w:val="both"/>
        <w:rPr>
          <w:sz w:val="21"/>
          <w:szCs w:val="21"/>
          <w:lang w:val="es-MX"/>
        </w:rPr>
      </w:pPr>
      <w:r w:rsidRPr="000A355E">
        <w:rPr>
          <w:sz w:val="21"/>
          <w:szCs w:val="21"/>
          <w:lang w:val="es-MX"/>
        </w:rPr>
        <w:t xml:space="preserve">Hay que tener en cuenta que cuando carga una página y se encuentra un script a ejecutar toda la carga se detiene. Por eso se recomienda agregar tus scripts justo antes de cerrar el </w:t>
      </w:r>
      <w:proofErr w:type="spellStart"/>
      <w:r w:rsidRPr="000A355E">
        <w:rPr>
          <w:sz w:val="21"/>
          <w:szCs w:val="21"/>
          <w:lang w:val="es-MX"/>
        </w:rPr>
        <w:t>body</w:t>
      </w:r>
      <w:proofErr w:type="spellEnd"/>
      <w:r w:rsidRPr="000A355E">
        <w:rPr>
          <w:sz w:val="21"/>
          <w:szCs w:val="21"/>
          <w:lang w:val="es-MX"/>
        </w:rPr>
        <w:t xml:space="preserve"> para que todo el documento esté disponible.</w:t>
      </w:r>
    </w:p>
    <w:p w:rsidR="000A355E" w:rsidRPr="000A355E" w:rsidRDefault="000A355E" w:rsidP="000A355E">
      <w:pPr>
        <w:rPr>
          <w:lang w:val="es-MX"/>
        </w:rPr>
      </w:pPr>
    </w:p>
    <w:p w:rsidR="006E02E0" w:rsidRDefault="000A355E" w:rsidP="000A355E">
      <w:pPr>
        <w:jc w:val="center"/>
      </w:pPr>
      <w:r>
        <w:rPr>
          <w:noProof/>
        </w:rPr>
        <w:lastRenderedPageBreak/>
        <w:drawing>
          <wp:inline distT="0" distB="0" distL="0" distR="0">
            <wp:extent cx="1986280" cy="9183221"/>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4774" t="2511" r="5279" b="2963"/>
                    <a:stretch/>
                  </pic:blipFill>
                  <pic:spPr bwMode="auto">
                    <a:xfrm>
                      <a:off x="0" y="0"/>
                      <a:ext cx="1990583" cy="9203115"/>
                    </a:xfrm>
                    <a:prstGeom prst="rect">
                      <a:avLst/>
                    </a:prstGeom>
                    <a:noFill/>
                    <a:ln>
                      <a:noFill/>
                    </a:ln>
                    <a:extLst>
                      <a:ext uri="{53640926-AAD7-44D8-BBD7-CCE9431645EC}">
                        <a14:shadowObscured xmlns:a14="http://schemas.microsoft.com/office/drawing/2010/main"/>
                      </a:ext>
                    </a:extLst>
                  </pic:spPr>
                </pic:pic>
              </a:graphicData>
            </a:graphic>
          </wp:inline>
        </w:drawing>
      </w:r>
    </w:p>
    <w:p w:rsidR="00C4132B" w:rsidRDefault="00C4132B" w:rsidP="00C4132B">
      <w:pPr>
        <w:pStyle w:val="Ttulo1"/>
      </w:pPr>
      <w:r>
        <w:lastRenderedPageBreak/>
        <w:t>Scope</w:t>
      </w:r>
    </w:p>
    <w:p w:rsidR="00C4132B" w:rsidRPr="00E036B2" w:rsidRDefault="00C4132B" w:rsidP="00C4132B">
      <w:pPr>
        <w:pStyle w:val="NormalWeb"/>
        <w:spacing w:before="0" w:beforeAutospacing="0" w:after="0" w:afterAutospacing="0"/>
        <w:rPr>
          <w:rFonts w:ascii="Arial" w:hAnsi="Arial" w:cs="Arial"/>
          <w:color w:val="273B47"/>
          <w:sz w:val="21"/>
          <w:szCs w:val="21"/>
        </w:rPr>
      </w:pPr>
      <w:r w:rsidRPr="00E036B2">
        <w:rPr>
          <w:rFonts w:ascii="Arial" w:hAnsi="Arial" w:cs="Arial"/>
          <w:color w:val="273B47"/>
          <w:sz w:val="21"/>
          <w:szCs w:val="21"/>
        </w:rPr>
        <w:t>El </w:t>
      </w:r>
      <w:proofErr w:type="spellStart"/>
      <w:r w:rsidRPr="00E036B2">
        <w:rPr>
          <w:rStyle w:val="Textoennegrita"/>
          <w:rFonts w:ascii="Arial" w:hAnsi="Arial" w:cs="Arial"/>
          <w:color w:val="273B47"/>
          <w:sz w:val="21"/>
          <w:szCs w:val="21"/>
        </w:rPr>
        <w:t>Scope</w:t>
      </w:r>
      <w:proofErr w:type="spellEnd"/>
      <w:r w:rsidRPr="00E036B2">
        <w:rPr>
          <w:rFonts w:ascii="Arial" w:hAnsi="Arial" w:cs="Arial"/>
          <w:color w:val="273B47"/>
          <w:sz w:val="21"/>
          <w:szCs w:val="21"/>
        </w:rPr>
        <w:t> o ámbito es lo que define el tiempo de vida de una variable, en que partes de nuestro código pueden ser usadas.</w:t>
      </w:r>
    </w:p>
    <w:p w:rsidR="00C4132B" w:rsidRPr="00E036B2" w:rsidRDefault="00C4132B" w:rsidP="00C4132B">
      <w:pPr>
        <w:pStyle w:val="Ttulo3"/>
        <w:spacing w:before="0"/>
        <w:rPr>
          <w:rFonts w:ascii="Arial" w:hAnsi="Arial" w:cs="Arial"/>
          <w:color w:val="273B47"/>
          <w:sz w:val="21"/>
          <w:szCs w:val="21"/>
        </w:rPr>
      </w:pPr>
      <w:r w:rsidRPr="00E036B2">
        <w:rPr>
          <w:rFonts w:ascii="Arial" w:hAnsi="Arial" w:cs="Arial"/>
          <w:color w:val="273B47"/>
          <w:sz w:val="21"/>
          <w:szCs w:val="21"/>
        </w:rPr>
        <w:t>Global Scope</w:t>
      </w:r>
    </w:p>
    <w:p w:rsidR="00C4132B" w:rsidRPr="00E036B2" w:rsidRDefault="00C4132B" w:rsidP="00C4132B">
      <w:pPr>
        <w:pStyle w:val="NormalWeb"/>
        <w:spacing w:before="0" w:beforeAutospacing="0" w:after="0" w:afterAutospacing="0"/>
        <w:rPr>
          <w:rFonts w:ascii="Arial" w:hAnsi="Arial" w:cs="Arial"/>
          <w:color w:val="273B47"/>
          <w:sz w:val="21"/>
          <w:szCs w:val="21"/>
        </w:rPr>
      </w:pPr>
      <w:r w:rsidRPr="00E036B2">
        <w:rPr>
          <w:rFonts w:ascii="Arial" w:hAnsi="Arial" w:cs="Arial"/>
          <w:color w:val="273B47"/>
          <w:sz w:val="21"/>
          <w:szCs w:val="21"/>
        </w:rPr>
        <w:t>Variables disponibles de forma global se usa la palabra </w:t>
      </w:r>
      <w:proofErr w:type="spellStart"/>
      <w:r w:rsidRPr="00E036B2">
        <w:rPr>
          <w:rStyle w:val="nfasis"/>
          <w:rFonts w:ascii="Arial" w:eastAsiaTheme="majorEastAsia" w:hAnsi="Arial" w:cs="Arial"/>
          <w:color w:val="273B47"/>
          <w:sz w:val="21"/>
          <w:szCs w:val="21"/>
        </w:rPr>
        <w:t>var</w:t>
      </w:r>
      <w:proofErr w:type="spellEnd"/>
      <w:r w:rsidRPr="00E036B2">
        <w:rPr>
          <w:rFonts w:ascii="Arial" w:hAnsi="Arial" w:cs="Arial"/>
          <w:color w:val="273B47"/>
          <w:sz w:val="21"/>
          <w:szCs w:val="21"/>
        </w:rPr>
        <w:t>, son accesibles por todos los scripts que se cargan en la página. Aquí hay mucho riesgo de sobreescritura.</w:t>
      </w:r>
    </w:p>
    <w:p w:rsidR="00C4132B" w:rsidRPr="00E036B2" w:rsidRDefault="00C4132B" w:rsidP="00C4132B">
      <w:pPr>
        <w:pStyle w:val="Ttulo3"/>
        <w:spacing w:before="0"/>
        <w:rPr>
          <w:rFonts w:ascii="Arial" w:hAnsi="Arial" w:cs="Arial"/>
          <w:color w:val="273B47"/>
          <w:sz w:val="21"/>
          <w:szCs w:val="21"/>
        </w:rPr>
      </w:pPr>
      <w:r w:rsidRPr="00E036B2">
        <w:rPr>
          <w:rFonts w:ascii="Arial" w:hAnsi="Arial" w:cs="Arial"/>
          <w:color w:val="273B47"/>
          <w:sz w:val="21"/>
          <w:szCs w:val="21"/>
        </w:rPr>
        <w:t>Function Scope</w:t>
      </w:r>
    </w:p>
    <w:p w:rsidR="00C4132B" w:rsidRPr="00E036B2" w:rsidRDefault="00C4132B" w:rsidP="00C4132B">
      <w:pPr>
        <w:pStyle w:val="NormalWeb"/>
        <w:spacing w:before="113" w:beforeAutospacing="0" w:after="113" w:afterAutospacing="0"/>
        <w:rPr>
          <w:rFonts w:ascii="Arial" w:hAnsi="Arial" w:cs="Arial"/>
          <w:color w:val="273B47"/>
          <w:sz w:val="21"/>
          <w:szCs w:val="21"/>
        </w:rPr>
      </w:pPr>
      <w:r w:rsidRPr="00E036B2">
        <w:rPr>
          <w:rFonts w:ascii="Arial" w:hAnsi="Arial" w:cs="Arial"/>
          <w:color w:val="273B47"/>
          <w:sz w:val="21"/>
          <w:szCs w:val="21"/>
        </w:rPr>
        <w:t>Variables declaradas dentro de una función sólo visibles dentro de ella misma (incluyendo los argumentos que se pasan a la función).</w:t>
      </w:r>
    </w:p>
    <w:p w:rsidR="00C4132B" w:rsidRPr="00E036B2" w:rsidRDefault="00C4132B" w:rsidP="00C4132B">
      <w:pPr>
        <w:pStyle w:val="Ttulo3"/>
        <w:spacing w:before="0"/>
        <w:rPr>
          <w:rFonts w:ascii="Arial" w:hAnsi="Arial" w:cs="Arial"/>
          <w:color w:val="273B47"/>
          <w:sz w:val="21"/>
          <w:szCs w:val="21"/>
        </w:rPr>
      </w:pPr>
      <w:r w:rsidRPr="00E036B2">
        <w:rPr>
          <w:rFonts w:ascii="Arial" w:hAnsi="Arial" w:cs="Arial"/>
          <w:color w:val="273B47"/>
          <w:sz w:val="21"/>
          <w:szCs w:val="21"/>
        </w:rPr>
        <w:t>Block Scope</w:t>
      </w:r>
    </w:p>
    <w:p w:rsidR="00C4132B" w:rsidRPr="00E036B2" w:rsidRDefault="00C4132B" w:rsidP="00C4132B">
      <w:pPr>
        <w:pStyle w:val="NormalWeb"/>
        <w:spacing w:before="0" w:beforeAutospacing="0" w:after="0" w:afterAutospacing="0"/>
        <w:rPr>
          <w:rFonts w:ascii="Arial" w:hAnsi="Arial" w:cs="Arial"/>
          <w:color w:val="273B47"/>
          <w:sz w:val="21"/>
          <w:szCs w:val="21"/>
        </w:rPr>
      </w:pPr>
      <w:r w:rsidRPr="00E036B2">
        <w:rPr>
          <w:rFonts w:ascii="Arial" w:hAnsi="Arial" w:cs="Arial"/>
          <w:color w:val="273B47"/>
          <w:sz w:val="21"/>
          <w:szCs w:val="21"/>
        </w:rPr>
        <w:t xml:space="preserve">Variables definidas dentro de un bloque, por </w:t>
      </w:r>
      <w:proofErr w:type="gramStart"/>
      <w:r w:rsidRPr="00E036B2">
        <w:rPr>
          <w:rFonts w:ascii="Arial" w:hAnsi="Arial" w:cs="Arial"/>
          <w:color w:val="273B47"/>
          <w:sz w:val="21"/>
          <w:szCs w:val="21"/>
        </w:rPr>
        <w:t>ejemplo</w:t>
      </w:r>
      <w:proofErr w:type="gramEnd"/>
      <w:r w:rsidRPr="00E036B2">
        <w:rPr>
          <w:rFonts w:ascii="Arial" w:hAnsi="Arial" w:cs="Arial"/>
          <w:color w:val="273B47"/>
          <w:sz w:val="21"/>
          <w:szCs w:val="21"/>
        </w:rPr>
        <w:t xml:space="preserve"> variables declaradas dentro un </w:t>
      </w:r>
      <w:proofErr w:type="spellStart"/>
      <w:r w:rsidRPr="00E036B2">
        <w:rPr>
          <w:rFonts w:ascii="Arial" w:hAnsi="Arial" w:cs="Arial"/>
          <w:color w:val="273B47"/>
          <w:sz w:val="21"/>
          <w:szCs w:val="21"/>
        </w:rPr>
        <w:t>loop</w:t>
      </w:r>
      <w:proofErr w:type="spellEnd"/>
      <w:r w:rsidRPr="00E036B2">
        <w:rPr>
          <w:rFonts w:ascii="Arial" w:hAnsi="Arial" w:cs="Arial"/>
          <w:color w:val="273B47"/>
          <w:sz w:val="21"/>
          <w:szCs w:val="21"/>
        </w:rPr>
        <w:t> </w:t>
      </w:r>
      <w:proofErr w:type="spellStart"/>
      <w:r w:rsidRPr="00E036B2">
        <w:rPr>
          <w:rStyle w:val="nfasis"/>
          <w:rFonts w:ascii="Arial" w:eastAsiaTheme="majorEastAsia" w:hAnsi="Arial" w:cs="Arial"/>
          <w:color w:val="273B47"/>
          <w:sz w:val="21"/>
          <w:szCs w:val="21"/>
        </w:rPr>
        <w:t>while</w:t>
      </w:r>
      <w:proofErr w:type="spellEnd"/>
      <w:r w:rsidRPr="00E036B2">
        <w:rPr>
          <w:rFonts w:ascii="Arial" w:hAnsi="Arial" w:cs="Arial"/>
          <w:color w:val="273B47"/>
          <w:sz w:val="21"/>
          <w:szCs w:val="21"/>
        </w:rPr>
        <w:t> o </w:t>
      </w:r>
      <w:proofErr w:type="spellStart"/>
      <w:r w:rsidRPr="00E036B2">
        <w:rPr>
          <w:rStyle w:val="nfasis"/>
          <w:rFonts w:ascii="Arial" w:eastAsiaTheme="majorEastAsia" w:hAnsi="Arial" w:cs="Arial"/>
          <w:color w:val="273B47"/>
          <w:sz w:val="21"/>
          <w:szCs w:val="21"/>
        </w:rPr>
        <w:t>for</w:t>
      </w:r>
      <w:proofErr w:type="spellEnd"/>
      <w:r w:rsidRPr="00E036B2">
        <w:rPr>
          <w:rFonts w:ascii="Arial" w:hAnsi="Arial" w:cs="Arial"/>
          <w:color w:val="273B47"/>
          <w:sz w:val="21"/>
          <w:szCs w:val="21"/>
        </w:rPr>
        <w:t>. Se usa </w:t>
      </w:r>
      <w:proofErr w:type="spellStart"/>
      <w:r w:rsidRPr="00E036B2">
        <w:rPr>
          <w:rStyle w:val="nfasis"/>
          <w:rFonts w:ascii="Arial" w:eastAsiaTheme="majorEastAsia" w:hAnsi="Arial" w:cs="Arial"/>
          <w:color w:val="273B47"/>
          <w:sz w:val="21"/>
          <w:szCs w:val="21"/>
        </w:rPr>
        <w:t>let</w:t>
      </w:r>
      <w:proofErr w:type="spellEnd"/>
      <w:r w:rsidRPr="00E036B2">
        <w:rPr>
          <w:rFonts w:ascii="Arial" w:hAnsi="Arial" w:cs="Arial"/>
          <w:color w:val="273B47"/>
          <w:sz w:val="21"/>
          <w:szCs w:val="21"/>
        </w:rPr>
        <w:t> y </w:t>
      </w:r>
      <w:proofErr w:type="spellStart"/>
      <w:r w:rsidRPr="00E036B2">
        <w:rPr>
          <w:rStyle w:val="nfasis"/>
          <w:rFonts w:ascii="Arial" w:eastAsiaTheme="majorEastAsia" w:hAnsi="Arial" w:cs="Arial"/>
          <w:color w:val="273B47"/>
          <w:sz w:val="21"/>
          <w:szCs w:val="21"/>
        </w:rPr>
        <w:t>const</w:t>
      </w:r>
      <w:proofErr w:type="spellEnd"/>
      <w:r w:rsidRPr="00E036B2">
        <w:rPr>
          <w:rFonts w:ascii="Arial" w:hAnsi="Arial" w:cs="Arial"/>
          <w:color w:val="273B47"/>
          <w:sz w:val="21"/>
          <w:szCs w:val="21"/>
        </w:rPr>
        <w:t> para declarar este tipo de variables.</w:t>
      </w:r>
    </w:p>
    <w:p w:rsidR="00C4132B" w:rsidRPr="00E036B2" w:rsidRDefault="00C4132B" w:rsidP="00C4132B">
      <w:pPr>
        <w:pStyle w:val="Ttulo3"/>
        <w:spacing w:before="0"/>
        <w:rPr>
          <w:rFonts w:ascii="Arial" w:hAnsi="Arial" w:cs="Arial"/>
          <w:color w:val="273B47"/>
          <w:sz w:val="21"/>
          <w:szCs w:val="21"/>
        </w:rPr>
      </w:pPr>
      <w:r w:rsidRPr="00E036B2">
        <w:rPr>
          <w:rFonts w:ascii="Arial" w:hAnsi="Arial" w:cs="Arial"/>
          <w:color w:val="273B47"/>
          <w:sz w:val="21"/>
          <w:szCs w:val="21"/>
        </w:rPr>
        <w:t>Module Scope</w:t>
      </w:r>
    </w:p>
    <w:p w:rsidR="00C4132B" w:rsidRPr="00E036B2" w:rsidRDefault="00C4132B" w:rsidP="00C4132B">
      <w:pPr>
        <w:pStyle w:val="NormalWeb"/>
        <w:spacing w:before="0" w:beforeAutospacing="0" w:after="0" w:afterAutospacing="0"/>
        <w:rPr>
          <w:rFonts w:ascii="Arial" w:hAnsi="Arial" w:cs="Arial"/>
          <w:color w:val="273B47"/>
          <w:sz w:val="21"/>
          <w:szCs w:val="21"/>
        </w:rPr>
      </w:pPr>
      <w:r w:rsidRPr="00E036B2">
        <w:rPr>
          <w:rFonts w:ascii="Arial" w:hAnsi="Arial" w:cs="Arial"/>
          <w:color w:val="273B47"/>
          <w:sz w:val="21"/>
          <w:szCs w:val="21"/>
        </w:rPr>
        <w:t>Cuando se denota un script de tipo module con el atributo </w:t>
      </w:r>
      <w:proofErr w:type="spellStart"/>
      <w:r w:rsidRPr="00E036B2">
        <w:rPr>
          <w:rStyle w:val="CdigoHTML"/>
          <w:color w:val="273B47"/>
          <w:sz w:val="21"/>
          <w:szCs w:val="21"/>
        </w:rPr>
        <w:t>type</w:t>
      </w:r>
      <w:proofErr w:type="spellEnd"/>
      <w:r w:rsidRPr="00E036B2">
        <w:rPr>
          <w:rStyle w:val="CdigoHTML"/>
          <w:color w:val="273B47"/>
          <w:sz w:val="21"/>
          <w:szCs w:val="21"/>
        </w:rPr>
        <w:t>="module</w:t>
      </w:r>
      <w:r w:rsidRPr="00E036B2">
        <w:rPr>
          <w:rFonts w:ascii="Arial" w:hAnsi="Arial" w:cs="Arial"/>
          <w:color w:val="273B47"/>
          <w:sz w:val="21"/>
          <w:szCs w:val="21"/>
        </w:rPr>
        <w:t> las variables son limitadas al archivo en el que están declaradas.</w:t>
      </w:r>
    </w:p>
    <w:p w:rsidR="00E036B2" w:rsidRDefault="00E971C3" w:rsidP="00B32B20">
      <w:pPr>
        <w:jc w:val="center"/>
        <w:rPr>
          <w:lang w:val="es-MX"/>
        </w:rPr>
      </w:pPr>
      <w:r>
        <w:rPr>
          <w:noProof/>
        </w:rPr>
        <w:drawing>
          <wp:inline distT="0" distB="0" distL="0" distR="0">
            <wp:extent cx="802044" cy="5967874"/>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804781" cy="5988241"/>
                    </a:xfrm>
                    <a:prstGeom prst="rect">
                      <a:avLst/>
                    </a:prstGeom>
                    <a:noFill/>
                    <a:ln>
                      <a:noFill/>
                    </a:ln>
                  </pic:spPr>
                </pic:pic>
              </a:graphicData>
            </a:graphic>
          </wp:inline>
        </w:drawing>
      </w:r>
      <w:r w:rsidR="00E036B2">
        <w:rPr>
          <w:noProof/>
        </w:rPr>
        <w:drawing>
          <wp:inline distT="0" distB="0" distL="0" distR="0">
            <wp:extent cx="596348" cy="5954523"/>
            <wp:effectExtent l="0" t="0" r="0" b="825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7217" cy="5963201"/>
                    </a:xfrm>
                    <a:prstGeom prst="rect">
                      <a:avLst/>
                    </a:prstGeom>
                    <a:noFill/>
                    <a:ln>
                      <a:noFill/>
                    </a:ln>
                  </pic:spPr>
                </pic:pic>
              </a:graphicData>
            </a:graphic>
          </wp:inline>
        </w:drawing>
      </w:r>
    </w:p>
    <w:p w:rsidR="004F76F8" w:rsidRDefault="004F76F8" w:rsidP="004F76F8">
      <w:pPr>
        <w:pStyle w:val="Ttulo1"/>
      </w:pPr>
      <w:r w:rsidRPr="004F76F8">
        <w:lastRenderedPageBreak/>
        <w:t>Closures</w:t>
      </w:r>
    </w:p>
    <w:p w:rsidR="004F76F8" w:rsidRPr="004F76F8" w:rsidRDefault="004F76F8" w:rsidP="004F76F8">
      <w:pPr>
        <w:shd w:val="clear" w:color="auto" w:fill="FFFFFF"/>
        <w:spacing w:before="0" w:after="113" w:line="240" w:lineRule="auto"/>
        <w:jc w:val="both"/>
        <w:rPr>
          <w:rFonts w:ascii="Arial" w:eastAsia="Times New Roman" w:hAnsi="Arial" w:cs="Arial"/>
          <w:color w:val="273B47"/>
          <w:sz w:val="21"/>
          <w:szCs w:val="21"/>
          <w:lang w:val="es-MX" w:eastAsia="es-MX"/>
        </w:rPr>
      </w:pPr>
      <w:r w:rsidRPr="004F76F8">
        <w:rPr>
          <w:rFonts w:ascii="Arial" w:eastAsia="Times New Roman" w:hAnsi="Arial" w:cs="Arial"/>
          <w:color w:val="273B47"/>
          <w:sz w:val="21"/>
          <w:szCs w:val="21"/>
          <w:lang w:val="es-MX" w:eastAsia="es-MX"/>
        </w:rPr>
        <w:t xml:space="preserve">Son funciones que regresan una función o un objeto con funciones que mantienen las variables que fueron declaradas fuera de su </w:t>
      </w:r>
      <w:proofErr w:type="spellStart"/>
      <w:r w:rsidRPr="004F76F8">
        <w:rPr>
          <w:rFonts w:ascii="Arial" w:eastAsia="Times New Roman" w:hAnsi="Arial" w:cs="Arial"/>
          <w:color w:val="273B47"/>
          <w:sz w:val="21"/>
          <w:szCs w:val="21"/>
          <w:lang w:val="es-MX" w:eastAsia="es-MX"/>
        </w:rPr>
        <w:t>scope</w:t>
      </w:r>
      <w:proofErr w:type="spellEnd"/>
      <w:r w:rsidRPr="004F76F8">
        <w:rPr>
          <w:rFonts w:ascii="Arial" w:eastAsia="Times New Roman" w:hAnsi="Arial" w:cs="Arial"/>
          <w:color w:val="273B47"/>
          <w:sz w:val="21"/>
          <w:szCs w:val="21"/>
          <w:lang w:val="es-MX" w:eastAsia="es-MX"/>
        </w:rPr>
        <w:t>.</w:t>
      </w:r>
    </w:p>
    <w:p w:rsidR="004F76F8" w:rsidRPr="004F76F8" w:rsidRDefault="004F76F8" w:rsidP="004F76F8">
      <w:pPr>
        <w:shd w:val="clear" w:color="auto" w:fill="FFFFFF"/>
        <w:spacing w:before="0" w:after="0" w:line="240" w:lineRule="auto"/>
        <w:jc w:val="both"/>
        <w:rPr>
          <w:rFonts w:ascii="Arial" w:eastAsia="Times New Roman" w:hAnsi="Arial" w:cs="Arial"/>
          <w:color w:val="273B47"/>
          <w:sz w:val="21"/>
          <w:szCs w:val="21"/>
          <w:lang w:val="es-MX" w:eastAsia="es-MX"/>
        </w:rPr>
      </w:pPr>
      <w:r w:rsidRPr="004F76F8">
        <w:rPr>
          <w:rFonts w:ascii="Arial" w:eastAsia="Times New Roman" w:hAnsi="Arial" w:cs="Arial"/>
          <w:color w:val="273B47"/>
          <w:sz w:val="21"/>
          <w:szCs w:val="21"/>
          <w:lang w:val="es-MX" w:eastAsia="es-MX"/>
        </w:rPr>
        <w:t>Los </w:t>
      </w:r>
      <w:proofErr w:type="spellStart"/>
      <w:r w:rsidRPr="004F76F8">
        <w:rPr>
          <w:rFonts w:ascii="Arial" w:eastAsia="Times New Roman" w:hAnsi="Arial" w:cs="Arial"/>
          <w:b/>
          <w:bCs/>
          <w:color w:val="273B47"/>
          <w:sz w:val="21"/>
          <w:szCs w:val="21"/>
          <w:lang w:val="es-MX" w:eastAsia="es-MX"/>
        </w:rPr>
        <w:t>closures</w:t>
      </w:r>
      <w:proofErr w:type="spellEnd"/>
      <w:r w:rsidRPr="004F76F8">
        <w:rPr>
          <w:rFonts w:ascii="Arial" w:eastAsia="Times New Roman" w:hAnsi="Arial" w:cs="Arial"/>
          <w:color w:val="273B47"/>
          <w:sz w:val="21"/>
          <w:szCs w:val="21"/>
          <w:lang w:val="es-MX" w:eastAsia="es-MX"/>
        </w:rPr>
        <w:t> nos sirven para tener algo parecido a variables privadas, característica que no tiene JavaScript por </w:t>
      </w:r>
      <w:r w:rsidRPr="004F76F8">
        <w:rPr>
          <w:rFonts w:ascii="Arial" w:eastAsia="Times New Roman" w:hAnsi="Arial" w:cs="Arial"/>
          <w:i/>
          <w:iCs/>
          <w:color w:val="273B47"/>
          <w:sz w:val="21"/>
          <w:szCs w:val="21"/>
          <w:lang w:val="es-MX" w:eastAsia="es-MX"/>
        </w:rPr>
        <w:t>default</w:t>
      </w:r>
      <w:r w:rsidRPr="004F76F8">
        <w:rPr>
          <w:rFonts w:ascii="Arial" w:eastAsia="Times New Roman" w:hAnsi="Arial" w:cs="Arial"/>
          <w:color w:val="273B47"/>
          <w:sz w:val="21"/>
          <w:szCs w:val="21"/>
          <w:lang w:val="es-MX" w:eastAsia="es-MX"/>
        </w:rPr>
        <w:t>. Es decir, encapsulan variables que no pueden ser modificadas directamente por otros objetos, sólo por funciones pertenecientes al mismo.</w:t>
      </w:r>
    </w:p>
    <w:p w:rsidR="004F76F8" w:rsidRDefault="004F76F8" w:rsidP="004F76F8">
      <w:pPr>
        <w:shd w:val="clear" w:color="auto" w:fill="FFFFFF"/>
        <w:spacing w:before="0" w:after="0" w:line="240" w:lineRule="auto"/>
        <w:jc w:val="both"/>
        <w:rPr>
          <w:rFonts w:ascii="Arial" w:eastAsia="Times New Roman" w:hAnsi="Arial" w:cs="Arial"/>
          <w:color w:val="273B47"/>
          <w:sz w:val="24"/>
          <w:szCs w:val="24"/>
          <w:lang w:val="es-MX" w:eastAsia="es-MX"/>
        </w:rPr>
      </w:pPr>
    </w:p>
    <w:p w:rsidR="004F76F8" w:rsidRDefault="004F76F8" w:rsidP="004F76F8">
      <w:pPr>
        <w:shd w:val="clear" w:color="auto" w:fill="FFFFFF"/>
        <w:spacing w:before="0" w:after="0" w:line="240" w:lineRule="auto"/>
        <w:jc w:val="center"/>
        <w:rPr>
          <w:rFonts w:ascii="Arial" w:eastAsia="Times New Roman" w:hAnsi="Arial" w:cs="Arial"/>
          <w:color w:val="273B47"/>
          <w:sz w:val="24"/>
          <w:szCs w:val="24"/>
          <w:lang w:val="es-MX" w:eastAsia="es-MX"/>
        </w:rPr>
      </w:pPr>
      <w:r>
        <w:rPr>
          <w:noProof/>
        </w:rPr>
        <w:drawing>
          <wp:inline distT="0" distB="0" distL="0" distR="0">
            <wp:extent cx="1417827" cy="7571015"/>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4986" t="1842" r="5592" b="4020"/>
                    <a:stretch/>
                  </pic:blipFill>
                  <pic:spPr bwMode="auto">
                    <a:xfrm>
                      <a:off x="0" y="0"/>
                      <a:ext cx="1432669" cy="7650271"/>
                    </a:xfrm>
                    <a:prstGeom prst="rect">
                      <a:avLst/>
                    </a:prstGeom>
                    <a:noFill/>
                    <a:ln>
                      <a:noFill/>
                    </a:ln>
                    <a:extLst>
                      <a:ext uri="{53640926-AAD7-44D8-BBD7-CCE9431645EC}">
                        <a14:shadowObscured xmlns:a14="http://schemas.microsoft.com/office/drawing/2010/main"/>
                      </a:ext>
                    </a:extLst>
                  </pic:spPr>
                </pic:pic>
              </a:graphicData>
            </a:graphic>
          </wp:inline>
        </w:drawing>
      </w:r>
    </w:p>
    <w:p w:rsidR="00B323E1" w:rsidRPr="00B323E1" w:rsidRDefault="00B323E1" w:rsidP="00B323E1">
      <w:pPr>
        <w:pStyle w:val="Ttulo1"/>
        <w:rPr>
          <w:u w:val="single"/>
        </w:rPr>
      </w:pPr>
      <w:r>
        <w:lastRenderedPageBreak/>
        <w:t>PLUGINS</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Antes de comenzar a diseñar nuestro </w:t>
      </w:r>
      <w:r w:rsidRPr="00B323E1">
        <w:rPr>
          <w:rStyle w:val="Textoennegrita"/>
          <w:rFonts w:ascii="Arial" w:eastAsiaTheme="majorEastAsia" w:hAnsi="Arial" w:cs="Arial"/>
          <w:color w:val="4A4A4A"/>
          <w:sz w:val="21"/>
          <w:szCs w:val="21"/>
        </w:rPr>
        <w:t>plugin</w:t>
      </w:r>
      <w:r w:rsidRPr="00B323E1">
        <w:rPr>
          <w:rFonts w:ascii="Arial" w:hAnsi="Arial" w:cs="Arial"/>
          <w:color w:val="4A4A4A"/>
          <w:sz w:val="21"/>
          <w:szCs w:val="21"/>
        </w:rPr>
        <w:t> vamos a ver una estrategia para poder adjuntar muchos otros </w:t>
      </w:r>
      <w:proofErr w:type="spellStart"/>
      <w:r w:rsidRPr="00B323E1">
        <w:rPr>
          <w:rStyle w:val="Textoennegrita"/>
          <w:rFonts w:ascii="Arial" w:eastAsiaTheme="majorEastAsia" w:hAnsi="Arial" w:cs="Arial"/>
          <w:color w:val="4A4A4A"/>
          <w:sz w:val="21"/>
          <w:szCs w:val="21"/>
        </w:rPr>
        <w:t>plugins</w:t>
      </w:r>
      <w:proofErr w:type="spellEnd"/>
      <w:r w:rsidRPr="00B323E1">
        <w:rPr>
          <w:rFonts w:ascii="Arial" w:hAnsi="Arial" w:cs="Arial"/>
          <w:color w:val="4A4A4A"/>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w:t>
      </w:r>
    </w:p>
    <w:p w:rsidR="00B323E1" w:rsidRPr="00B323E1" w:rsidRDefault="00B323E1" w:rsidP="00B323E1">
      <w:pPr>
        <w:pStyle w:val="Ttulo2"/>
        <w:shd w:val="clear" w:color="auto" w:fill="FFFFFF"/>
        <w:spacing w:before="0" w:line="240" w:lineRule="auto"/>
        <w:jc w:val="both"/>
        <w:rPr>
          <w:rFonts w:ascii="Arial" w:hAnsi="Arial" w:cs="Arial"/>
          <w:color w:val="4A4A4A"/>
          <w:sz w:val="21"/>
          <w:szCs w:val="21"/>
        </w:rPr>
      </w:pPr>
      <w:r w:rsidRPr="00B323E1">
        <w:rPr>
          <w:rFonts w:ascii="Arial" w:hAnsi="Arial" w:cs="Arial"/>
          <w:color w:val="4A4A4A"/>
          <w:sz w:val="21"/>
          <w:szCs w:val="21"/>
        </w:rPr>
        <w:t>Vamos al código</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Nos dirigiremos a la función que ya hicimos llamada </w:t>
      </w:r>
      <w:proofErr w:type="spellStart"/>
      <w:r w:rsidRPr="00B323E1">
        <w:rPr>
          <w:rStyle w:val="CdigoHTML"/>
          <w:color w:val="4A4A4A"/>
          <w:sz w:val="21"/>
          <w:szCs w:val="21"/>
        </w:rPr>
        <w:t>MediaPlayer</w:t>
      </w:r>
      <w:proofErr w:type="spellEnd"/>
      <w:r w:rsidRPr="00B323E1">
        <w:rPr>
          <w:rFonts w:ascii="Arial" w:hAnsi="Arial" w:cs="Arial"/>
          <w:color w:val="4A4A4A"/>
          <w:sz w:val="21"/>
          <w:szCs w:val="21"/>
        </w:rPr>
        <w:t xml:space="preserve">, en ella agregaremos los </w:t>
      </w:r>
      <w:proofErr w:type="spellStart"/>
      <w:r w:rsidRPr="00B323E1">
        <w:rPr>
          <w:rFonts w:ascii="Arial" w:hAnsi="Arial" w:cs="Arial"/>
          <w:color w:val="4A4A4A"/>
          <w:sz w:val="21"/>
          <w:szCs w:val="21"/>
        </w:rPr>
        <w:t>plugins</w:t>
      </w:r>
      <w:proofErr w:type="spellEnd"/>
      <w:r w:rsidRPr="00B323E1">
        <w:rPr>
          <w:rFonts w:ascii="Arial" w:hAnsi="Arial" w:cs="Arial"/>
          <w:color w:val="4A4A4A"/>
          <w:sz w:val="21"/>
          <w:szCs w:val="21"/>
        </w:rPr>
        <w:t xml:space="preserve"> por el objeto de configuración.</w:t>
      </w:r>
    </w:p>
    <w:p w:rsidR="00B323E1" w:rsidRPr="00B323E1" w:rsidRDefault="00B323E1" w:rsidP="00B323E1">
      <w:pPr>
        <w:pStyle w:val="HTMLconformatoprevio"/>
        <w:shd w:val="clear" w:color="auto" w:fill="333333"/>
        <w:jc w:val="both"/>
        <w:rPr>
          <w:rStyle w:val="CdigoHTML"/>
          <w:color w:val="FFFFFF"/>
          <w:sz w:val="21"/>
          <w:szCs w:val="21"/>
          <w:lang w:val="en-US"/>
        </w:rPr>
      </w:pPr>
      <w:r w:rsidRPr="00B323E1">
        <w:rPr>
          <w:rStyle w:val="CdigoHTML"/>
          <w:color w:val="FFFFFF"/>
          <w:sz w:val="21"/>
          <w:szCs w:val="21"/>
          <w:lang w:val="en-US"/>
        </w:rPr>
        <w:t xml:space="preserve">function </w:t>
      </w:r>
      <w:proofErr w:type="spellStart"/>
      <w:r w:rsidRPr="00B323E1">
        <w:rPr>
          <w:rStyle w:val="CdigoHTML"/>
          <w:color w:val="FFFFFF"/>
          <w:sz w:val="21"/>
          <w:szCs w:val="21"/>
          <w:lang w:val="en-US"/>
        </w:rPr>
        <w:t>MediaPlayer</w:t>
      </w:r>
      <w:proofErr w:type="spellEnd"/>
      <w:r w:rsidRPr="00B323E1">
        <w:rPr>
          <w:rStyle w:val="CdigoHTML"/>
          <w:color w:val="FFFFFF"/>
          <w:sz w:val="21"/>
          <w:szCs w:val="21"/>
          <w:lang w:val="en-US"/>
        </w:rPr>
        <w:t>(config) {</w:t>
      </w:r>
    </w:p>
    <w:p w:rsidR="00B323E1" w:rsidRPr="00B323E1" w:rsidRDefault="00B323E1" w:rsidP="00B323E1">
      <w:pPr>
        <w:pStyle w:val="HTMLconformatoprevio"/>
        <w:shd w:val="clear" w:color="auto" w:fill="333333"/>
        <w:jc w:val="both"/>
        <w:rPr>
          <w:rStyle w:val="CdigoHTML"/>
          <w:color w:val="FFFFFF"/>
          <w:sz w:val="21"/>
          <w:szCs w:val="21"/>
          <w:lang w:val="en-US"/>
        </w:rPr>
      </w:pPr>
      <w:r w:rsidRPr="00B323E1">
        <w:rPr>
          <w:rStyle w:val="CdigoHTML"/>
          <w:color w:val="FFFFFF"/>
          <w:sz w:val="21"/>
          <w:szCs w:val="21"/>
          <w:lang w:val="en-US"/>
        </w:rPr>
        <w:t xml:space="preserve">  </w:t>
      </w:r>
      <w:proofErr w:type="spellStart"/>
      <w:proofErr w:type="gramStart"/>
      <w:r w:rsidRPr="00B323E1">
        <w:rPr>
          <w:rStyle w:val="CdigoHTML"/>
          <w:color w:val="FFFFFF"/>
          <w:sz w:val="21"/>
          <w:szCs w:val="21"/>
          <w:lang w:val="en-US"/>
        </w:rPr>
        <w:t>this.media</w:t>
      </w:r>
      <w:proofErr w:type="spellEnd"/>
      <w:proofErr w:type="gramEnd"/>
      <w:r w:rsidRPr="00B323E1">
        <w:rPr>
          <w:rStyle w:val="CdigoHTML"/>
          <w:color w:val="FFFFFF"/>
          <w:sz w:val="21"/>
          <w:szCs w:val="21"/>
          <w:lang w:val="en-US"/>
        </w:rPr>
        <w:t xml:space="preserve"> = </w:t>
      </w:r>
      <w:proofErr w:type="spellStart"/>
      <w:r w:rsidRPr="00B323E1">
        <w:rPr>
          <w:rStyle w:val="CdigoHTML"/>
          <w:color w:val="FFFFFF"/>
          <w:sz w:val="21"/>
          <w:szCs w:val="21"/>
          <w:lang w:val="en-US"/>
        </w:rPr>
        <w:t>config.el</w:t>
      </w:r>
      <w:proofErr w:type="spellEnd"/>
      <w:r w:rsidRPr="00B323E1">
        <w:rPr>
          <w:rStyle w:val="CdigoHTML"/>
          <w:color w:val="FFFFFF"/>
          <w:sz w:val="21"/>
          <w:szCs w:val="21"/>
          <w:lang w:val="en-US"/>
        </w:rPr>
        <w:t>;</w:t>
      </w:r>
    </w:p>
    <w:p w:rsidR="00B323E1" w:rsidRPr="007E50A0" w:rsidRDefault="00B323E1" w:rsidP="00B323E1">
      <w:pPr>
        <w:pStyle w:val="HTMLconformatoprevio"/>
        <w:shd w:val="clear" w:color="auto" w:fill="333333"/>
        <w:jc w:val="both"/>
        <w:rPr>
          <w:rStyle w:val="CdigoHTML"/>
          <w:color w:val="FFFFFF"/>
          <w:sz w:val="21"/>
          <w:szCs w:val="21"/>
          <w:lang w:val="en-US"/>
        </w:rPr>
      </w:pPr>
      <w:r w:rsidRPr="00B323E1">
        <w:rPr>
          <w:rStyle w:val="CdigoHTML"/>
          <w:color w:val="FFFFFF"/>
          <w:sz w:val="21"/>
          <w:szCs w:val="21"/>
          <w:lang w:val="en-US"/>
        </w:rPr>
        <w:t xml:space="preserve">  </w:t>
      </w:r>
      <w:proofErr w:type="spellStart"/>
      <w:proofErr w:type="gramStart"/>
      <w:r w:rsidRPr="007E50A0">
        <w:rPr>
          <w:rStyle w:val="CdigoHTML"/>
          <w:color w:val="FFFFFF"/>
          <w:sz w:val="21"/>
          <w:szCs w:val="21"/>
          <w:lang w:val="en-US"/>
        </w:rPr>
        <w:t>this.plugins</w:t>
      </w:r>
      <w:proofErr w:type="spellEnd"/>
      <w:proofErr w:type="gramEnd"/>
      <w:r w:rsidRPr="007E50A0">
        <w:rPr>
          <w:rStyle w:val="CdigoHTML"/>
          <w:color w:val="FFFFFF"/>
          <w:sz w:val="21"/>
          <w:szCs w:val="21"/>
          <w:lang w:val="en-US"/>
        </w:rPr>
        <w:t xml:space="preserve"> = </w:t>
      </w:r>
      <w:proofErr w:type="spellStart"/>
      <w:r w:rsidRPr="007E50A0">
        <w:rPr>
          <w:rStyle w:val="CdigoHTML"/>
          <w:color w:val="FFFFFF"/>
          <w:sz w:val="21"/>
          <w:szCs w:val="21"/>
          <w:lang w:val="en-US"/>
        </w:rPr>
        <w:t>config.plugins</w:t>
      </w:r>
      <w:proofErr w:type="spellEnd"/>
      <w:r w:rsidRPr="007E50A0">
        <w:rPr>
          <w:rStyle w:val="CdigoHTML"/>
          <w:color w:val="FFFFFF"/>
          <w:sz w:val="21"/>
          <w:szCs w:val="21"/>
          <w:lang w:val="en-US"/>
        </w:rPr>
        <w:t>;</w:t>
      </w:r>
    </w:p>
    <w:p w:rsidR="00B323E1" w:rsidRPr="00B323E1" w:rsidRDefault="00B323E1" w:rsidP="00B323E1">
      <w:pPr>
        <w:pStyle w:val="HTMLconformatoprevio"/>
        <w:shd w:val="clear" w:color="auto" w:fill="333333"/>
        <w:jc w:val="both"/>
        <w:rPr>
          <w:rStyle w:val="CdigoHTML"/>
          <w:color w:val="FFFFFF"/>
          <w:sz w:val="21"/>
          <w:szCs w:val="21"/>
        </w:rPr>
      </w:pPr>
      <w:r w:rsidRPr="00B323E1">
        <w:rPr>
          <w:rStyle w:val="CdigoHTML"/>
          <w:color w:val="FFFFFF"/>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Debería poder funcionar este código incluso cuando no hay plugin, No está de más dar un valor inicial.</w:t>
      </w:r>
    </w:p>
    <w:p w:rsidR="00B323E1" w:rsidRPr="00B323E1" w:rsidRDefault="00B323E1" w:rsidP="00B323E1">
      <w:pPr>
        <w:pStyle w:val="HTMLconformatoprevio"/>
        <w:shd w:val="clear" w:color="auto" w:fill="333333"/>
        <w:jc w:val="both"/>
        <w:rPr>
          <w:rStyle w:val="CdigoHTML"/>
          <w:color w:val="FFFFFF"/>
          <w:sz w:val="21"/>
          <w:szCs w:val="21"/>
        </w:rPr>
      </w:pPr>
      <w:proofErr w:type="spellStart"/>
      <w:proofErr w:type="gramStart"/>
      <w:r w:rsidRPr="00B323E1">
        <w:rPr>
          <w:rStyle w:val="CdigoHTML"/>
          <w:color w:val="FFFFFF"/>
          <w:sz w:val="21"/>
          <w:szCs w:val="21"/>
        </w:rPr>
        <w:t>this.plugins</w:t>
      </w:r>
      <w:proofErr w:type="spellEnd"/>
      <w:proofErr w:type="gramEnd"/>
      <w:r w:rsidRPr="00B323E1">
        <w:rPr>
          <w:rStyle w:val="CdigoHTML"/>
          <w:color w:val="FFFFFF"/>
          <w:sz w:val="21"/>
          <w:szCs w:val="21"/>
        </w:rPr>
        <w:t xml:space="preserve"> = </w:t>
      </w:r>
      <w:proofErr w:type="spellStart"/>
      <w:r w:rsidRPr="00B323E1">
        <w:rPr>
          <w:rStyle w:val="CdigoHTML"/>
          <w:color w:val="FFFFFF"/>
          <w:sz w:val="21"/>
          <w:szCs w:val="21"/>
        </w:rPr>
        <w:t>config.plugins</w:t>
      </w:r>
      <w:proofErr w:type="spellEnd"/>
      <w:r w:rsidRPr="00B323E1">
        <w:rPr>
          <w:rStyle w:val="CdigoHTML"/>
          <w:color w:val="FFFFFF"/>
          <w:sz w:val="21"/>
          <w:szCs w:val="21"/>
        </w:rPr>
        <w:t xml:space="preserve"> ||  [];</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Para colocar las dos plecas verticales </w:t>
      </w:r>
      <w:r w:rsidRPr="00B323E1">
        <w:rPr>
          <w:rStyle w:val="CdigoHTML"/>
          <w:color w:val="4A4A4A"/>
          <w:sz w:val="21"/>
          <w:szCs w:val="21"/>
        </w:rPr>
        <w:t>||</w:t>
      </w:r>
      <w:r w:rsidRPr="00B323E1">
        <w:rPr>
          <w:rFonts w:ascii="Arial" w:hAnsi="Arial" w:cs="Arial"/>
          <w:color w:val="4A4A4A"/>
          <w:sz w:val="21"/>
          <w:szCs w:val="21"/>
        </w:rPr>
        <w:t> usamos la combinación </w:t>
      </w:r>
      <w:r w:rsidRPr="00B323E1">
        <w:rPr>
          <w:rStyle w:val="CdigoHTML"/>
          <w:color w:val="4A4A4A"/>
          <w:sz w:val="21"/>
          <w:szCs w:val="21"/>
        </w:rPr>
        <w:t>Alt+124</w:t>
      </w:r>
      <w:r w:rsidRPr="00B323E1">
        <w:rPr>
          <w:rFonts w:ascii="Arial" w:hAnsi="Arial" w:cs="Arial"/>
          <w:color w:val="4A4A4A"/>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Si ya añadimos los </w:t>
      </w:r>
      <w:proofErr w:type="spellStart"/>
      <w:r w:rsidRPr="00B323E1">
        <w:rPr>
          <w:rStyle w:val="CdigoHTML"/>
          <w:color w:val="4A4A4A"/>
          <w:sz w:val="21"/>
          <w:szCs w:val="21"/>
        </w:rPr>
        <w:t>plugins</w:t>
      </w:r>
      <w:proofErr w:type="spellEnd"/>
      <w:r w:rsidRPr="00B323E1">
        <w:rPr>
          <w:rFonts w:ascii="Arial" w:hAnsi="Arial" w:cs="Arial"/>
          <w:color w:val="4A4A4A"/>
          <w:sz w:val="21"/>
          <w:szCs w:val="21"/>
        </w:rPr>
        <w:t> en la configuración entones ya lo podemos usar en </w:t>
      </w:r>
      <w:r w:rsidRPr="00B323E1">
        <w:rPr>
          <w:rStyle w:val="CdigoHTML"/>
          <w:color w:val="4A4A4A"/>
          <w:sz w:val="21"/>
          <w:szCs w:val="21"/>
        </w:rPr>
        <w:t>index.js</w:t>
      </w:r>
      <w:r w:rsidRPr="00B323E1">
        <w:rPr>
          <w:rFonts w:ascii="Arial" w:hAnsi="Arial" w:cs="Arial"/>
          <w:color w:val="4A4A4A"/>
          <w:sz w:val="21"/>
          <w:szCs w:val="21"/>
        </w:rPr>
        <w:t>. Ya podemos parle los </w:t>
      </w:r>
      <w:proofErr w:type="spellStart"/>
      <w:r w:rsidRPr="00B323E1">
        <w:rPr>
          <w:rStyle w:val="Textoennegrita"/>
          <w:rFonts w:ascii="Arial" w:eastAsiaTheme="majorEastAsia" w:hAnsi="Arial" w:cs="Arial"/>
          <w:color w:val="4A4A4A"/>
          <w:sz w:val="21"/>
          <w:szCs w:val="21"/>
        </w:rPr>
        <w:t>plugins</w:t>
      </w:r>
      <w:proofErr w:type="spellEnd"/>
      <w:r w:rsidRPr="00B323E1">
        <w:rPr>
          <w:rFonts w:ascii="Arial" w:hAnsi="Arial" w:cs="Arial"/>
          <w:color w:val="4A4A4A"/>
          <w:sz w:val="21"/>
          <w:szCs w:val="21"/>
        </w:rPr>
        <w:t> por la instancia a la función que creamos.</w:t>
      </w:r>
    </w:p>
    <w:p w:rsidR="00B323E1" w:rsidRPr="00B323E1" w:rsidRDefault="00B323E1" w:rsidP="00B323E1">
      <w:pPr>
        <w:pStyle w:val="HTMLconformatoprevio"/>
        <w:shd w:val="clear" w:color="auto" w:fill="333333"/>
        <w:jc w:val="both"/>
        <w:rPr>
          <w:rStyle w:val="CdigoHTML"/>
          <w:color w:val="FFFFFF"/>
          <w:sz w:val="21"/>
          <w:szCs w:val="21"/>
          <w:lang w:val="en-US"/>
        </w:rPr>
      </w:pPr>
      <w:r w:rsidRPr="00B323E1">
        <w:rPr>
          <w:rStyle w:val="CdigoHTML"/>
          <w:color w:val="FFFFFF"/>
          <w:sz w:val="21"/>
          <w:szCs w:val="21"/>
          <w:lang w:val="en-US"/>
        </w:rPr>
        <w:t xml:space="preserve">const player = new </w:t>
      </w:r>
      <w:proofErr w:type="spellStart"/>
      <w:proofErr w:type="gramStart"/>
      <w:r w:rsidRPr="00B323E1">
        <w:rPr>
          <w:rStyle w:val="CdigoHTML"/>
          <w:color w:val="FFFFFF"/>
          <w:sz w:val="21"/>
          <w:szCs w:val="21"/>
          <w:lang w:val="en-US"/>
        </w:rPr>
        <w:t>MediaPlayer</w:t>
      </w:r>
      <w:proofErr w:type="spellEnd"/>
      <w:r w:rsidRPr="00B323E1">
        <w:rPr>
          <w:rStyle w:val="CdigoHTML"/>
          <w:color w:val="FFFFFF"/>
          <w:sz w:val="21"/>
          <w:szCs w:val="21"/>
          <w:lang w:val="en-US"/>
        </w:rPr>
        <w:t>(</w:t>
      </w:r>
      <w:proofErr w:type="gramEnd"/>
      <w:r w:rsidRPr="00B323E1">
        <w:rPr>
          <w:rStyle w:val="CdigoHTML"/>
          <w:color w:val="FFFFFF"/>
          <w:sz w:val="21"/>
          <w:szCs w:val="21"/>
          <w:lang w:val="en-US"/>
        </w:rPr>
        <w:t>{</w:t>
      </w:r>
    </w:p>
    <w:p w:rsidR="00B323E1" w:rsidRPr="00B323E1" w:rsidRDefault="00B323E1" w:rsidP="00B323E1">
      <w:pPr>
        <w:pStyle w:val="HTMLconformatoprevio"/>
        <w:shd w:val="clear" w:color="auto" w:fill="333333"/>
        <w:jc w:val="both"/>
        <w:rPr>
          <w:rStyle w:val="CdigoHTML"/>
          <w:color w:val="FFFFFF"/>
          <w:sz w:val="21"/>
          <w:szCs w:val="21"/>
          <w:lang w:val="en-US"/>
        </w:rPr>
      </w:pPr>
      <w:r w:rsidRPr="00B323E1">
        <w:rPr>
          <w:rStyle w:val="CdigoHTML"/>
          <w:color w:val="FFFFFF"/>
          <w:sz w:val="21"/>
          <w:szCs w:val="21"/>
          <w:lang w:val="en-US"/>
        </w:rPr>
        <w:t xml:space="preserve">  el: video,</w:t>
      </w:r>
    </w:p>
    <w:p w:rsidR="00B323E1" w:rsidRPr="00B323E1" w:rsidRDefault="00B323E1" w:rsidP="00B323E1">
      <w:pPr>
        <w:pStyle w:val="HTMLconformatoprevio"/>
        <w:shd w:val="clear" w:color="auto" w:fill="333333"/>
        <w:jc w:val="both"/>
        <w:rPr>
          <w:rStyle w:val="CdigoHTML"/>
          <w:color w:val="FFFFFF"/>
          <w:sz w:val="21"/>
          <w:szCs w:val="21"/>
        </w:rPr>
      </w:pPr>
      <w:r w:rsidRPr="00B323E1">
        <w:rPr>
          <w:rStyle w:val="CdigoHTML"/>
          <w:color w:val="FFFFFF"/>
          <w:sz w:val="21"/>
          <w:szCs w:val="21"/>
          <w:lang w:val="en-US"/>
        </w:rPr>
        <w:t xml:space="preserve">  </w:t>
      </w:r>
      <w:proofErr w:type="spellStart"/>
      <w:r w:rsidRPr="00B323E1">
        <w:rPr>
          <w:rStyle w:val="CdigoHTML"/>
          <w:color w:val="FFFFFF"/>
          <w:sz w:val="21"/>
          <w:szCs w:val="21"/>
        </w:rPr>
        <w:t>plugins</w:t>
      </w:r>
      <w:proofErr w:type="spellEnd"/>
      <w:r w:rsidRPr="00B323E1">
        <w:rPr>
          <w:rStyle w:val="CdigoHTML"/>
          <w:color w:val="FFFFFF"/>
          <w:sz w:val="21"/>
          <w:szCs w:val="21"/>
        </w:rPr>
        <w:t>: []</w:t>
      </w:r>
    </w:p>
    <w:p w:rsidR="00B323E1" w:rsidRPr="00B323E1" w:rsidRDefault="00B323E1" w:rsidP="00B323E1">
      <w:pPr>
        <w:pStyle w:val="HTMLconformatoprevio"/>
        <w:shd w:val="clear" w:color="auto" w:fill="333333"/>
        <w:jc w:val="both"/>
        <w:rPr>
          <w:rStyle w:val="CdigoHTML"/>
          <w:color w:val="FFFFFF"/>
          <w:sz w:val="21"/>
          <w:szCs w:val="21"/>
        </w:rPr>
      </w:pPr>
      <w:r w:rsidRPr="00B323E1">
        <w:rPr>
          <w:rStyle w:val="CdigoHTML"/>
          <w:color w:val="FFFFFF"/>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El primer </w:t>
      </w:r>
      <w:r w:rsidRPr="00B323E1">
        <w:rPr>
          <w:rStyle w:val="Textoennegrita"/>
          <w:rFonts w:ascii="Arial" w:eastAsiaTheme="majorEastAsia" w:hAnsi="Arial" w:cs="Arial"/>
          <w:color w:val="4A4A4A"/>
          <w:sz w:val="21"/>
          <w:szCs w:val="21"/>
        </w:rPr>
        <w:t>plugin</w:t>
      </w:r>
      <w:r w:rsidRPr="00B323E1">
        <w:rPr>
          <w:rFonts w:ascii="Arial" w:hAnsi="Arial" w:cs="Arial"/>
          <w:color w:val="4A4A4A"/>
          <w:sz w:val="21"/>
          <w:szCs w:val="21"/>
        </w:rPr>
        <w:t xml:space="preserve"> que vamos a agregar va a ser el que nos va a solucionar el problema del </w:t>
      </w:r>
      <w:proofErr w:type="spellStart"/>
      <w:r w:rsidRPr="00B323E1">
        <w:rPr>
          <w:rFonts w:ascii="Arial" w:hAnsi="Arial" w:cs="Arial"/>
          <w:color w:val="4A4A4A"/>
          <w:sz w:val="21"/>
          <w:szCs w:val="21"/>
        </w:rPr>
        <w:t>autoplay</w:t>
      </w:r>
      <w:proofErr w:type="spellEnd"/>
      <w:r w:rsidRPr="00B323E1">
        <w:rPr>
          <w:rFonts w:ascii="Arial" w:hAnsi="Arial" w:cs="Arial"/>
          <w:color w:val="4A4A4A"/>
          <w:sz w:val="21"/>
          <w:szCs w:val="21"/>
        </w:rPr>
        <w:t>. Este </w:t>
      </w:r>
      <w:r w:rsidRPr="00B323E1">
        <w:rPr>
          <w:rStyle w:val="Textoennegrita"/>
          <w:rFonts w:ascii="Arial" w:eastAsiaTheme="majorEastAsia" w:hAnsi="Arial" w:cs="Arial"/>
          <w:color w:val="4A4A4A"/>
          <w:sz w:val="21"/>
          <w:szCs w:val="21"/>
        </w:rPr>
        <w:t>plugin</w:t>
      </w:r>
      <w:r w:rsidRPr="00B323E1">
        <w:rPr>
          <w:rFonts w:ascii="Arial" w:hAnsi="Arial" w:cs="Arial"/>
          <w:color w:val="4A4A4A"/>
          <w:sz w:val="21"/>
          <w:szCs w:val="21"/>
        </w:rPr>
        <w:t> no existe, pero lo vamos a crear.</w:t>
      </w:r>
    </w:p>
    <w:p w:rsidR="00B323E1" w:rsidRPr="00B323E1" w:rsidRDefault="00B323E1" w:rsidP="00B323E1">
      <w:pPr>
        <w:pStyle w:val="HTMLconformatoprevio"/>
        <w:shd w:val="clear" w:color="auto" w:fill="333333"/>
        <w:jc w:val="both"/>
        <w:rPr>
          <w:rStyle w:val="CdigoHTML"/>
          <w:color w:val="FFFFFF"/>
          <w:sz w:val="21"/>
          <w:szCs w:val="21"/>
        </w:rPr>
      </w:pPr>
      <w:proofErr w:type="spellStart"/>
      <w:r w:rsidRPr="00B323E1">
        <w:rPr>
          <w:rStyle w:val="CdigoHTML"/>
          <w:color w:val="FFFFFF"/>
          <w:sz w:val="21"/>
          <w:szCs w:val="21"/>
        </w:rPr>
        <w:t>import</w:t>
      </w:r>
      <w:proofErr w:type="spellEnd"/>
      <w:r w:rsidRPr="00B323E1">
        <w:rPr>
          <w:rStyle w:val="CdigoHTML"/>
          <w:color w:val="FFFFFF"/>
          <w:sz w:val="21"/>
          <w:szCs w:val="21"/>
        </w:rPr>
        <w:t xml:space="preserve"> </w:t>
      </w:r>
      <w:proofErr w:type="spellStart"/>
      <w:r w:rsidRPr="00B323E1">
        <w:rPr>
          <w:rStyle w:val="CdigoHTML"/>
          <w:color w:val="FFFFFF"/>
          <w:sz w:val="21"/>
          <w:szCs w:val="21"/>
        </w:rPr>
        <w:t>AutoPlay</w:t>
      </w:r>
      <w:proofErr w:type="spellEnd"/>
      <w:r w:rsidRPr="00B323E1">
        <w:rPr>
          <w:rStyle w:val="CdigoHTML"/>
          <w:color w:val="FFFFFF"/>
          <w:sz w:val="21"/>
          <w:szCs w:val="21"/>
        </w:rPr>
        <w:t xml:space="preserve"> </w:t>
      </w:r>
      <w:proofErr w:type="spellStart"/>
      <w:r w:rsidRPr="00B323E1">
        <w:rPr>
          <w:rStyle w:val="CdigoHTML"/>
          <w:color w:val="FFFFFF"/>
          <w:sz w:val="21"/>
          <w:szCs w:val="21"/>
        </w:rPr>
        <w:t>from</w:t>
      </w:r>
      <w:proofErr w:type="spellEnd"/>
      <w:r w:rsidRPr="00B323E1">
        <w:rPr>
          <w:rStyle w:val="CdigoHTML"/>
          <w:color w:val="FFFFFF"/>
          <w:sz w:val="21"/>
          <w:szCs w:val="21"/>
        </w:rPr>
        <w:t xml:space="preserve"> "./</w:t>
      </w:r>
      <w:proofErr w:type="spellStart"/>
      <w:r w:rsidRPr="00B323E1">
        <w:rPr>
          <w:rStyle w:val="CdigoHTML"/>
          <w:color w:val="FFFFFF"/>
          <w:sz w:val="21"/>
          <w:szCs w:val="21"/>
        </w:rPr>
        <w:t>plugins</w:t>
      </w:r>
      <w:proofErr w:type="spellEnd"/>
      <w:r w:rsidRPr="00B323E1">
        <w:rPr>
          <w:rStyle w:val="CdigoHTML"/>
          <w:color w:val="FFFFFF"/>
          <w:sz w:val="21"/>
          <w:szCs w:val="21"/>
        </w:rPr>
        <w:t>/AutoPlay.js";</w:t>
      </w:r>
    </w:p>
    <w:p w:rsidR="00B323E1" w:rsidRPr="00B323E1" w:rsidRDefault="00B323E1" w:rsidP="00B323E1">
      <w:pPr>
        <w:pStyle w:val="HTMLconformatoprevio"/>
        <w:shd w:val="clear" w:color="auto" w:fill="333333"/>
        <w:jc w:val="both"/>
        <w:rPr>
          <w:rStyle w:val="CdigoHTML"/>
          <w:color w:val="FFFFFF"/>
          <w:sz w:val="21"/>
          <w:szCs w:val="21"/>
        </w:rPr>
      </w:pPr>
    </w:p>
    <w:p w:rsidR="00B323E1" w:rsidRPr="00B323E1" w:rsidRDefault="00B323E1" w:rsidP="00B323E1">
      <w:pPr>
        <w:pStyle w:val="HTMLconformatoprevio"/>
        <w:shd w:val="clear" w:color="auto" w:fill="333333"/>
        <w:jc w:val="both"/>
        <w:rPr>
          <w:rStyle w:val="CdigoHTML"/>
          <w:color w:val="FFFFFF"/>
          <w:sz w:val="21"/>
          <w:szCs w:val="21"/>
          <w:lang w:val="en-US"/>
        </w:rPr>
      </w:pPr>
      <w:r w:rsidRPr="00B323E1">
        <w:rPr>
          <w:rStyle w:val="CdigoHTML"/>
          <w:color w:val="FFFFFF"/>
          <w:sz w:val="21"/>
          <w:szCs w:val="21"/>
          <w:lang w:val="en-US"/>
        </w:rPr>
        <w:t xml:space="preserve">const player = new </w:t>
      </w:r>
      <w:proofErr w:type="spellStart"/>
      <w:proofErr w:type="gramStart"/>
      <w:r w:rsidRPr="00B323E1">
        <w:rPr>
          <w:rStyle w:val="CdigoHTML"/>
          <w:color w:val="FFFFFF"/>
          <w:sz w:val="21"/>
          <w:szCs w:val="21"/>
          <w:lang w:val="en-US"/>
        </w:rPr>
        <w:t>MediaPlayer</w:t>
      </w:r>
      <w:proofErr w:type="spellEnd"/>
      <w:r w:rsidRPr="00B323E1">
        <w:rPr>
          <w:rStyle w:val="CdigoHTML"/>
          <w:color w:val="FFFFFF"/>
          <w:sz w:val="21"/>
          <w:szCs w:val="21"/>
          <w:lang w:val="en-US"/>
        </w:rPr>
        <w:t>(</w:t>
      </w:r>
      <w:proofErr w:type="gramEnd"/>
      <w:r w:rsidRPr="00B323E1">
        <w:rPr>
          <w:rStyle w:val="CdigoHTML"/>
          <w:color w:val="FFFFFF"/>
          <w:sz w:val="21"/>
          <w:szCs w:val="21"/>
          <w:lang w:val="en-US"/>
        </w:rPr>
        <w:t>{</w:t>
      </w:r>
    </w:p>
    <w:p w:rsidR="00B323E1" w:rsidRPr="00B323E1" w:rsidRDefault="00B323E1" w:rsidP="00B323E1">
      <w:pPr>
        <w:pStyle w:val="HTMLconformatoprevio"/>
        <w:shd w:val="clear" w:color="auto" w:fill="333333"/>
        <w:jc w:val="both"/>
        <w:rPr>
          <w:rStyle w:val="CdigoHTML"/>
          <w:color w:val="FFFFFF"/>
          <w:sz w:val="21"/>
          <w:szCs w:val="21"/>
          <w:lang w:val="en-US"/>
        </w:rPr>
      </w:pPr>
      <w:r w:rsidRPr="00B323E1">
        <w:rPr>
          <w:rStyle w:val="CdigoHTML"/>
          <w:color w:val="FFFFFF"/>
          <w:sz w:val="21"/>
          <w:szCs w:val="21"/>
          <w:lang w:val="en-US"/>
        </w:rPr>
        <w:t xml:space="preserve">  el: video,</w:t>
      </w:r>
    </w:p>
    <w:p w:rsidR="00B323E1" w:rsidRPr="00B323E1" w:rsidRDefault="00B323E1" w:rsidP="00B323E1">
      <w:pPr>
        <w:pStyle w:val="HTMLconformatoprevio"/>
        <w:shd w:val="clear" w:color="auto" w:fill="333333"/>
        <w:jc w:val="both"/>
        <w:rPr>
          <w:rStyle w:val="CdigoHTML"/>
          <w:color w:val="FFFFFF"/>
          <w:sz w:val="21"/>
          <w:szCs w:val="21"/>
        </w:rPr>
      </w:pPr>
      <w:r w:rsidRPr="00B323E1">
        <w:rPr>
          <w:rStyle w:val="CdigoHTML"/>
          <w:color w:val="FFFFFF"/>
          <w:sz w:val="21"/>
          <w:szCs w:val="21"/>
          <w:lang w:val="en-US"/>
        </w:rPr>
        <w:t xml:space="preserve">  </w:t>
      </w:r>
      <w:proofErr w:type="spellStart"/>
      <w:r w:rsidRPr="00B323E1">
        <w:rPr>
          <w:rStyle w:val="CdigoHTML"/>
          <w:color w:val="FFFFFF"/>
          <w:sz w:val="21"/>
          <w:szCs w:val="21"/>
        </w:rPr>
        <w:t>plugins</w:t>
      </w:r>
      <w:proofErr w:type="spellEnd"/>
      <w:r w:rsidRPr="00B323E1">
        <w:rPr>
          <w:rStyle w:val="CdigoHTML"/>
          <w:color w:val="FFFFFF"/>
          <w:sz w:val="21"/>
          <w:szCs w:val="21"/>
        </w:rPr>
        <w:t xml:space="preserve">: [new </w:t>
      </w:r>
      <w:proofErr w:type="spellStart"/>
      <w:proofErr w:type="gramStart"/>
      <w:r w:rsidRPr="00B323E1">
        <w:rPr>
          <w:rStyle w:val="CdigoHTML"/>
          <w:color w:val="FFFFFF"/>
          <w:sz w:val="21"/>
          <w:szCs w:val="21"/>
        </w:rPr>
        <w:t>AutoPlay</w:t>
      </w:r>
      <w:proofErr w:type="spellEnd"/>
      <w:r w:rsidRPr="00B323E1">
        <w:rPr>
          <w:rStyle w:val="CdigoHTML"/>
          <w:color w:val="FFFFFF"/>
          <w:sz w:val="21"/>
          <w:szCs w:val="21"/>
        </w:rPr>
        <w:t>(</w:t>
      </w:r>
      <w:proofErr w:type="gramEnd"/>
      <w:r w:rsidRPr="00B323E1">
        <w:rPr>
          <w:rStyle w:val="CdigoHTML"/>
          <w:color w:val="FFFFFF"/>
          <w:sz w:val="21"/>
          <w:szCs w:val="21"/>
        </w:rPr>
        <w:t>)]</w:t>
      </w:r>
    </w:p>
    <w:p w:rsidR="00B323E1" w:rsidRPr="00B323E1" w:rsidRDefault="00B323E1" w:rsidP="00B323E1">
      <w:pPr>
        <w:pStyle w:val="HTMLconformatoprevio"/>
        <w:shd w:val="clear" w:color="auto" w:fill="333333"/>
        <w:jc w:val="both"/>
        <w:rPr>
          <w:rStyle w:val="CdigoHTML"/>
          <w:color w:val="FFFFFF"/>
          <w:sz w:val="21"/>
          <w:szCs w:val="21"/>
        </w:rPr>
      </w:pPr>
      <w:r w:rsidRPr="00B323E1">
        <w:rPr>
          <w:rStyle w:val="CdigoHTML"/>
          <w:color w:val="FFFFFF"/>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 xml:space="preserve">No estamos seguros si nuestro </w:t>
      </w:r>
      <w:proofErr w:type="spellStart"/>
      <w:r w:rsidRPr="00B323E1">
        <w:rPr>
          <w:rFonts w:ascii="Arial" w:hAnsi="Arial" w:cs="Arial"/>
          <w:color w:val="4A4A4A"/>
          <w:sz w:val="21"/>
          <w:szCs w:val="21"/>
        </w:rPr>
        <w:t>plugins</w:t>
      </w:r>
      <w:proofErr w:type="spellEnd"/>
      <w:r w:rsidRPr="00B323E1">
        <w:rPr>
          <w:rFonts w:ascii="Arial" w:hAnsi="Arial" w:cs="Arial"/>
          <w:color w:val="4A4A4A"/>
          <w:sz w:val="21"/>
          <w:szCs w:val="21"/>
        </w:rPr>
        <w:t xml:space="preserve"> va a recibir </w:t>
      </w:r>
      <w:proofErr w:type="gramStart"/>
      <w:r w:rsidRPr="00B323E1">
        <w:rPr>
          <w:rFonts w:ascii="Arial" w:hAnsi="Arial" w:cs="Arial"/>
          <w:color w:val="4A4A4A"/>
          <w:sz w:val="21"/>
          <w:szCs w:val="21"/>
        </w:rPr>
        <w:t>parámetros</w:t>
      </w:r>
      <w:proofErr w:type="gramEnd"/>
      <w:r w:rsidRPr="00B323E1">
        <w:rPr>
          <w:rFonts w:ascii="Arial" w:hAnsi="Arial" w:cs="Arial"/>
          <w:color w:val="4A4A4A"/>
          <w:sz w:val="21"/>
          <w:szCs w:val="21"/>
        </w:rPr>
        <w:t xml:space="preserve"> pero luego vemos. Vamos a crear la carpeta y el archivo inexistente que instanciamos. Cuando usamos </w:t>
      </w:r>
      <w:r w:rsidRPr="00B323E1">
        <w:rPr>
          <w:rStyle w:val="Textoennegrita"/>
          <w:rFonts w:ascii="Arial" w:eastAsiaTheme="majorEastAsia" w:hAnsi="Arial" w:cs="Arial"/>
          <w:color w:val="4A4A4A"/>
          <w:sz w:val="21"/>
          <w:szCs w:val="21"/>
        </w:rPr>
        <w:t>script</w:t>
      </w:r>
      <w:r w:rsidRPr="00B323E1">
        <w:rPr>
          <w:rFonts w:ascii="Arial" w:hAnsi="Arial" w:cs="Arial"/>
          <w:color w:val="4A4A4A"/>
          <w:sz w:val="21"/>
          <w:szCs w:val="21"/>
        </w:rPr>
        <w:t> con </w:t>
      </w:r>
      <w:proofErr w:type="spellStart"/>
      <w:r w:rsidRPr="00B323E1">
        <w:rPr>
          <w:rStyle w:val="Textoennegrita"/>
          <w:rFonts w:ascii="Arial" w:eastAsiaTheme="majorEastAsia" w:hAnsi="Arial" w:cs="Arial"/>
          <w:color w:val="4A4A4A"/>
          <w:sz w:val="21"/>
          <w:szCs w:val="21"/>
        </w:rPr>
        <w:t>type</w:t>
      </w:r>
      <w:proofErr w:type="spellEnd"/>
      <w:r w:rsidRPr="00B323E1">
        <w:rPr>
          <w:rStyle w:val="Textoennegrita"/>
          <w:rFonts w:ascii="Arial" w:eastAsiaTheme="majorEastAsia" w:hAnsi="Arial" w:cs="Arial"/>
          <w:color w:val="4A4A4A"/>
          <w:sz w:val="21"/>
          <w:szCs w:val="21"/>
        </w:rPr>
        <w:t xml:space="preserve"> </w:t>
      </w:r>
      <w:proofErr w:type="spellStart"/>
      <w:r w:rsidRPr="00B323E1">
        <w:rPr>
          <w:rStyle w:val="Textoennegrita"/>
          <w:rFonts w:ascii="Arial" w:eastAsiaTheme="majorEastAsia" w:hAnsi="Arial" w:cs="Arial"/>
          <w:color w:val="4A4A4A"/>
          <w:sz w:val="21"/>
          <w:szCs w:val="21"/>
        </w:rPr>
        <w:t>movil</w:t>
      </w:r>
      <w:proofErr w:type="spellEnd"/>
      <w:r w:rsidRPr="00B323E1">
        <w:rPr>
          <w:rFonts w:ascii="Arial" w:hAnsi="Arial" w:cs="Arial"/>
          <w:color w:val="4A4A4A"/>
          <w:sz w:val="21"/>
          <w:szCs w:val="21"/>
        </w:rPr>
        <w:t> tenemos que ser específicos y usar la extensión </w:t>
      </w:r>
      <w:r w:rsidRPr="00B323E1">
        <w:rPr>
          <w:rStyle w:val="CdigoHTML"/>
          <w:color w:val="4A4A4A"/>
          <w:sz w:val="21"/>
          <w:szCs w:val="21"/>
        </w:rPr>
        <w:t>.</w:t>
      </w:r>
      <w:proofErr w:type="spellStart"/>
      <w:r w:rsidRPr="00B323E1">
        <w:rPr>
          <w:rStyle w:val="CdigoHTML"/>
          <w:color w:val="4A4A4A"/>
          <w:sz w:val="21"/>
          <w:szCs w:val="21"/>
        </w:rPr>
        <w:t>js</w:t>
      </w:r>
      <w:proofErr w:type="spellEnd"/>
      <w:r w:rsidRPr="00B323E1">
        <w:rPr>
          <w:rFonts w:ascii="Arial" w:hAnsi="Arial" w:cs="Arial"/>
          <w:color w:val="4A4A4A"/>
          <w:sz w:val="21"/>
          <w:szCs w:val="21"/>
        </w:rPr>
        <w:t>.</w:t>
      </w:r>
    </w:p>
    <w:p w:rsidR="00B323E1" w:rsidRPr="00B323E1" w:rsidRDefault="00B323E1" w:rsidP="00B323E1">
      <w:pPr>
        <w:spacing w:line="240" w:lineRule="auto"/>
        <w:jc w:val="both"/>
        <w:rPr>
          <w:rFonts w:ascii="Times New Roman" w:hAnsi="Times New Roman" w:cs="Times New Roman"/>
          <w:sz w:val="21"/>
          <w:szCs w:val="21"/>
        </w:rPr>
      </w:pPr>
      <w:r w:rsidRPr="00B323E1">
        <w:rPr>
          <w:noProof/>
          <w:sz w:val="21"/>
          <w:szCs w:val="21"/>
        </w:rPr>
        <w:drawing>
          <wp:inline distT="0" distB="0" distL="0" distR="0">
            <wp:extent cx="1648460" cy="429260"/>
            <wp:effectExtent l="0" t="0" r="8890" b="889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648460" cy="429260"/>
                    </a:xfrm>
                    <a:prstGeom prst="rect">
                      <a:avLst/>
                    </a:prstGeom>
                    <a:noFill/>
                    <a:ln>
                      <a:noFill/>
                    </a:ln>
                  </pic:spPr>
                </pic:pic>
              </a:graphicData>
            </a:graphic>
          </wp:inline>
        </w:drawing>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En el archivo nuevo escribiremos el siguiente código:</w:t>
      </w:r>
    </w:p>
    <w:p w:rsidR="00B323E1" w:rsidRPr="00B323E1" w:rsidRDefault="00B323E1" w:rsidP="00B323E1">
      <w:pPr>
        <w:pStyle w:val="HTMLconformatoprevio"/>
        <w:shd w:val="clear" w:color="auto" w:fill="333333"/>
        <w:jc w:val="both"/>
        <w:rPr>
          <w:rStyle w:val="CdigoHTML"/>
          <w:color w:val="FFFFFF"/>
          <w:sz w:val="21"/>
          <w:szCs w:val="21"/>
          <w:lang w:val="en-US"/>
        </w:rPr>
      </w:pPr>
      <w:r w:rsidRPr="00B323E1">
        <w:rPr>
          <w:rStyle w:val="CdigoHTML"/>
          <w:color w:val="FFFFFF"/>
          <w:sz w:val="21"/>
          <w:szCs w:val="21"/>
          <w:lang w:val="en-US"/>
        </w:rPr>
        <w:t xml:space="preserve">function </w:t>
      </w:r>
      <w:proofErr w:type="gramStart"/>
      <w:r w:rsidRPr="00B323E1">
        <w:rPr>
          <w:rStyle w:val="CdigoHTML"/>
          <w:color w:val="FFFFFF"/>
          <w:sz w:val="21"/>
          <w:szCs w:val="21"/>
          <w:lang w:val="en-US"/>
        </w:rPr>
        <w:t>AutoPlay(</w:t>
      </w:r>
      <w:proofErr w:type="gramEnd"/>
      <w:r w:rsidRPr="00B323E1">
        <w:rPr>
          <w:rStyle w:val="CdigoHTML"/>
          <w:color w:val="FFFFFF"/>
          <w:sz w:val="21"/>
          <w:szCs w:val="21"/>
          <w:lang w:val="en-US"/>
        </w:rPr>
        <w:t>) { }</w:t>
      </w:r>
    </w:p>
    <w:p w:rsidR="00B323E1" w:rsidRPr="00B323E1" w:rsidRDefault="00B323E1" w:rsidP="00B323E1">
      <w:pPr>
        <w:pStyle w:val="HTMLconformatoprevio"/>
        <w:shd w:val="clear" w:color="auto" w:fill="333333"/>
        <w:jc w:val="both"/>
        <w:rPr>
          <w:rStyle w:val="CdigoHTML"/>
          <w:color w:val="FFFFFF"/>
          <w:sz w:val="21"/>
          <w:szCs w:val="21"/>
          <w:lang w:val="en-US"/>
        </w:rPr>
      </w:pPr>
    </w:p>
    <w:p w:rsidR="00B323E1" w:rsidRPr="00B323E1" w:rsidRDefault="00B323E1" w:rsidP="00B323E1">
      <w:pPr>
        <w:pStyle w:val="HTMLconformatoprevio"/>
        <w:shd w:val="clear" w:color="auto" w:fill="333333"/>
        <w:jc w:val="both"/>
        <w:rPr>
          <w:rStyle w:val="CdigoHTML"/>
          <w:color w:val="FFFFFF"/>
          <w:sz w:val="21"/>
          <w:szCs w:val="21"/>
          <w:lang w:val="en-US"/>
        </w:rPr>
      </w:pPr>
      <w:r w:rsidRPr="00B323E1">
        <w:rPr>
          <w:rStyle w:val="CdigoHTML"/>
          <w:color w:val="FFFFFF"/>
          <w:sz w:val="21"/>
          <w:szCs w:val="21"/>
          <w:lang w:val="en-US"/>
        </w:rPr>
        <w:t>export default AutoPlay;</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 xml:space="preserve">Con esto nuestro código no tiene errores, pero tampoco tiene </w:t>
      </w:r>
      <w:proofErr w:type="gramStart"/>
      <w:r w:rsidRPr="00B323E1">
        <w:rPr>
          <w:rFonts w:ascii="Arial" w:hAnsi="Arial" w:cs="Arial"/>
          <w:color w:val="4A4A4A"/>
          <w:sz w:val="21"/>
          <w:szCs w:val="21"/>
        </w:rPr>
        <w:t>funcionalidades nueva</w:t>
      </w:r>
      <w:proofErr w:type="gramEnd"/>
      <w:r w:rsidRPr="00B323E1">
        <w:rPr>
          <w:rFonts w:ascii="Arial" w:hAnsi="Arial" w:cs="Arial"/>
          <w:color w:val="4A4A4A"/>
          <w:sz w:val="21"/>
          <w:szCs w:val="21"/>
        </w:rPr>
        <w:t>. Ya lo tenemos preparado para empezar a integrar un nuevo </w:t>
      </w:r>
      <w:r w:rsidRPr="00B323E1">
        <w:rPr>
          <w:rStyle w:val="Textoennegrita"/>
          <w:rFonts w:ascii="Arial" w:eastAsiaTheme="majorEastAsia" w:hAnsi="Arial" w:cs="Arial"/>
          <w:color w:val="4A4A4A"/>
          <w:sz w:val="21"/>
          <w:szCs w:val="21"/>
        </w:rPr>
        <w:t>plugin</w:t>
      </w:r>
      <w:r w:rsidRPr="00B323E1">
        <w:rPr>
          <w:rFonts w:ascii="Arial" w:hAnsi="Arial" w:cs="Arial"/>
          <w:color w:val="4A4A4A"/>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 xml:space="preserve">En </w:t>
      </w:r>
      <w:proofErr w:type="spellStart"/>
      <w:r w:rsidRPr="00B323E1">
        <w:rPr>
          <w:rFonts w:ascii="Arial" w:hAnsi="Arial" w:cs="Arial"/>
          <w:color w:val="4A4A4A"/>
          <w:sz w:val="21"/>
          <w:szCs w:val="21"/>
        </w:rPr>
        <w:t>MediaPlayer</w:t>
      </w:r>
      <w:proofErr w:type="spellEnd"/>
      <w:r w:rsidRPr="00B323E1">
        <w:rPr>
          <w:rFonts w:ascii="Arial" w:hAnsi="Arial" w:cs="Arial"/>
          <w:color w:val="4A4A4A"/>
          <w:sz w:val="21"/>
          <w:szCs w:val="21"/>
        </w:rPr>
        <w:t xml:space="preserve"> vamos a necesito un tipo de inicialización.</w:t>
      </w:r>
    </w:p>
    <w:p w:rsidR="00B323E1" w:rsidRPr="00B323E1" w:rsidRDefault="00B323E1" w:rsidP="00B323E1">
      <w:pPr>
        <w:pStyle w:val="HTMLconformatoprevio"/>
        <w:shd w:val="clear" w:color="auto" w:fill="333333"/>
        <w:jc w:val="both"/>
        <w:rPr>
          <w:rStyle w:val="CdigoHTML"/>
          <w:color w:val="FFFFFF"/>
          <w:sz w:val="21"/>
          <w:szCs w:val="21"/>
          <w:lang w:val="en-US"/>
        </w:rPr>
      </w:pPr>
      <w:r w:rsidRPr="00B323E1">
        <w:rPr>
          <w:rStyle w:val="CdigoHTML"/>
          <w:color w:val="FFFFFF"/>
          <w:sz w:val="21"/>
          <w:szCs w:val="21"/>
          <w:lang w:val="en-US"/>
        </w:rPr>
        <w:t xml:space="preserve">function </w:t>
      </w:r>
      <w:proofErr w:type="spellStart"/>
      <w:r w:rsidRPr="00B323E1">
        <w:rPr>
          <w:rStyle w:val="CdigoHTML"/>
          <w:color w:val="FFFFFF"/>
          <w:sz w:val="21"/>
          <w:szCs w:val="21"/>
          <w:lang w:val="en-US"/>
        </w:rPr>
        <w:t>MediaPlayer</w:t>
      </w:r>
      <w:proofErr w:type="spellEnd"/>
      <w:r w:rsidRPr="00B323E1">
        <w:rPr>
          <w:rStyle w:val="CdigoHTML"/>
          <w:color w:val="FFFFFF"/>
          <w:sz w:val="21"/>
          <w:szCs w:val="21"/>
          <w:lang w:val="en-US"/>
        </w:rPr>
        <w:t>(config) {</w:t>
      </w:r>
    </w:p>
    <w:p w:rsidR="00B323E1" w:rsidRPr="00B323E1" w:rsidRDefault="00B323E1" w:rsidP="00B323E1">
      <w:pPr>
        <w:pStyle w:val="HTMLconformatoprevio"/>
        <w:shd w:val="clear" w:color="auto" w:fill="333333"/>
        <w:jc w:val="both"/>
        <w:rPr>
          <w:rStyle w:val="CdigoHTML"/>
          <w:color w:val="FFFFFF"/>
          <w:sz w:val="21"/>
          <w:szCs w:val="21"/>
          <w:lang w:val="en-US"/>
        </w:rPr>
      </w:pPr>
      <w:r w:rsidRPr="00B323E1">
        <w:rPr>
          <w:rStyle w:val="CdigoHTML"/>
          <w:color w:val="FFFFFF"/>
          <w:sz w:val="21"/>
          <w:szCs w:val="21"/>
          <w:lang w:val="en-US"/>
        </w:rPr>
        <w:t xml:space="preserve">  </w:t>
      </w:r>
      <w:proofErr w:type="spellStart"/>
      <w:proofErr w:type="gramStart"/>
      <w:r w:rsidRPr="00B323E1">
        <w:rPr>
          <w:rStyle w:val="CdigoHTML"/>
          <w:color w:val="FFFFFF"/>
          <w:sz w:val="21"/>
          <w:szCs w:val="21"/>
          <w:lang w:val="en-US"/>
        </w:rPr>
        <w:t>this.media</w:t>
      </w:r>
      <w:proofErr w:type="spellEnd"/>
      <w:proofErr w:type="gramEnd"/>
      <w:r w:rsidRPr="00B323E1">
        <w:rPr>
          <w:rStyle w:val="CdigoHTML"/>
          <w:color w:val="FFFFFF"/>
          <w:sz w:val="21"/>
          <w:szCs w:val="21"/>
          <w:lang w:val="en-US"/>
        </w:rPr>
        <w:t xml:space="preserve"> = </w:t>
      </w:r>
      <w:proofErr w:type="spellStart"/>
      <w:r w:rsidRPr="00B323E1">
        <w:rPr>
          <w:rStyle w:val="CdigoHTML"/>
          <w:color w:val="FFFFFF"/>
          <w:sz w:val="21"/>
          <w:szCs w:val="21"/>
          <w:lang w:val="en-US"/>
        </w:rPr>
        <w:t>config.el</w:t>
      </w:r>
      <w:proofErr w:type="spellEnd"/>
      <w:r w:rsidRPr="00B323E1">
        <w:rPr>
          <w:rStyle w:val="CdigoHTML"/>
          <w:color w:val="FFFFFF"/>
          <w:sz w:val="21"/>
          <w:szCs w:val="21"/>
          <w:lang w:val="en-US"/>
        </w:rPr>
        <w:t>;</w:t>
      </w:r>
    </w:p>
    <w:p w:rsidR="00B323E1" w:rsidRPr="00B323E1" w:rsidRDefault="00B323E1" w:rsidP="00B323E1">
      <w:pPr>
        <w:pStyle w:val="HTMLconformatoprevio"/>
        <w:shd w:val="clear" w:color="auto" w:fill="333333"/>
        <w:jc w:val="both"/>
        <w:rPr>
          <w:rStyle w:val="CdigoHTML"/>
          <w:color w:val="FFFFFF"/>
          <w:sz w:val="21"/>
          <w:szCs w:val="21"/>
          <w:lang w:val="en-US"/>
        </w:rPr>
      </w:pPr>
      <w:r w:rsidRPr="00B323E1">
        <w:rPr>
          <w:rStyle w:val="CdigoHTML"/>
          <w:color w:val="FFFFFF"/>
          <w:sz w:val="21"/>
          <w:szCs w:val="21"/>
          <w:lang w:val="en-US"/>
        </w:rPr>
        <w:t xml:space="preserve">  </w:t>
      </w:r>
      <w:proofErr w:type="spellStart"/>
      <w:proofErr w:type="gramStart"/>
      <w:r w:rsidRPr="00B323E1">
        <w:rPr>
          <w:rStyle w:val="CdigoHTML"/>
          <w:color w:val="FFFFFF"/>
          <w:sz w:val="21"/>
          <w:szCs w:val="21"/>
          <w:lang w:val="en-US"/>
        </w:rPr>
        <w:t>this.plugins</w:t>
      </w:r>
      <w:proofErr w:type="spellEnd"/>
      <w:proofErr w:type="gramEnd"/>
      <w:r w:rsidRPr="00B323E1">
        <w:rPr>
          <w:rStyle w:val="CdigoHTML"/>
          <w:color w:val="FFFFFF"/>
          <w:sz w:val="21"/>
          <w:szCs w:val="21"/>
          <w:lang w:val="en-US"/>
        </w:rPr>
        <w:t xml:space="preserve"> = </w:t>
      </w:r>
      <w:proofErr w:type="spellStart"/>
      <w:r w:rsidRPr="00B323E1">
        <w:rPr>
          <w:rStyle w:val="CdigoHTML"/>
          <w:color w:val="FFFFFF"/>
          <w:sz w:val="21"/>
          <w:szCs w:val="21"/>
          <w:lang w:val="en-US"/>
        </w:rPr>
        <w:t>config.plugins</w:t>
      </w:r>
      <w:proofErr w:type="spellEnd"/>
      <w:r w:rsidRPr="00B323E1">
        <w:rPr>
          <w:rStyle w:val="CdigoHTML"/>
          <w:color w:val="FFFFFF"/>
          <w:sz w:val="21"/>
          <w:szCs w:val="21"/>
          <w:lang w:val="en-US"/>
        </w:rPr>
        <w:t xml:space="preserve"> || [];</w:t>
      </w:r>
    </w:p>
    <w:p w:rsidR="00B323E1" w:rsidRPr="00B323E1" w:rsidRDefault="00B323E1" w:rsidP="00B323E1">
      <w:pPr>
        <w:pStyle w:val="HTMLconformatoprevio"/>
        <w:shd w:val="clear" w:color="auto" w:fill="333333"/>
        <w:jc w:val="both"/>
        <w:rPr>
          <w:rStyle w:val="CdigoHTML"/>
          <w:color w:val="FFFFFF"/>
          <w:sz w:val="21"/>
          <w:szCs w:val="21"/>
          <w:lang w:val="en-US"/>
        </w:rPr>
      </w:pPr>
      <w:r w:rsidRPr="00B323E1">
        <w:rPr>
          <w:rStyle w:val="CdigoHTML"/>
          <w:color w:val="FFFFFF"/>
          <w:sz w:val="21"/>
          <w:szCs w:val="21"/>
          <w:lang w:val="en-US"/>
        </w:rPr>
        <w:t xml:space="preserve">  </w:t>
      </w:r>
      <w:proofErr w:type="gramStart"/>
      <w:r w:rsidRPr="00B323E1">
        <w:rPr>
          <w:rStyle w:val="CdigoHTML"/>
          <w:color w:val="FFFFFF"/>
          <w:sz w:val="21"/>
          <w:szCs w:val="21"/>
          <w:lang w:val="en-US"/>
        </w:rPr>
        <w:t>this._</w:t>
      </w:r>
      <w:proofErr w:type="spellStart"/>
      <w:proofErr w:type="gramEnd"/>
      <w:r w:rsidRPr="00B323E1">
        <w:rPr>
          <w:rStyle w:val="CdigoHTML"/>
          <w:color w:val="FFFFFF"/>
          <w:sz w:val="21"/>
          <w:szCs w:val="21"/>
          <w:lang w:val="en-US"/>
        </w:rPr>
        <w:t>initPlugins</w:t>
      </w:r>
      <w:proofErr w:type="spellEnd"/>
      <w:r w:rsidRPr="00B323E1">
        <w:rPr>
          <w:rStyle w:val="CdigoHTML"/>
          <w:color w:val="FFFFFF"/>
          <w:sz w:val="21"/>
          <w:szCs w:val="21"/>
          <w:lang w:val="en-US"/>
        </w:rPr>
        <w:t>();</w:t>
      </w:r>
    </w:p>
    <w:p w:rsidR="00B323E1" w:rsidRPr="00B323E1" w:rsidRDefault="00B323E1" w:rsidP="00B323E1">
      <w:pPr>
        <w:pStyle w:val="HTMLconformatoprevio"/>
        <w:shd w:val="clear" w:color="auto" w:fill="333333"/>
        <w:jc w:val="both"/>
        <w:rPr>
          <w:rStyle w:val="CdigoHTML"/>
          <w:color w:val="FFFFFF"/>
          <w:sz w:val="21"/>
          <w:szCs w:val="21"/>
          <w:lang w:val="en-US"/>
        </w:rPr>
      </w:pPr>
      <w:r w:rsidRPr="00B323E1">
        <w:rPr>
          <w:rStyle w:val="CdigoHTML"/>
          <w:color w:val="FFFFFF"/>
          <w:sz w:val="21"/>
          <w:szCs w:val="21"/>
          <w:lang w:val="en-US"/>
        </w:rPr>
        <w:lastRenderedPageBreak/>
        <w:t>}</w:t>
      </w:r>
    </w:p>
    <w:p w:rsidR="00B323E1" w:rsidRPr="00B323E1" w:rsidRDefault="00B323E1" w:rsidP="00B323E1">
      <w:pPr>
        <w:pStyle w:val="HTMLconformatoprevio"/>
        <w:shd w:val="clear" w:color="auto" w:fill="333333"/>
        <w:jc w:val="both"/>
        <w:rPr>
          <w:rStyle w:val="CdigoHTML"/>
          <w:color w:val="FFFFFF"/>
          <w:sz w:val="21"/>
          <w:szCs w:val="21"/>
          <w:lang w:val="en-US"/>
        </w:rPr>
      </w:pPr>
    </w:p>
    <w:p w:rsidR="00B323E1" w:rsidRPr="00B323E1" w:rsidRDefault="00B323E1" w:rsidP="00B323E1">
      <w:pPr>
        <w:pStyle w:val="HTMLconformatoprevio"/>
        <w:shd w:val="clear" w:color="auto" w:fill="333333"/>
        <w:jc w:val="both"/>
        <w:rPr>
          <w:rStyle w:val="CdigoHTML"/>
          <w:color w:val="FFFFFF"/>
          <w:sz w:val="21"/>
          <w:szCs w:val="21"/>
          <w:lang w:val="en-US"/>
        </w:rPr>
      </w:pPr>
      <w:proofErr w:type="gramStart"/>
      <w:r w:rsidRPr="00B323E1">
        <w:rPr>
          <w:rStyle w:val="CdigoHTML"/>
          <w:color w:val="FFFFFF"/>
          <w:sz w:val="21"/>
          <w:szCs w:val="21"/>
          <w:lang w:val="en-US"/>
        </w:rPr>
        <w:t>MediaPlayer.prototype._</w:t>
      </w:r>
      <w:proofErr w:type="spellStart"/>
      <w:proofErr w:type="gramEnd"/>
      <w:r w:rsidRPr="00B323E1">
        <w:rPr>
          <w:rStyle w:val="CdigoHTML"/>
          <w:color w:val="FFFFFF"/>
          <w:sz w:val="21"/>
          <w:szCs w:val="21"/>
          <w:lang w:val="en-US"/>
        </w:rPr>
        <w:t>initPlugins</w:t>
      </w:r>
      <w:proofErr w:type="spellEnd"/>
      <w:r w:rsidRPr="00B323E1">
        <w:rPr>
          <w:rStyle w:val="CdigoHTML"/>
          <w:color w:val="FFFFFF"/>
          <w:sz w:val="21"/>
          <w:szCs w:val="21"/>
          <w:lang w:val="en-US"/>
        </w:rPr>
        <w:t xml:space="preserve"> = function() {</w:t>
      </w:r>
    </w:p>
    <w:p w:rsidR="00B323E1" w:rsidRPr="00B323E1" w:rsidRDefault="00B323E1" w:rsidP="00B323E1">
      <w:pPr>
        <w:pStyle w:val="HTMLconformatoprevio"/>
        <w:shd w:val="clear" w:color="auto" w:fill="333333"/>
        <w:jc w:val="both"/>
        <w:rPr>
          <w:rStyle w:val="CdigoHTML"/>
          <w:color w:val="FFFFFF"/>
          <w:sz w:val="21"/>
          <w:szCs w:val="21"/>
          <w:lang w:val="en-US"/>
        </w:rPr>
      </w:pPr>
      <w:r w:rsidRPr="00B323E1">
        <w:rPr>
          <w:rStyle w:val="CdigoHTML"/>
          <w:color w:val="FFFFFF"/>
          <w:sz w:val="21"/>
          <w:szCs w:val="21"/>
          <w:lang w:val="en-US"/>
        </w:rPr>
        <w:t xml:space="preserve">  </w:t>
      </w:r>
      <w:proofErr w:type="spellStart"/>
      <w:proofErr w:type="gramStart"/>
      <w:r w:rsidRPr="00B323E1">
        <w:rPr>
          <w:rStyle w:val="CdigoHTML"/>
          <w:color w:val="FFFFFF"/>
          <w:sz w:val="21"/>
          <w:szCs w:val="21"/>
          <w:lang w:val="en-US"/>
        </w:rPr>
        <w:t>this.plugins</w:t>
      </w:r>
      <w:proofErr w:type="gramEnd"/>
      <w:r w:rsidRPr="00B323E1">
        <w:rPr>
          <w:rStyle w:val="CdigoHTML"/>
          <w:color w:val="FFFFFF"/>
          <w:sz w:val="21"/>
          <w:szCs w:val="21"/>
          <w:lang w:val="en-US"/>
        </w:rPr>
        <w:t>.forEach</w:t>
      </w:r>
      <w:proofErr w:type="spellEnd"/>
      <w:r w:rsidRPr="00B323E1">
        <w:rPr>
          <w:rStyle w:val="CdigoHTML"/>
          <w:color w:val="FFFFFF"/>
          <w:sz w:val="21"/>
          <w:szCs w:val="21"/>
          <w:lang w:val="en-US"/>
        </w:rPr>
        <w:t>(element =&gt; {</w:t>
      </w:r>
    </w:p>
    <w:p w:rsidR="00B323E1" w:rsidRPr="00B323E1" w:rsidRDefault="00B323E1" w:rsidP="00B323E1">
      <w:pPr>
        <w:pStyle w:val="HTMLconformatoprevio"/>
        <w:shd w:val="clear" w:color="auto" w:fill="333333"/>
        <w:jc w:val="both"/>
        <w:rPr>
          <w:rStyle w:val="CdigoHTML"/>
          <w:color w:val="FFFFFF"/>
          <w:sz w:val="21"/>
          <w:szCs w:val="21"/>
        </w:rPr>
      </w:pPr>
      <w:r w:rsidRPr="00B323E1">
        <w:rPr>
          <w:rStyle w:val="CdigoHTML"/>
          <w:color w:val="FFFFFF"/>
          <w:sz w:val="21"/>
          <w:szCs w:val="21"/>
          <w:lang w:val="en-US"/>
        </w:rPr>
        <w:t xml:space="preserve">    </w:t>
      </w:r>
      <w:proofErr w:type="spellStart"/>
      <w:proofErr w:type="gramStart"/>
      <w:r w:rsidRPr="00B323E1">
        <w:rPr>
          <w:rStyle w:val="CdigoHTML"/>
          <w:color w:val="FFFFFF"/>
          <w:sz w:val="21"/>
          <w:szCs w:val="21"/>
        </w:rPr>
        <w:t>element.run</w:t>
      </w:r>
      <w:proofErr w:type="spellEnd"/>
      <w:r w:rsidRPr="00B323E1">
        <w:rPr>
          <w:rStyle w:val="CdigoHTML"/>
          <w:color w:val="FFFFFF"/>
          <w:sz w:val="21"/>
          <w:szCs w:val="21"/>
        </w:rPr>
        <w:t>(</w:t>
      </w:r>
      <w:proofErr w:type="gramEnd"/>
      <w:r w:rsidRPr="00B323E1">
        <w:rPr>
          <w:rStyle w:val="CdigoHTML"/>
          <w:color w:val="FFFFFF"/>
          <w:sz w:val="21"/>
          <w:szCs w:val="21"/>
        </w:rPr>
        <w:t>)</w:t>
      </w:r>
    </w:p>
    <w:p w:rsidR="00B323E1" w:rsidRPr="00B323E1" w:rsidRDefault="00B323E1" w:rsidP="00B323E1">
      <w:pPr>
        <w:pStyle w:val="HTMLconformatoprevio"/>
        <w:shd w:val="clear" w:color="auto" w:fill="333333"/>
        <w:jc w:val="both"/>
        <w:rPr>
          <w:rStyle w:val="CdigoHTML"/>
          <w:color w:val="FFFFFF"/>
          <w:sz w:val="21"/>
          <w:szCs w:val="21"/>
        </w:rPr>
      </w:pPr>
      <w:r w:rsidRPr="00B323E1">
        <w:rPr>
          <w:rStyle w:val="CdigoHTML"/>
          <w:color w:val="FFFFFF"/>
          <w:sz w:val="21"/>
          <w:szCs w:val="21"/>
        </w:rPr>
        <w:t xml:space="preserve">  });</w:t>
      </w:r>
    </w:p>
    <w:p w:rsidR="00B323E1" w:rsidRPr="00B323E1" w:rsidRDefault="00B323E1" w:rsidP="00B323E1">
      <w:pPr>
        <w:pStyle w:val="HTMLconformatoprevio"/>
        <w:shd w:val="clear" w:color="auto" w:fill="333333"/>
        <w:jc w:val="both"/>
        <w:rPr>
          <w:rStyle w:val="CdigoHTML"/>
          <w:color w:val="FFFFFF"/>
          <w:sz w:val="21"/>
          <w:szCs w:val="21"/>
        </w:rPr>
      </w:pPr>
      <w:r w:rsidRPr="00B323E1">
        <w:rPr>
          <w:rStyle w:val="CdigoHTML"/>
          <w:color w:val="FFFFFF"/>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De esta forma iteramos en cada </w:t>
      </w:r>
      <w:r w:rsidRPr="00B323E1">
        <w:rPr>
          <w:rStyle w:val="Textoennegrita"/>
          <w:rFonts w:ascii="Arial" w:eastAsiaTheme="majorEastAsia" w:hAnsi="Arial" w:cs="Arial"/>
          <w:color w:val="4A4A4A"/>
          <w:sz w:val="21"/>
          <w:szCs w:val="21"/>
        </w:rPr>
        <w:t>plugin</w:t>
      </w:r>
      <w:r w:rsidRPr="00B323E1">
        <w:rPr>
          <w:rFonts w:ascii="Arial" w:hAnsi="Arial" w:cs="Arial"/>
          <w:color w:val="4A4A4A"/>
          <w:sz w:val="21"/>
          <w:szCs w:val="21"/>
        </w:rPr>
        <w:t> y lo </w:t>
      </w:r>
      <w:r w:rsidRPr="00B323E1">
        <w:rPr>
          <w:rStyle w:val="Textoennegrita"/>
          <w:rFonts w:ascii="Arial" w:eastAsiaTheme="majorEastAsia" w:hAnsi="Arial" w:cs="Arial"/>
          <w:color w:val="4A4A4A"/>
          <w:sz w:val="21"/>
          <w:szCs w:val="21"/>
        </w:rPr>
        <w:t>inicializamos</w:t>
      </w:r>
      <w:r w:rsidRPr="00B323E1">
        <w:rPr>
          <w:rFonts w:ascii="Arial" w:hAnsi="Arial" w:cs="Arial"/>
          <w:color w:val="4A4A4A"/>
          <w:sz w:val="21"/>
          <w:szCs w:val="21"/>
        </w:rPr>
        <w:t> con una función llamada </w:t>
      </w:r>
      <w:proofErr w:type="gramStart"/>
      <w:r w:rsidRPr="00B323E1">
        <w:rPr>
          <w:rStyle w:val="CdigoHTML"/>
          <w:color w:val="4A4A4A"/>
          <w:sz w:val="21"/>
          <w:szCs w:val="21"/>
        </w:rPr>
        <w:t>run(</w:t>
      </w:r>
      <w:proofErr w:type="gramEnd"/>
      <w:r w:rsidRPr="00B323E1">
        <w:rPr>
          <w:rStyle w:val="CdigoHTML"/>
          <w:color w:val="4A4A4A"/>
          <w:sz w:val="21"/>
          <w:szCs w:val="21"/>
        </w:rPr>
        <w:t>)</w:t>
      </w:r>
      <w:r w:rsidRPr="00B323E1">
        <w:rPr>
          <w:rFonts w:ascii="Arial" w:hAnsi="Arial" w:cs="Arial"/>
          <w:color w:val="4A4A4A"/>
          <w:sz w:val="21"/>
          <w:szCs w:val="21"/>
        </w:rPr>
        <w:t>. Esta función tenemos que declararla en nuestro </w:t>
      </w:r>
      <w:r w:rsidRPr="00B323E1">
        <w:rPr>
          <w:rStyle w:val="Textoennegrita"/>
          <w:rFonts w:ascii="Arial" w:eastAsiaTheme="majorEastAsia" w:hAnsi="Arial" w:cs="Arial"/>
          <w:color w:val="4A4A4A"/>
          <w:sz w:val="21"/>
          <w:szCs w:val="21"/>
        </w:rPr>
        <w:t>plugin</w:t>
      </w:r>
      <w:r w:rsidRPr="00B323E1">
        <w:rPr>
          <w:rFonts w:ascii="Arial" w:hAnsi="Arial" w:cs="Arial"/>
          <w:color w:val="4A4A4A"/>
          <w:sz w:val="21"/>
          <w:szCs w:val="21"/>
        </w:rPr>
        <w:t>.</w:t>
      </w:r>
    </w:p>
    <w:p w:rsidR="00B323E1" w:rsidRPr="007E50A0" w:rsidRDefault="00B323E1" w:rsidP="00B323E1">
      <w:pPr>
        <w:pStyle w:val="HTMLconformatoprevio"/>
        <w:shd w:val="clear" w:color="auto" w:fill="333333"/>
        <w:jc w:val="both"/>
        <w:rPr>
          <w:rStyle w:val="CdigoHTML"/>
          <w:color w:val="FFFFFF"/>
          <w:sz w:val="21"/>
          <w:szCs w:val="21"/>
          <w:lang w:val="en-US"/>
        </w:rPr>
      </w:pPr>
      <w:r w:rsidRPr="007E50A0">
        <w:rPr>
          <w:rStyle w:val="CdigoHTML"/>
          <w:color w:val="FFFFFF"/>
          <w:sz w:val="21"/>
          <w:szCs w:val="21"/>
          <w:lang w:val="en-US"/>
        </w:rPr>
        <w:t xml:space="preserve">function </w:t>
      </w:r>
      <w:proofErr w:type="gramStart"/>
      <w:r w:rsidRPr="007E50A0">
        <w:rPr>
          <w:rStyle w:val="CdigoHTML"/>
          <w:color w:val="FFFFFF"/>
          <w:sz w:val="21"/>
          <w:szCs w:val="21"/>
          <w:lang w:val="en-US"/>
        </w:rPr>
        <w:t>AutoPlay(</w:t>
      </w:r>
      <w:proofErr w:type="gramEnd"/>
      <w:r w:rsidRPr="007E50A0">
        <w:rPr>
          <w:rStyle w:val="CdigoHTML"/>
          <w:color w:val="FFFFFF"/>
          <w:sz w:val="21"/>
          <w:szCs w:val="21"/>
          <w:lang w:val="en-US"/>
        </w:rPr>
        <w:t>) { }</w:t>
      </w:r>
    </w:p>
    <w:p w:rsidR="00B323E1" w:rsidRPr="007E50A0" w:rsidRDefault="00B323E1" w:rsidP="00B323E1">
      <w:pPr>
        <w:pStyle w:val="HTMLconformatoprevio"/>
        <w:shd w:val="clear" w:color="auto" w:fill="333333"/>
        <w:jc w:val="both"/>
        <w:rPr>
          <w:rStyle w:val="CdigoHTML"/>
          <w:color w:val="FFFFFF"/>
          <w:sz w:val="21"/>
          <w:szCs w:val="21"/>
          <w:lang w:val="en-US"/>
        </w:rPr>
      </w:pPr>
    </w:p>
    <w:p w:rsidR="00B323E1" w:rsidRPr="00B323E1" w:rsidRDefault="00B323E1" w:rsidP="00B323E1">
      <w:pPr>
        <w:pStyle w:val="HTMLconformatoprevio"/>
        <w:shd w:val="clear" w:color="auto" w:fill="333333"/>
        <w:jc w:val="both"/>
        <w:rPr>
          <w:rStyle w:val="CdigoHTML"/>
          <w:color w:val="FFFFFF"/>
          <w:sz w:val="21"/>
          <w:szCs w:val="21"/>
          <w:lang w:val="en-US"/>
        </w:rPr>
      </w:pPr>
      <w:proofErr w:type="spellStart"/>
      <w:r w:rsidRPr="00B323E1">
        <w:rPr>
          <w:rStyle w:val="CdigoHTML"/>
          <w:color w:val="FFFFFF"/>
          <w:sz w:val="21"/>
          <w:szCs w:val="21"/>
          <w:lang w:val="en-US"/>
        </w:rPr>
        <w:t>AutoPlay.prototype.run</w:t>
      </w:r>
      <w:proofErr w:type="spellEnd"/>
      <w:r w:rsidRPr="00B323E1">
        <w:rPr>
          <w:rStyle w:val="CdigoHTML"/>
          <w:color w:val="FFFFFF"/>
          <w:sz w:val="21"/>
          <w:szCs w:val="21"/>
          <w:lang w:val="en-US"/>
        </w:rPr>
        <w:t xml:space="preserve"> = </w:t>
      </w:r>
      <w:proofErr w:type="gramStart"/>
      <w:r w:rsidRPr="00B323E1">
        <w:rPr>
          <w:rStyle w:val="CdigoHTML"/>
          <w:color w:val="FFFFFF"/>
          <w:sz w:val="21"/>
          <w:szCs w:val="21"/>
          <w:lang w:val="en-US"/>
        </w:rPr>
        <w:t>function(</w:t>
      </w:r>
      <w:proofErr w:type="gramEnd"/>
      <w:r w:rsidRPr="00B323E1">
        <w:rPr>
          <w:rStyle w:val="CdigoHTML"/>
          <w:color w:val="FFFFFF"/>
          <w:sz w:val="21"/>
          <w:szCs w:val="21"/>
          <w:lang w:val="en-US"/>
        </w:rPr>
        <w:t>) {</w:t>
      </w:r>
    </w:p>
    <w:p w:rsidR="00B323E1" w:rsidRPr="00B323E1" w:rsidRDefault="00B323E1" w:rsidP="00B323E1">
      <w:pPr>
        <w:pStyle w:val="HTMLconformatoprevio"/>
        <w:shd w:val="clear" w:color="auto" w:fill="333333"/>
        <w:jc w:val="both"/>
        <w:rPr>
          <w:rStyle w:val="CdigoHTML"/>
          <w:color w:val="FFFFFF"/>
          <w:sz w:val="21"/>
          <w:szCs w:val="21"/>
          <w:lang w:val="en-US"/>
        </w:rPr>
      </w:pPr>
    </w:p>
    <w:p w:rsidR="00B323E1" w:rsidRPr="007E50A0" w:rsidRDefault="00B323E1" w:rsidP="00B323E1">
      <w:pPr>
        <w:pStyle w:val="HTMLconformatoprevio"/>
        <w:shd w:val="clear" w:color="auto" w:fill="333333"/>
        <w:jc w:val="both"/>
        <w:rPr>
          <w:rStyle w:val="CdigoHTML"/>
          <w:color w:val="FFFFFF"/>
          <w:sz w:val="21"/>
          <w:szCs w:val="21"/>
          <w:lang w:val="es-MX"/>
        </w:rPr>
      </w:pPr>
      <w:r w:rsidRPr="007E50A0">
        <w:rPr>
          <w:rStyle w:val="CdigoHTML"/>
          <w:color w:val="FFFFFF"/>
          <w:sz w:val="21"/>
          <w:szCs w:val="21"/>
          <w:lang w:val="es-MX"/>
        </w:rPr>
        <w:t>}</w:t>
      </w:r>
    </w:p>
    <w:p w:rsidR="00B323E1" w:rsidRPr="007E50A0" w:rsidRDefault="00B323E1" w:rsidP="00B323E1">
      <w:pPr>
        <w:pStyle w:val="HTMLconformatoprevio"/>
        <w:shd w:val="clear" w:color="auto" w:fill="333333"/>
        <w:jc w:val="both"/>
        <w:rPr>
          <w:rStyle w:val="CdigoHTML"/>
          <w:color w:val="FFFFFF"/>
          <w:sz w:val="21"/>
          <w:szCs w:val="21"/>
          <w:lang w:val="es-MX"/>
        </w:rPr>
      </w:pPr>
    </w:p>
    <w:p w:rsidR="00B323E1" w:rsidRPr="007E50A0" w:rsidRDefault="00B323E1" w:rsidP="00B323E1">
      <w:pPr>
        <w:pStyle w:val="HTMLconformatoprevio"/>
        <w:shd w:val="clear" w:color="auto" w:fill="333333"/>
        <w:jc w:val="both"/>
        <w:rPr>
          <w:rStyle w:val="CdigoHTML"/>
          <w:color w:val="FFFFFF"/>
          <w:sz w:val="21"/>
          <w:szCs w:val="21"/>
          <w:lang w:val="es-MX"/>
        </w:rPr>
      </w:pPr>
      <w:proofErr w:type="spellStart"/>
      <w:r w:rsidRPr="007E50A0">
        <w:rPr>
          <w:rStyle w:val="CdigoHTML"/>
          <w:color w:val="FFFFFF"/>
          <w:sz w:val="21"/>
          <w:szCs w:val="21"/>
          <w:lang w:val="es-MX"/>
        </w:rPr>
        <w:t>export</w:t>
      </w:r>
      <w:proofErr w:type="spellEnd"/>
      <w:r w:rsidRPr="007E50A0">
        <w:rPr>
          <w:rStyle w:val="CdigoHTML"/>
          <w:color w:val="FFFFFF"/>
          <w:sz w:val="21"/>
          <w:szCs w:val="21"/>
          <w:lang w:val="es-MX"/>
        </w:rPr>
        <w:t xml:space="preserve"> default </w:t>
      </w:r>
      <w:proofErr w:type="spellStart"/>
      <w:r w:rsidRPr="007E50A0">
        <w:rPr>
          <w:rStyle w:val="CdigoHTML"/>
          <w:color w:val="FFFFFF"/>
          <w:sz w:val="21"/>
          <w:szCs w:val="21"/>
          <w:lang w:val="es-MX"/>
        </w:rPr>
        <w:t>AutoPlay</w:t>
      </w:r>
      <w:proofErr w:type="spellEnd"/>
      <w:r w:rsidRPr="007E50A0">
        <w:rPr>
          <w:rStyle w:val="CdigoHTML"/>
          <w:color w:val="FFFFFF"/>
          <w:sz w:val="21"/>
          <w:szCs w:val="21"/>
          <w:lang w:val="es-MX"/>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 xml:space="preserve">Necesitamos que esta función le </w:t>
      </w:r>
      <w:proofErr w:type="spellStart"/>
      <w:r w:rsidRPr="00B323E1">
        <w:rPr>
          <w:rFonts w:ascii="Arial" w:hAnsi="Arial" w:cs="Arial"/>
          <w:color w:val="4A4A4A"/>
          <w:sz w:val="21"/>
          <w:szCs w:val="21"/>
        </w:rPr>
        <w:t>de</w:t>
      </w:r>
      <w:proofErr w:type="spellEnd"/>
      <w:r w:rsidRPr="00B323E1">
        <w:rPr>
          <w:rFonts w:ascii="Arial" w:hAnsi="Arial" w:cs="Arial"/>
          <w:color w:val="4A4A4A"/>
          <w:sz w:val="21"/>
          <w:szCs w:val="21"/>
        </w:rPr>
        <w:t xml:space="preserve"> Play al video, pero tenemos que darle acceso. Para esto le pasamos una instancia del </w:t>
      </w:r>
      <w:proofErr w:type="spellStart"/>
      <w:r w:rsidRPr="00B323E1">
        <w:rPr>
          <w:rFonts w:ascii="Arial" w:hAnsi="Arial" w:cs="Arial"/>
          <w:color w:val="4A4A4A"/>
          <w:sz w:val="21"/>
          <w:szCs w:val="21"/>
        </w:rPr>
        <w:t>MediaPlayer</w:t>
      </w:r>
      <w:proofErr w:type="spellEnd"/>
      <w:r w:rsidRPr="00B323E1">
        <w:rPr>
          <w:rFonts w:ascii="Arial" w:hAnsi="Arial" w:cs="Arial"/>
          <w:color w:val="4A4A4A"/>
          <w:sz w:val="21"/>
          <w:szCs w:val="21"/>
        </w:rPr>
        <w:t>, en el cual ejecutaremos las siguientes funciones.</w:t>
      </w:r>
    </w:p>
    <w:p w:rsidR="00B323E1" w:rsidRPr="00B323E1" w:rsidRDefault="00B323E1" w:rsidP="00B323E1">
      <w:pPr>
        <w:pStyle w:val="HTMLconformatoprevio"/>
        <w:shd w:val="clear" w:color="auto" w:fill="333333"/>
        <w:jc w:val="both"/>
        <w:rPr>
          <w:rStyle w:val="CdigoHTML"/>
          <w:color w:val="FFFFFF"/>
          <w:sz w:val="21"/>
          <w:szCs w:val="21"/>
          <w:lang w:val="en-US"/>
        </w:rPr>
      </w:pPr>
      <w:proofErr w:type="spellStart"/>
      <w:r w:rsidRPr="00B323E1">
        <w:rPr>
          <w:rStyle w:val="CdigoHTML"/>
          <w:color w:val="FFFFFF"/>
          <w:sz w:val="21"/>
          <w:szCs w:val="21"/>
          <w:lang w:val="en-US"/>
        </w:rPr>
        <w:t>AutoPlay.prototype.run</w:t>
      </w:r>
      <w:proofErr w:type="spellEnd"/>
      <w:r w:rsidRPr="00B323E1">
        <w:rPr>
          <w:rStyle w:val="CdigoHTML"/>
          <w:color w:val="FFFFFF"/>
          <w:sz w:val="21"/>
          <w:szCs w:val="21"/>
          <w:lang w:val="en-US"/>
        </w:rPr>
        <w:t xml:space="preserve"> = function (player) {</w:t>
      </w:r>
    </w:p>
    <w:p w:rsidR="00B323E1" w:rsidRPr="00B323E1" w:rsidRDefault="00B323E1" w:rsidP="00B323E1">
      <w:pPr>
        <w:pStyle w:val="HTMLconformatoprevio"/>
        <w:shd w:val="clear" w:color="auto" w:fill="333333"/>
        <w:jc w:val="both"/>
        <w:rPr>
          <w:rStyle w:val="CdigoHTML"/>
          <w:color w:val="FFFFFF"/>
          <w:sz w:val="21"/>
          <w:szCs w:val="21"/>
        </w:rPr>
      </w:pPr>
      <w:r w:rsidRPr="00B323E1">
        <w:rPr>
          <w:rStyle w:val="CdigoHTML"/>
          <w:color w:val="FFFFFF"/>
          <w:sz w:val="21"/>
          <w:szCs w:val="21"/>
          <w:lang w:val="en-US"/>
        </w:rPr>
        <w:t xml:space="preserve">    </w:t>
      </w:r>
      <w:proofErr w:type="spellStart"/>
      <w:proofErr w:type="gramStart"/>
      <w:r w:rsidRPr="00B323E1">
        <w:rPr>
          <w:rStyle w:val="CdigoHTML"/>
          <w:color w:val="FFFFFF"/>
          <w:sz w:val="21"/>
          <w:szCs w:val="21"/>
        </w:rPr>
        <w:t>player.mute</w:t>
      </w:r>
      <w:proofErr w:type="spellEnd"/>
      <w:proofErr w:type="gramEnd"/>
      <w:r w:rsidRPr="00B323E1">
        <w:rPr>
          <w:rStyle w:val="CdigoHTML"/>
          <w:color w:val="FFFFFF"/>
          <w:sz w:val="21"/>
          <w:szCs w:val="21"/>
        </w:rPr>
        <w:t>()</w:t>
      </w:r>
    </w:p>
    <w:p w:rsidR="00B323E1" w:rsidRPr="00B323E1" w:rsidRDefault="00B323E1" w:rsidP="00B323E1">
      <w:pPr>
        <w:pStyle w:val="HTMLconformatoprevio"/>
        <w:shd w:val="clear" w:color="auto" w:fill="333333"/>
        <w:jc w:val="both"/>
        <w:rPr>
          <w:rStyle w:val="CdigoHTML"/>
          <w:color w:val="FFFFFF"/>
          <w:sz w:val="21"/>
          <w:szCs w:val="21"/>
        </w:rPr>
      </w:pPr>
      <w:r w:rsidRPr="00B323E1">
        <w:rPr>
          <w:rStyle w:val="CdigoHTML"/>
          <w:color w:val="FFFFFF"/>
          <w:sz w:val="21"/>
          <w:szCs w:val="21"/>
        </w:rPr>
        <w:t xml:space="preserve">    </w:t>
      </w:r>
      <w:proofErr w:type="spellStart"/>
      <w:proofErr w:type="gramStart"/>
      <w:r w:rsidRPr="00B323E1">
        <w:rPr>
          <w:rStyle w:val="CdigoHTML"/>
          <w:color w:val="FFFFFF"/>
          <w:sz w:val="21"/>
          <w:szCs w:val="21"/>
        </w:rPr>
        <w:t>player.play</w:t>
      </w:r>
      <w:proofErr w:type="spellEnd"/>
      <w:proofErr w:type="gramEnd"/>
      <w:r w:rsidRPr="00B323E1">
        <w:rPr>
          <w:rStyle w:val="CdigoHTML"/>
          <w:color w:val="FFFFFF"/>
          <w:sz w:val="21"/>
          <w:szCs w:val="21"/>
        </w:rPr>
        <w:t>()</w:t>
      </w:r>
    </w:p>
    <w:p w:rsidR="00B323E1" w:rsidRPr="00B323E1" w:rsidRDefault="00B323E1" w:rsidP="00B323E1">
      <w:pPr>
        <w:pStyle w:val="HTMLconformatoprevio"/>
        <w:shd w:val="clear" w:color="auto" w:fill="333333"/>
        <w:jc w:val="both"/>
        <w:rPr>
          <w:rStyle w:val="CdigoHTML"/>
          <w:color w:val="FFFFFF"/>
          <w:sz w:val="21"/>
          <w:szCs w:val="21"/>
        </w:rPr>
      </w:pPr>
      <w:r w:rsidRPr="00B323E1">
        <w:rPr>
          <w:rStyle w:val="CdigoHTML"/>
          <w:color w:val="FFFFFF"/>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Para que la función </w:t>
      </w:r>
      <w:r w:rsidRPr="00B323E1">
        <w:rPr>
          <w:rStyle w:val="Textoennegrita"/>
          <w:rFonts w:ascii="Arial" w:eastAsiaTheme="majorEastAsia" w:hAnsi="Arial" w:cs="Arial"/>
          <w:color w:val="4A4A4A"/>
          <w:sz w:val="21"/>
          <w:szCs w:val="21"/>
        </w:rPr>
        <w:t>run</w:t>
      </w:r>
      <w:r w:rsidRPr="00B323E1">
        <w:rPr>
          <w:rFonts w:ascii="Arial" w:hAnsi="Arial" w:cs="Arial"/>
          <w:color w:val="4A4A4A"/>
          <w:sz w:val="21"/>
          <w:szCs w:val="21"/>
        </w:rPr>
        <w:t> reciba </w:t>
      </w:r>
      <w:proofErr w:type="spellStart"/>
      <w:r w:rsidRPr="00B323E1">
        <w:rPr>
          <w:rStyle w:val="Textoennegrita"/>
          <w:rFonts w:ascii="Arial" w:eastAsiaTheme="majorEastAsia" w:hAnsi="Arial" w:cs="Arial"/>
          <w:color w:val="4A4A4A"/>
          <w:sz w:val="21"/>
          <w:szCs w:val="21"/>
        </w:rPr>
        <w:t>player</w:t>
      </w:r>
      <w:proofErr w:type="spellEnd"/>
      <w:r w:rsidRPr="00B323E1">
        <w:rPr>
          <w:rFonts w:ascii="Arial" w:hAnsi="Arial" w:cs="Arial"/>
          <w:color w:val="4A4A4A"/>
          <w:sz w:val="21"/>
          <w:szCs w:val="21"/>
        </w:rPr>
        <w:t> tenemos que pasársela en </w:t>
      </w:r>
      <w:proofErr w:type="spellStart"/>
      <w:r w:rsidRPr="00B323E1">
        <w:rPr>
          <w:rStyle w:val="CdigoHTML"/>
          <w:color w:val="4A4A4A"/>
          <w:sz w:val="21"/>
          <w:szCs w:val="21"/>
        </w:rPr>
        <w:t>MediaPlayer</w:t>
      </w:r>
      <w:proofErr w:type="spellEnd"/>
      <w:r w:rsidRPr="00B323E1">
        <w:rPr>
          <w:rFonts w:ascii="Arial" w:hAnsi="Arial" w:cs="Arial"/>
          <w:color w:val="4A4A4A"/>
          <w:sz w:val="21"/>
          <w:szCs w:val="21"/>
        </w:rPr>
        <w:t> usando </w:t>
      </w:r>
      <w:proofErr w:type="spellStart"/>
      <w:r w:rsidRPr="00B323E1">
        <w:rPr>
          <w:rStyle w:val="CdigoHTML"/>
          <w:color w:val="4A4A4A"/>
          <w:sz w:val="21"/>
          <w:szCs w:val="21"/>
        </w:rPr>
        <w:t>this</w:t>
      </w:r>
      <w:proofErr w:type="spellEnd"/>
      <w:r w:rsidRPr="00B323E1">
        <w:rPr>
          <w:rFonts w:ascii="Arial" w:hAnsi="Arial" w:cs="Arial"/>
          <w:color w:val="4A4A4A"/>
          <w:sz w:val="21"/>
          <w:szCs w:val="21"/>
        </w:rPr>
        <w:t> que representará </w:t>
      </w:r>
      <w:proofErr w:type="spellStart"/>
      <w:r w:rsidRPr="00B323E1">
        <w:rPr>
          <w:rStyle w:val="Textoennegrita"/>
          <w:rFonts w:ascii="Arial" w:eastAsiaTheme="majorEastAsia" w:hAnsi="Arial" w:cs="Arial"/>
          <w:color w:val="4A4A4A"/>
          <w:sz w:val="21"/>
          <w:szCs w:val="21"/>
        </w:rPr>
        <w:t>MediaPlayer</w:t>
      </w:r>
      <w:proofErr w:type="spellEnd"/>
      <w:r w:rsidRPr="00B323E1">
        <w:rPr>
          <w:rFonts w:ascii="Arial" w:hAnsi="Arial" w:cs="Arial"/>
          <w:color w:val="4A4A4A"/>
          <w:sz w:val="21"/>
          <w:szCs w:val="21"/>
        </w:rPr>
        <w:t>.</w:t>
      </w:r>
    </w:p>
    <w:p w:rsidR="00B323E1" w:rsidRPr="00B323E1" w:rsidRDefault="00B323E1" w:rsidP="00B323E1">
      <w:pPr>
        <w:pStyle w:val="HTMLconformatoprevio"/>
        <w:shd w:val="clear" w:color="auto" w:fill="333333"/>
        <w:jc w:val="both"/>
        <w:rPr>
          <w:rStyle w:val="CdigoHTML"/>
          <w:color w:val="FFFFFF"/>
          <w:sz w:val="21"/>
          <w:szCs w:val="21"/>
          <w:lang w:val="en-US"/>
        </w:rPr>
      </w:pPr>
      <w:proofErr w:type="gramStart"/>
      <w:r w:rsidRPr="00B323E1">
        <w:rPr>
          <w:rStyle w:val="CdigoHTML"/>
          <w:color w:val="FFFFFF"/>
          <w:sz w:val="21"/>
          <w:szCs w:val="21"/>
          <w:lang w:val="en-US"/>
        </w:rPr>
        <w:t>MediaPlayer.prototype._</w:t>
      </w:r>
      <w:proofErr w:type="spellStart"/>
      <w:proofErr w:type="gramEnd"/>
      <w:r w:rsidRPr="00B323E1">
        <w:rPr>
          <w:rStyle w:val="CdigoHTML"/>
          <w:color w:val="FFFFFF"/>
          <w:sz w:val="21"/>
          <w:szCs w:val="21"/>
          <w:lang w:val="en-US"/>
        </w:rPr>
        <w:t>initPlugins</w:t>
      </w:r>
      <w:proofErr w:type="spellEnd"/>
      <w:r w:rsidRPr="00B323E1">
        <w:rPr>
          <w:rStyle w:val="CdigoHTML"/>
          <w:color w:val="FFFFFF"/>
          <w:sz w:val="21"/>
          <w:szCs w:val="21"/>
          <w:lang w:val="en-US"/>
        </w:rPr>
        <w:t xml:space="preserve"> = function() {</w:t>
      </w:r>
    </w:p>
    <w:p w:rsidR="00B323E1" w:rsidRPr="00B323E1" w:rsidRDefault="00B323E1" w:rsidP="00B323E1">
      <w:pPr>
        <w:pStyle w:val="HTMLconformatoprevio"/>
        <w:shd w:val="clear" w:color="auto" w:fill="333333"/>
        <w:jc w:val="both"/>
        <w:rPr>
          <w:rStyle w:val="CdigoHTML"/>
          <w:color w:val="FFFFFF"/>
          <w:sz w:val="21"/>
          <w:szCs w:val="21"/>
          <w:lang w:val="en-US"/>
        </w:rPr>
      </w:pPr>
      <w:r w:rsidRPr="00B323E1">
        <w:rPr>
          <w:rStyle w:val="CdigoHTML"/>
          <w:color w:val="FFFFFF"/>
          <w:sz w:val="21"/>
          <w:szCs w:val="21"/>
          <w:lang w:val="en-US"/>
        </w:rPr>
        <w:t xml:space="preserve">  </w:t>
      </w:r>
      <w:proofErr w:type="spellStart"/>
      <w:proofErr w:type="gramStart"/>
      <w:r w:rsidRPr="00B323E1">
        <w:rPr>
          <w:rStyle w:val="CdigoHTML"/>
          <w:color w:val="FFFFFF"/>
          <w:sz w:val="21"/>
          <w:szCs w:val="21"/>
          <w:lang w:val="en-US"/>
        </w:rPr>
        <w:t>this.plugins</w:t>
      </w:r>
      <w:proofErr w:type="gramEnd"/>
      <w:r w:rsidRPr="00B323E1">
        <w:rPr>
          <w:rStyle w:val="CdigoHTML"/>
          <w:color w:val="FFFFFF"/>
          <w:sz w:val="21"/>
          <w:szCs w:val="21"/>
          <w:lang w:val="en-US"/>
        </w:rPr>
        <w:t>.forEach</w:t>
      </w:r>
      <w:proofErr w:type="spellEnd"/>
      <w:r w:rsidRPr="00B323E1">
        <w:rPr>
          <w:rStyle w:val="CdigoHTML"/>
          <w:color w:val="FFFFFF"/>
          <w:sz w:val="21"/>
          <w:szCs w:val="21"/>
          <w:lang w:val="en-US"/>
        </w:rPr>
        <w:t>(element =&gt; {</w:t>
      </w:r>
    </w:p>
    <w:p w:rsidR="00B323E1" w:rsidRPr="00B323E1" w:rsidRDefault="00B323E1" w:rsidP="00B323E1">
      <w:pPr>
        <w:pStyle w:val="HTMLconformatoprevio"/>
        <w:shd w:val="clear" w:color="auto" w:fill="333333"/>
        <w:jc w:val="both"/>
        <w:rPr>
          <w:rStyle w:val="CdigoHTML"/>
          <w:color w:val="FFFFFF"/>
          <w:sz w:val="21"/>
          <w:szCs w:val="21"/>
        </w:rPr>
      </w:pPr>
      <w:r w:rsidRPr="00B323E1">
        <w:rPr>
          <w:rStyle w:val="CdigoHTML"/>
          <w:color w:val="FFFFFF"/>
          <w:sz w:val="21"/>
          <w:szCs w:val="21"/>
          <w:lang w:val="en-US"/>
        </w:rPr>
        <w:t xml:space="preserve">    </w:t>
      </w:r>
      <w:proofErr w:type="spellStart"/>
      <w:r w:rsidRPr="00B323E1">
        <w:rPr>
          <w:rStyle w:val="CdigoHTML"/>
          <w:color w:val="FFFFFF"/>
          <w:sz w:val="21"/>
          <w:szCs w:val="21"/>
        </w:rPr>
        <w:t>element.run</w:t>
      </w:r>
      <w:proofErr w:type="spellEnd"/>
      <w:r w:rsidRPr="00B323E1">
        <w:rPr>
          <w:rStyle w:val="CdigoHTML"/>
          <w:color w:val="FFFFFF"/>
          <w:sz w:val="21"/>
          <w:szCs w:val="21"/>
        </w:rPr>
        <w:t>(</w:t>
      </w:r>
      <w:proofErr w:type="spellStart"/>
      <w:r w:rsidRPr="00B323E1">
        <w:rPr>
          <w:rStyle w:val="CdigoHTML"/>
          <w:color w:val="FFFFFF"/>
          <w:sz w:val="21"/>
          <w:szCs w:val="21"/>
        </w:rPr>
        <w:t>this</w:t>
      </w:r>
      <w:proofErr w:type="spellEnd"/>
      <w:r w:rsidRPr="00B323E1">
        <w:rPr>
          <w:rStyle w:val="CdigoHTML"/>
          <w:color w:val="FFFFFF"/>
          <w:sz w:val="21"/>
          <w:szCs w:val="21"/>
        </w:rPr>
        <w:t>)</w:t>
      </w:r>
    </w:p>
    <w:p w:rsidR="00B323E1" w:rsidRPr="00B323E1" w:rsidRDefault="00B323E1" w:rsidP="00B323E1">
      <w:pPr>
        <w:pStyle w:val="HTMLconformatoprevio"/>
        <w:shd w:val="clear" w:color="auto" w:fill="333333"/>
        <w:jc w:val="both"/>
        <w:rPr>
          <w:rStyle w:val="CdigoHTML"/>
          <w:color w:val="FFFFFF"/>
          <w:sz w:val="21"/>
          <w:szCs w:val="21"/>
        </w:rPr>
      </w:pPr>
      <w:r w:rsidRPr="00B323E1">
        <w:rPr>
          <w:rStyle w:val="CdigoHTML"/>
          <w:color w:val="FFFFFF"/>
          <w:sz w:val="21"/>
          <w:szCs w:val="21"/>
        </w:rPr>
        <w:t xml:space="preserve">  });</w:t>
      </w:r>
    </w:p>
    <w:p w:rsidR="00B323E1" w:rsidRPr="00B323E1" w:rsidRDefault="00B323E1" w:rsidP="00B323E1">
      <w:pPr>
        <w:pStyle w:val="HTMLconformatoprevio"/>
        <w:shd w:val="clear" w:color="auto" w:fill="333333"/>
        <w:jc w:val="both"/>
        <w:rPr>
          <w:rStyle w:val="CdigoHTML"/>
          <w:color w:val="FFFFFF"/>
          <w:sz w:val="21"/>
          <w:szCs w:val="21"/>
        </w:rPr>
      </w:pPr>
      <w:r w:rsidRPr="00B323E1">
        <w:rPr>
          <w:rStyle w:val="CdigoHTML"/>
          <w:color w:val="FFFFFF"/>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lang w:val="en-US"/>
        </w:rPr>
      </w:pPr>
      <w:r w:rsidRPr="00B323E1">
        <w:rPr>
          <w:rFonts w:ascii="Arial" w:hAnsi="Arial" w:cs="Arial"/>
          <w:color w:val="4A4A4A"/>
          <w:sz w:val="21"/>
          <w:szCs w:val="21"/>
        </w:rPr>
        <w:t>No tenemos la función mute de </w:t>
      </w:r>
      <w:proofErr w:type="spellStart"/>
      <w:r w:rsidRPr="00B323E1">
        <w:rPr>
          <w:rStyle w:val="CdigoHTML"/>
          <w:color w:val="4A4A4A"/>
          <w:sz w:val="21"/>
          <w:szCs w:val="21"/>
        </w:rPr>
        <w:t>MediaPlayer</w:t>
      </w:r>
      <w:proofErr w:type="spellEnd"/>
      <w:r w:rsidRPr="00B323E1">
        <w:rPr>
          <w:rFonts w:ascii="Arial" w:hAnsi="Arial" w:cs="Arial"/>
          <w:color w:val="4A4A4A"/>
          <w:sz w:val="21"/>
          <w:szCs w:val="21"/>
        </w:rPr>
        <w:t xml:space="preserve">, por </w:t>
      </w:r>
      <w:proofErr w:type="gramStart"/>
      <w:r w:rsidRPr="00B323E1">
        <w:rPr>
          <w:rFonts w:ascii="Arial" w:hAnsi="Arial" w:cs="Arial"/>
          <w:color w:val="4A4A4A"/>
          <w:sz w:val="21"/>
          <w:szCs w:val="21"/>
        </w:rPr>
        <w:t>ende</w:t>
      </w:r>
      <w:proofErr w:type="gramEnd"/>
      <w:r w:rsidRPr="00B323E1">
        <w:rPr>
          <w:rFonts w:ascii="Arial" w:hAnsi="Arial" w:cs="Arial"/>
          <w:color w:val="4A4A4A"/>
          <w:sz w:val="21"/>
          <w:szCs w:val="21"/>
        </w:rPr>
        <w:t xml:space="preserve"> no funcionará. </w:t>
      </w:r>
      <w:proofErr w:type="spellStart"/>
      <w:r w:rsidRPr="00B323E1">
        <w:rPr>
          <w:rFonts w:ascii="Arial" w:hAnsi="Arial" w:cs="Arial"/>
          <w:color w:val="4A4A4A"/>
          <w:sz w:val="21"/>
          <w:szCs w:val="21"/>
          <w:lang w:val="en-US"/>
        </w:rPr>
        <w:t>Vamos</w:t>
      </w:r>
      <w:proofErr w:type="spellEnd"/>
      <w:r w:rsidRPr="00B323E1">
        <w:rPr>
          <w:rFonts w:ascii="Arial" w:hAnsi="Arial" w:cs="Arial"/>
          <w:color w:val="4A4A4A"/>
          <w:sz w:val="21"/>
          <w:szCs w:val="21"/>
          <w:lang w:val="en-US"/>
        </w:rPr>
        <w:t xml:space="preserve"> a </w:t>
      </w:r>
      <w:proofErr w:type="spellStart"/>
      <w:r w:rsidRPr="00B323E1">
        <w:rPr>
          <w:rFonts w:ascii="Arial" w:hAnsi="Arial" w:cs="Arial"/>
          <w:color w:val="4A4A4A"/>
          <w:sz w:val="21"/>
          <w:szCs w:val="21"/>
          <w:lang w:val="en-US"/>
        </w:rPr>
        <w:t>crearla</w:t>
      </w:r>
      <w:proofErr w:type="spellEnd"/>
      <w:r w:rsidRPr="00B323E1">
        <w:rPr>
          <w:rFonts w:ascii="Arial" w:hAnsi="Arial" w:cs="Arial"/>
          <w:color w:val="4A4A4A"/>
          <w:sz w:val="21"/>
          <w:szCs w:val="21"/>
          <w:lang w:val="en-US"/>
        </w:rPr>
        <w:t>.</w:t>
      </w:r>
    </w:p>
    <w:p w:rsidR="00B323E1" w:rsidRPr="00B323E1" w:rsidRDefault="00B323E1" w:rsidP="00B323E1">
      <w:pPr>
        <w:pStyle w:val="HTMLconformatoprevio"/>
        <w:shd w:val="clear" w:color="auto" w:fill="333333"/>
        <w:jc w:val="both"/>
        <w:rPr>
          <w:rStyle w:val="CdigoHTML"/>
          <w:color w:val="FFFFFF"/>
          <w:sz w:val="21"/>
          <w:szCs w:val="21"/>
          <w:lang w:val="en-US"/>
        </w:rPr>
      </w:pPr>
      <w:proofErr w:type="spellStart"/>
      <w:proofErr w:type="gramStart"/>
      <w:r w:rsidRPr="00B323E1">
        <w:rPr>
          <w:rStyle w:val="CdigoHTML"/>
          <w:color w:val="FFFFFF"/>
          <w:sz w:val="21"/>
          <w:szCs w:val="21"/>
          <w:lang w:val="en-US"/>
        </w:rPr>
        <w:t>MediaPlayer.prototype.mute</w:t>
      </w:r>
      <w:proofErr w:type="spellEnd"/>
      <w:proofErr w:type="gramEnd"/>
      <w:r w:rsidRPr="00B323E1">
        <w:rPr>
          <w:rStyle w:val="CdigoHTML"/>
          <w:color w:val="FFFFFF"/>
          <w:sz w:val="21"/>
          <w:szCs w:val="21"/>
          <w:lang w:val="en-US"/>
        </w:rPr>
        <w:t xml:space="preserve"> = function () {</w:t>
      </w:r>
    </w:p>
    <w:p w:rsidR="00B323E1" w:rsidRPr="00B323E1" w:rsidRDefault="00B323E1" w:rsidP="00B323E1">
      <w:pPr>
        <w:pStyle w:val="HTMLconformatoprevio"/>
        <w:shd w:val="clear" w:color="auto" w:fill="333333"/>
        <w:jc w:val="both"/>
        <w:rPr>
          <w:rStyle w:val="CdigoHTML"/>
          <w:color w:val="FFFFFF"/>
          <w:sz w:val="21"/>
          <w:szCs w:val="21"/>
          <w:lang w:val="en-US"/>
        </w:rPr>
      </w:pPr>
      <w:r w:rsidRPr="00B323E1">
        <w:rPr>
          <w:rStyle w:val="CdigoHTML"/>
          <w:color w:val="FFFFFF"/>
          <w:sz w:val="21"/>
          <w:szCs w:val="21"/>
          <w:lang w:val="en-US"/>
        </w:rPr>
        <w:t xml:space="preserve">  </w:t>
      </w:r>
      <w:proofErr w:type="spellStart"/>
      <w:proofErr w:type="gramStart"/>
      <w:r w:rsidRPr="00B323E1">
        <w:rPr>
          <w:rStyle w:val="CdigoHTML"/>
          <w:color w:val="FFFFFF"/>
          <w:sz w:val="21"/>
          <w:szCs w:val="21"/>
          <w:lang w:val="en-US"/>
        </w:rPr>
        <w:t>this.media</w:t>
      </w:r>
      <w:proofErr w:type="gramEnd"/>
      <w:r w:rsidRPr="00B323E1">
        <w:rPr>
          <w:rStyle w:val="CdigoHTML"/>
          <w:color w:val="FFFFFF"/>
          <w:sz w:val="21"/>
          <w:szCs w:val="21"/>
          <w:lang w:val="en-US"/>
        </w:rPr>
        <w:t>.muted</w:t>
      </w:r>
      <w:proofErr w:type="spellEnd"/>
      <w:r w:rsidRPr="00B323E1">
        <w:rPr>
          <w:rStyle w:val="CdigoHTML"/>
          <w:color w:val="FFFFFF"/>
          <w:sz w:val="21"/>
          <w:szCs w:val="21"/>
          <w:lang w:val="en-US"/>
        </w:rPr>
        <w:t xml:space="preserve"> = true;</w:t>
      </w:r>
    </w:p>
    <w:p w:rsidR="00B323E1" w:rsidRPr="00B323E1" w:rsidRDefault="00B323E1" w:rsidP="00B323E1">
      <w:pPr>
        <w:pStyle w:val="HTMLconformatoprevio"/>
        <w:shd w:val="clear" w:color="auto" w:fill="333333"/>
        <w:jc w:val="both"/>
        <w:rPr>
          <w:rStyle w:val="CdigoHTML"/>
          <w:color w:val="FFFFFF"/>
          <w:sz w:val="21"/>
          <w:szCs w:val="21"/>
        </w:rPr>
      </w:pPr>
      <w:r w:rsidRPr="00B323E1">
        <w:rPr>
          <w:rStyle w:val="CdigoHTML"/>
          <w:color w:val="FFFFFF"/>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 xml:space="preserve">Ahora crearemos un botón para que el usuario pueda </w:t>
      </w:r>
      <w:proofErr w:type="spellStart"/>
      <w:r w:rsidRPr="00B323E1">
        <w:rPr>
          <w:rFonts w:ascii="Arial" w:hAnsi="Arial" w:cs="Arial"/>
          <w:color w:val="4A4A4A"/>
          <w:sz w:val="21"/>
          <w:szCs w:val="21"/>
        </w:rPr>
        <w:t>mutear</w:t>
      </w:r>
      <w:proofErr w:type="spellEnd"/>
      <w:r w:rsidRPr="00B323E1">
        <w:rPr>
          <w:rFonts w:ascii="Arial" w:hAnsi="Arial" w:cs="Arial"/>
          <w:color w:val="4A4A4A"/>
          <w:sz w:val="21"/>
          <w:szCs w:val="21"/>
        </w:rPr>
        <w:t xml:space="preserve"> y </w:t>
      </w:r>
      <w:proofErr w:type="spellStart"/>
      <w:r w:rsidRPr="00B323E1">
        <w:rPr>
          <w:rFonts w:ascii="Arial" w:hAnsi="Arial" w:cs="Arial"/>
          <w:color w:val="4A4A4A"/>
          <w:sz w:val="21"/>
          <w:szCs w:val="21"/>
        </w:rPr>
        <w:t>desmutear</w:t>
      </w:r>
      <w:proofErr w:type="spellEnd"/>
      <w:r w:rsidRPr="00B323E1">
        <w:rPr>
          <w:rFonts w:ascii="Arial" w:hAnsi="Arial" w:cs="Arial"/>
          <w:color w:val="4A4A4A"/>
          <w:sz w:val="21"/>
          <w:szCs w:val="21"/>
        </w:rPr>
        <w:t xml:space="preserve"> cuando quiera. Para esto tenemos que crear un segundo botón en el cual llamemos por una ID ya que no será el único botón. El botón anterior también le pondremos una ID.</w:t>
      </w:r>
    </w:p>
    <w:p w:rsidR="00B323E1" w:rsidRPr="00B323E1" w:rsidRDefault="00B323E1" w:rsidP="00B323E1">
      <w:pPr>
        <w:pStyle w:val="HTMLconformatoprevio"/>
        <w:shd w:val="clear" w:color="auto" w:fill="333333"/>
        <w:jc w:val="both"/>
        <w:rPr>
          <w:rStyle w:val="CdigoHTML"/>
          <w:color w:val="FFFFFF"/>
          <w:sz w:val="21"/>
          <w:szCs w:val="21"/>
        </w:rPr>
      </w:pPr>
      <w:r w:rsidRPr="00B323E1">
        <w:rPr>
          <w:rStyle w:val="CdigoHTML"/>
          <w:color w:val="FFFFFF"/>
          <w:sz w:val="21"/>
          <w:szCs w:val="21"/>
        </w:rPr>
        <w:t>&lt;</w:t>
      </w:r>
      <w:proofErr w:type="spellStart"/>
      <w:r w:rsidRPr="00B323E1">
        <w:rPr>
          <w:rStyle w:val="CdigoHTML"/>
          <w:color w:val="FFFFFF"/>
          <w:sz w:val="21"/>
          <w:szCs w:val="21"/>
        </w:rPr>
        <w:t>button</w:t>
      </w:r>
      <w:proofErr w:type="spellEnd"/>
      <w:r w:rsidRPr="00B323E1">
        <w:rPr>
          <w:rStyle w:val="CdigoHTML"/>
          <w:color w:val="FFFFFF"/>
          <w:sz w:val="21"/>
          <w:szCs w:val="21"/>
        </w:rPr>
        <w:t xml:space="preserve"> id="</w:t>
      </w:r>
      <w:proofErr w:type="spellStart"/>
      <w:r w:rsidRPr="00B323E1">
        <w:rPr>
          <w:rStyle w:val="CdigoHTML"/>
          <w:color w:val="FFFFFF"/>
          <w:sz w:val="21"/>
          <w:szCs w:val="21"/>
        </w:rPr>
        <w:t>playPause</w:t>
      </w:r>
      <w:proofErr w:type="spellEnd"/>
      <w:r w:rsidRPr="00B323E1">
        <w:rPr>
          <w:rStyle w:val="CdigoHTML"/>
          <w:color w:val="FFFFFF"/>
          <w:sz w:val="21"/>
          <w:szCs w:val="21"/>
        </w:rPr>
        <w:t>"&gt;Play/Pause&lt;/</w:t>
      </w:r>
      <w:proofErr w:type="spellStart"/>
      <w:r w:rsidRPr="00B323E1">
        <w:rPr>
          <w:rStyle w:val="CdigoHTML"/>
          <w:color w:val="FFFFFF"/>
          <w:sz w:val="21"/>
          <w:szCs w:val="21"/>
        </w:rPr>
        <w:t>button</w:t>
      </w:r>
      <w:proofErr w:type="spellEnd"/>
      <w:r w:rsidRPr="00B323E1">
        <w:rPr>
          <w:rStyle w:val="CdigoHTML"/>
          <w:color w:val="FFFFFF"/>
          <w:sz w:val="21"/>
          <w:szCs w:val="21"/>
        </w:rPr>
        <w:t>&gt;</w:t>
      </w:r>
    </w:p>
    <w:p w:rsidR="00B323E1" w:rsidRPr="00B323E1" w:rsidRDefault="00B323E1" w:rsidP="00B323E1">
      <w:pPr>
        <w:pStyle w:val="HTMLconformatoprevio"/>
        <w:shd w:val="clear" w:color="auto" w:fill="333333"/>
        <w:jc w:val="both"/>
        <w:rPr>
          <w:rStyle w:val="CdigoHTML"/>
          <w:color w:val="FFFFFF"/>
          <w:sz w:val="21"/>
          <w:szCs w:val="21"/>
          <w:lang w:val="en-US"/>
        </w:rPr>
      </w:pPr>
      <w:r w:rsidRPr="00B323E1">
        <w:rPr>
          <w:rStyle w:val="CdigoHTML"/>
          <w:color w:val="FFFFFF"/>
          <w:sz w:val="21"/>
          <w:szCs w:val="21"/>
          <w:lang w:val="en-US"/>
        </w:rPr>
        <w:t>&lt;button id="</w:t>
      </w:r>
      <w:proofErr w:type="spellStart"/>
      <w:r w:rsidRPr="00B323E1">
        <w:rPr>
          <w:rStyle w:val="CdigoHTML"/>
          <w:color w:val="FFFFFF"/>
          <w:sz w:val="21"/>
          <w:szCs w:val="21"/>
          <w:lang w:val="en-US"/>
        </w:rPr>
        <w:t>unmuteMute</w:t>
      </w:r>
      <w:proofErr w:type="spellEnd"/>
      <w:r w:rsidRPr="00B323E1">
        <w:rPr>
          <w:rStyle w:val="CdigoHTML"/>
          <w:color w:val="FFFFFF"/>
          <w:sz w:val="21"/>
          <w:szCs w:val="21"/>
          <w:lang w:val="en-US"/>
        </w:rPr>
        <w:t>"&gt;Mute/Unmute&lt;/button&gt;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Llamamos correctamente a estos dos botones.</w:t>
      </w:r>
    </w:p>
    <w:p w:rsidR="00B323E1" w:rsidRPr="00B323E1" w:rsidRDefault="00B323E1" w:rsidP="00B323E1">
      <w:pPr>
        <w:pStyle w:val="HTMLconformatoprevio"/>
        <w:shd w:val="clear" w:color="auto" w:fill="333333"/>
        <w:jc w:val="both"/>
        <w:rPr>
          <w:rStyle w:val="CdigoHTML"/>
          <w:color w:val="FFFFFF"/>
          <w:sz w:val="21"/>
          <w:szCs w:val="21"/>
          <w:lang w:val="en-US"/>
        </w:rPr>
      </w:pPr>
      <w:r w:rsidRPr="00B323E1">
        <w:rPr>
          <w:rStyle w:val="CdigoHTML"/>
          <w:color w:val="FFFFFF"/>
          <w:sz w:val="21"/>
          <w:szCs w:val="21"/>
          <w:lang w:val="en-US"/>
        </w:rPr>
        <w:t xml:space="preserve">const button = </w:t>
      </w:r>
      <w:proofErr w:type="spellStart"/>
      <w:proofErr w:type="gramStart"/>
      <w:r w:rsidRPr="00B323E1">
        <w:rPr>
          <w:rStyle w:val="CdigoHTML"/>
          <w:color w:val="FFFFFF"/>
          <w:sz w:val="21"/>
          <w:szCs w:val="21"/>
          <w:lang w:val="en-US"/>
        </w:rPr>
        <w:t>document.querySelector</w:t>
      </w:r>
      <w:proofErr w:type="spellEnd"/>
      <w:proofErr w:type="gramEnd"/>
      <w:r w:rsidRPr="00B323E1">
        <w:rPr>
          <w:rStyle w:val="CdigoHTML"/>
          <w:color w:val="FFFFFF"/>
          <w:sz w:val="21"/>
          <w:szCs w:val="21"/>
          <w:lang w:val="en-US"/>
        </w:rPr>
        <w:t>("#</w:t>
      </w:r>
      <w:proofErr w:type="spellStart"/>
      <w:r w:rsidRPr="00B323E1">
        <w:rPr>
          <w:rStyle w:val="CdigoHTML"/>
          <w:color w:val="FFFFFF"/>
          <w:sz w:val="21"/>
          <w:szCs w:val="21"/>
          <w:lang w:val="en-US"/>
        </w:rPr>
        <w:t>playPause</w:t>
      </w:r>
      <w:proofErr w:type="spellEnd"/>
      <w:r w:rsidRPr="00B323E1">
        <w:rPr>
          <w:rStyle w:val="CdigoHTML"/>
          <w:color w:val="FFFFFF"/>
          <w:sz w:val="21"/>
          <w:szCs w:val="21"/>
          <w:lang w:val="en-US"/>
        </w:rPr>
        <w:t>");</w:t>
      </w:r>
    </w:p>
    <w:p w:rsidR="00B323E1" w:rsidRPr="00B323E1" w:rsidRDefault="00B323E1" w:rsidP="00B323E1">
      <w:pPr>
        <w:pStyle w:val="HTMLconformatoprevio"/>
        <w:shd w:val="clear" w:color="auto" w:fill="333333"/>
        <w:jc w:val="both"/>
        <w:rPr>
          <w:rStyle w:val="CdigoHTML"/>
          <w:color w:val="FFFFFF"/>
          <w:sz w:val="21"/>
          <w:szCs w:val="21"/>
        </w:rPr>
      </w:pPr>
      <w:proofErr w:type="spellStart"/>
      <w:r w:rsidRPr="00B323E1">
        <w:rPr>
          <w:rStyle w:val="CdigoHTML"/>
          <w:color w:val="FFFFFF"/>
          <w:sz w:val="21"/>
          <w:szCs w:val="21"/>
        </w:rPr>
        <w:t>const</w:t>
      </w:r>
      <w:proofErr w:type="spellEnd"/>
      <w:r w:rsidRPr="00B323E1">
        <w:rPr>
          <w:rStyle w:val="CdigoHTML"/>
          <w:color w:val="FFFFFF"/>
          <w:sz w:val="21"/>
          <w:szCs w:val="21"/>
        </w:rPr>
        <w:t xml:space="preserve"> </w:t>
      </w:r>
      <w:proofErr w:type="spellStart"/>
      <w:r w:rsidRPr="00B323E1">
        <w:rPr>
          <w:rStyle w:val="CdigoHTML"/>
          <w:color w:val="FFFFFF"/>
          <w:sz w:val="21"/>
          <w:szCs w:val="21"/>
        </w:rPr>
        <w:t>muteUnmute</w:t>
      </w:r>
      <w:proofErr w:type="spellEnd"/>
      <w:r w:rsidRPr="00B323E1">
        <w:rPr>
          <w:rStyle w:val="CdigoHTML"/>
          <w:color w:val="FFFFFF"/>
          <w:sz w:val="21"/>
          <w:szCs w:val="21"/>
        </w:rPr>
        <w:t xml:space="preserve"> = </w:t>
      </w:r>
      <w:proofErr w:type="spellStart"/>
      <w:proofErr w:type="gramStart"/>
      <w:r w:rsidRPr="00B323E1">
        <w:rPr>
          <w:rStyle w:val="CdigoHTML"/>
          <w:color w:val="FFFFFF"/>
          <w:sz w:val="21"/>
          <w:szCs w:val="21"/>
        </w:rPr>
        <w:t>document.querySelector</w:t>
      </w:r>
      <w:proofErr w:type="spellEnd"/>
      <w:proofErr w:type="gramEnd"/>
      <w:r w:rsidRPr="00B323E1">
        <w:rPr>
          <w:rStyle w:val="CdigoHTML"/>
          <w:color w:val="FFFFFF"/>
          <w:sz w:val="21"/>
          <w:szCs w:val="21"/>
        </w:rPr>
        <w:t>('#</w:t>
      </w:r>
      <w:proofErr w:type="spellStart"/>
      <w:r w:rsidRPr="00B323E1">
        <w:rPr>
          <w:rStyle w:val="CdigoHTML"/>
          <w:color w:val="FFFFFF"/>
          <w:sz w:val="21"/>
          <w:szCs w:val="21"/>
        </w:rPr>
        <w:t>unmuteMute</w:t>
      </w:r>
      <w:proofErr w:type="spellEnd"/>
      <w:r w:rsidRPr="00B323E1">
        <w:rPr>
          <w:rStyle w:val="CdigoHTML"/>
          <w:color w:val="FFFFFF"/>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Cuando le demos </w:t>
      </w:r>
      <w:proofErr w:type="spellStart"/>
      <w:proofErr w:type="gramStart"/>
      <w:r w:rsidRPr="00B323E1">
        <w:rPr>
          <w:rStyle w:val="Textoennegrita"/>
          <w:rFonts w:ascii="Arial" w:eastAsiaTheme="majorEastAsia" w:hAnsi="Arial" w:cs="Arial"/>
          <w:color w:val="4A4A4A"/>
          <w:sz w:val="21"/>
          <w:szCs w:val="21"/>
        </w:rPr>
        <w:t>click</w:t>
      </w:r>
      <w:proofErr w:type="spellEnd"/>
      <w:proofErr w:type="gramEnd"/>
      <w:r w:rsidRPr="00B323E1">
        <w:rPr>
          <w:rFonts w:ascii="Arial" w:hAnsi="Arial" w:cs="Arial"/>
          <w:color w:val="4A4A4A"/>
          <w:sz w:val="21"/>
          <w:szCs w:val="21"/>
        </w:rPr>
        <w:t> llamará a la nueva función que crearemos para que haga </w:t>
      </w:r>
      <w:r w:rsidRPr="00B323E1">
        <w:rPr>
          <w:rStyle w:val="Textoennegrita"/>
          <w:rFonts w:ascii="Arial" w:eastAsiaTheme="majorEastAsia" w:hAnsi="Arial" w:cs="Arial"/>
          <w:color w:val="4A4A4A"/>
          <w:sz w:val="21"/>
          <w:szCs w:val="21"/>
        </w:rPr>
        <w:t>mute</w:t>
      </w:r>
      <w:r w:rsidRPr="00B323E1">
        <w:rPr>
          <w:rFonts w:ascii="Arial" w:hAnsi="Arial" w:cs="Arial"/>
          <w:color w:val="4A4A4A"/>
          <w:sz w:val="21"/>
          <w:szCs w:val="21"/>
        </w:rPr>
        <w:t xml:space="preserve"> y </w:t>
      </w:r>
      <w:proofErr w:type="spellStart"/>
      <w:r w:rsidRPr="00B323E1">
        <w:rPr>
          <w:rFonts w:ascii="Arial" w:hAnsi="Arial" w:cs="Arial"/>
          <w:color w:val="4A4A4A"/>
          <w:sz w:val="21"/>
          <w:szCs w:val="21"/>
        </w:rPr>
        <w:t>unmute</w:t>
      </w:r>
      <w:proofErr w:type="spellEnd"/>
      <w:r w:rsidRPr="00B323E1">
        <w:rPr>
          <w:rFonts w:ascii="Arial" w:hAnsi="Arial" w:cs="Arial"/>
          <w:color w:val="4A4A4A"/>
          <w:sz w:val="21"/>
          <w:szCs w:val="21"/>
        </w:rPr>
        <w:t>.</w:t>
      </w:r>
    </w:p>
    <w:p w:rsidR="00B323E1" w:rsidRPr="00B323E1" w:rsidRDefault="00B323E1" w:rsidP="00B323E1">
      <w:pPr>
        <w:pStyle w:val="HTMLconformatoprevio"/>
        <w:shd w:val="clear" w:color="auto" w:fill="333333"/>
        <w:jc w:val="both"/>
        <w:rPr>
          <w:rStyle w:val="CdigoHTML"/>
          <w:color w:val="FFFFFF"/>
          <w:sz w:val="21"/>
          <w:szCs w:val="21"/>
        </w:rPr>
      </w:pPr>
      <w:proofErr w:type="spellStart"/>
      <w:proofErr w:type="gramStart"/>
      <w:r w:rsidRPr="00B323E1">
        <w:rPr>
          <w:rStyle w:val="CdigoHTML"/>
          <w:color w:val="FFFFFF"/>
          <w:sz w:val="21"/>
          <w:szCs w:val="21"/>
        </w:rPr>
        <w:t>muteUnmute.onclick</w:t>
      </w:r>
      <w:proofErr w:type="spellEnd"/>
      <w:r w:rsidRPr="00B323E1">
        <w:rPr>
          <w:rStyle w:val="CdigoHTML"/>
          <w:color w:val="FFFFFF"/>
          <w:sz w:val="21"/>
          <w:szCs w:val="21"/>
        </w:rPr>
        <w:t xml:space="preserve">  =</w:t>
      </w:r>
      <w:proofErr w:type="gramEnd"/>
      <w:r w:rsidRPr="00B323E1">
        <w:rPr>
          <w:rStyle w:val="CdigoHTML"/>
          <w:color w:val="FFFFFF"/>
          <w:sz w:val="21"/>
          <w:szCs w:val="21"/>
        </w:rPr>
        <w:t xml:space="preserve">  ()  =&gt; </w:t>
      </w:r>
      <w:proofErr w:type="spellStart"/>
      <w:r w:rsidRPr="00B323E1">
        <w:rPr>
          <w:rStyle w:val="CdigoHTML"/>
          <w:color w:val="FFFFFF"/>
          <w:sz w:val="21"/>
          <w:szCs w:val="21"/>
        </w:rPr>
        <w:t>player.unmuteMute</w:t>
      </w:r>
      <w:proofErr w:type="spellEnd"/>
      <w:r w:rsidRPr="00B323E1">
        <w:rPr>
          <w:rStyle w:val="CdigoHTML"/>
          <w:color w:val="FFFFFF"/>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El objeto </w:t>
      </w:r>
      <w:proofErr w:type="spellStart"/>
      <w:r w:rsidRPr="00B323E1">
        <w:rPr>
          <w:rStyle w:val="CdigoHTML"/>
          <w:color w:val="4A4A4A"/>
          <w:sz w:val="21"/>
          <w:szCs w:val="21"/>
        </w:rPr>
        <w:t>player</w:t>
      </w:r>
      <w:proofErr w:type="spellEnd"/>
      <w:r w:rsidRPr="00B323E1">
        <w:rPr>
          <w:rFonts w:ascii="Arial" w:hAnsi="Arial" w:cs="Arial"/>
          <w:color w:val="4A4A4A"/>
          <w:sz w:val="21"/>
          <w:szCs w:val="21"/>
        </w:rPr>
        <w:t> es una instancia de </w:t>
      </w:r>
      <w:proofErr w:type="spellStart"/>
      <w:r w:rsidRPr="00B323E1">
        <w:rPr>
          <w:rStyle w:val="CdigoHTML"/>
          <w:color w:val="4A4A4A"/>
          <w:sz w:val="21"/>
          <w:szCs w:val="21"/>
        </w:rPr>
        <w:t>MediaPlayer</w:t>
      </w:r>
      <w:proofErr w:type="spellEnd"/>
      <w:r w:rsidRPr="00B323E1">
        <w:rPr>
          <w:rFonts w:ascii="Arial" w:hAnsi="Arial" w:cs="Arial"/>
          <w:color w:val="4A4A4A"/>
          <w:sz w:val="21"/>
          <w:szCs w:val="21"/>
        </w:rPr>
        <w:t>, allí crearemos la función </w:t>
      </w:r>
      <w:proofErr w:type="spellStart"/>
      <w:r w:rsidRPr="00B323E1">
        <w:rPr>
          <w:rStyle w:val="CdigoHTML"/>
          <w:color w:val="4A4A4A"/>
          <w:sz w:val="21"/>
          <w:szCs w:val="21"/>
        </w:rPr>
        <w:t>unmuteMute</w:t>
      </w:r>
      <w:proofErr w:type="spellEnd"/>
      <w:r w:rsidRPr="00B323E1">
        <w:rPr>
          <w:rFonts w:ascii="Arial" w:hAnsi="Arial" w:cs="Arial"/>
          <w:color w:val="4A4A4A"/>
          <w:sz w:val="21"/>
          <w:szCs w:val="21"/>
        </w:rPr>
        <w:t>.</w:t>
      </w:r>
    </w:p>
    <w:p w:rsidR="00B323E1" w:rsidRPr="00B323E1" w:rsidRDefault="00B323E1" w:rsidP="00B323E1">
      <w:pPr>
        <w:pStyle w:val="HTMLconformatoprevio"/>
        <w:shd w:val="clear" w:color="auto" w:fill="333333"/>
        <w:jc w:val="both"/>
        <w:rPr>
          <w:rStyle w:val="CdigoHTML"/>
          <w:color w:val="FFFFFF"/>
          <w:sz w:val="21"/>
          <w:szCs w:val="21"/>
          <w:lang w:val="en-US"/>
        </w:rPr>
      </w:pPr>
      <w:proofErr w:type="spellStart"/>
      <w:proofErr w:type="gramStart"/>
      <w:r w:rsidRPr="00B323E1">
        <w:rPr>
          <w:rStyle w:val="CdigoHTML"/>
          <w:color w:val="FFFFFF"/>
          <w:sz w:val="21"/>
          <w:szCs w:val="21"/>
          <w:lang w:val="en-US"/>
        </w:rPr>
        <w:t>MediaPlayer.prototype.unmuteMute</w:t>
      </w:r>
      <w:proofErr w:type="spellEnd"/>
      <w:proofErr w:type="gramEnd"/>
      <w:r w:rsidRPr="00B323E1">
        <w:rPr>
          <w:rStyle w:val="CdigoHTML"/>
          <w:color w:val="FFFFFF"/>
          <w:sz w:val="21"/>
          <w:szCs w:val="21"/>
          <w:lang w:val="en-US"/>
        </w:rPr>
        <w:t xml:space="preserve"> = function () { </w:t>
      </w:r>
    </w:p>
    <w:p w:rsidR="00B323E1" w:rsidRPr="00B323E1" w:rsidRDefault="00B323E1" w:rsidP="00B323E1">
      <w:pPr>
        <w:pStyle w:val="HTMLconformatoprevio"/>
        <w:shd w:val="clear" w:color="auto" w:fill="333333"/>
        <w:jc w:val="both"/>
        <w:rPr>
          <w:rStyle w:val="CdigoHTML"/>
          <w:color w:val="FFFFFF"/>
          <w:sz w:val="21"/>
          <w:szCs w:val="21"/>
          <w:lang w:val="en-US"/>
        </w:rPr>
      </w:pPr>
      <w:r w:rsidRPr="00B323E1">
        <w:rPr>
          <w:rStyle w:val="CdigoHTML"/>
          <w:color w:val="FFFFFF"/>
          <w:sz w:val="21"/>
          <w:szCs w:val="21"/>
          <w:lang w:val="en-US"/>
        </w:rPr>
        <w:t xml:space="preserve">  </w:t>
      </w:r>
      <w:proofErr w:type="spellStart"/>
      <w:proofErr w:type="gramStart"/>
      <w:r w:rsidRPr="00B323E1">
        <w:rPr>
          <w:rStyle w:val="CdigoHTML"/>
          <w:color w:val="FFFFFF"/>
          <w:sz w:val="21"/>
          <w:szCs w:val="21"/>
          <w:lang w:val="en-US"/>
        </w:rPr>
        <w:t>this.media</w:t>
      </w:r>
      <w:proofErr w:type="gramEnd"/>
      <w:r w:rsidRPr="00B323E1">
        <w:rPr>
          <w:rStyle w:val="CdigoHTML"/>
          <w:color w:val="FFFFFF"/>
          <w:sz w:val="21"/>
          <w:szCs w:val="21"/>
          <w:lang w:val="en-US"/>
        </w:rPr>
        <w:t>.muted</w:t>
      </w:r>
      <w:proofErr w:type="spellEnd"/>
      <w:r w:rsidRPr="00B323E1">
        <w:rPr>
          <w:rStyle w:val="CdigoHTML"/>
          <w:color w:val="FFFFFF"/>
          <w:sz w:val="21"/>
          <w:szCs w:val="21"/>
          <w:lang w:val="en-US"/>
        </w:rPr>
        <w:t xml:space="preserve"> ? </w:t>
      </w:r>
      <w:proofErr w:type="spellStart"/>
      <w:r w:rsidRPr="00B323E1">
        <w:rPr>
          <w:rStyle w:val="CdigoHTML"/>
          <w:color w:val="FFFFFF"/>
          <w:sz w:val="21"/>
          <w:szCs w:val="21"/>
          <w:lang w:val="en-US"/>
        </w:rPr>
        <w:t>this.media.muted</w:t>
      </w:r>
      <w:proofErr w:type="spellEnd"/>
      <w:r w:rsidRPr="00B323E1">
        <w:rPr>
          <w:rStyle w:val="CdigoHTML"/>
          <w:color w:val="FFFFFF"/>
          <w:sz w:val="21"/>
          <w:szCs w:val="21"/>
          <w:lang w:val="en-US"/>
        </w:rPr>
        <w:t xml:space="preserve"> = false : </w:t>
      </w:r>
      <w:proofErr w:type="spellStart"/>
      <w:r w:rsidRPr="00B323E1">
        <w:rPr>
          <w:rStyle w:val="CdigoHTML"/>
          <w:color w:val="FFFFFF"/>
          <w:sz w:val="21"/>
          <w:szCs w:val="21"/>
          <w:lang w:val="en-US"/>
        </w:rPr>
        <w:t>this.media.muted</w:t>
      </w:r>
      <w:proofErr w:type="spellEnd"/>
      <w:r w:rsidRPr="00B323E1">
        <w:rPr>
          <w:rStyle w:val="CdigoHTML"/>
          <w:color w:val="FFFFFF"/>
          <w:sz w:val="21"/>
          <w:szCs w:val="21"/>
          <w:lang w:val="en-US"/>
        </w:rPr>
        <w:t xml:space="preserve"> = true;</w:t>
      </w:r>
    </w:p>
    <w:p w:rsidR="00B323E1" w:rsidRPr="00B323E1" w:rsidRDefault="00B323E1" w:rsidP="00B323E1">
      <w:pPr>
        <w:pStyle w:val="HTMLconformatoprevio"/>
        <w:shd w:val="clear" w:color="auto" w:fill="333333"/>
        <w:jc w:val="both"/>
        <w:rPr>
          <w:rStyle w:val="CdigoHTML"/>
          <w:color w:val="FFFFFF"/>
          <w:sz w:val="21"/>
          <w:szCs w:val="21"/>
        </w:rPr>
      </w:pPr>
      <w:r w:rsidRPr="00B323E1">
        <w:rPr>
          <w:rStyle w:val="CdigoHTML"/>
          <w:color w:val="FFFFFF"/>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w:t>
      </w:r>
    </w:p>
    <w:p w:rsidR="00B323E1" w:rsidRDefault="00B323E1" w:rsidP="00BA3CEF">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De esta forma ya tendremos la funcionalidad de </w:t>
      </w:r>
      <w:proofErr w:type="spellStart"/>
      <w:r w:rsidRPr="00B323E1">
        <w:rPr>
          <w:rStyle w:val="Textoennegrita"/>
          <w:rFonts w:ascii="Arial" w:eastAsiaTheme="majorEastAsia" w:hAnsi="Arial" w:cs="Arial"/>
          <w:color w:val="4A4A4A"/>
          <w:sz w:val="21"/>
          <w:szCs w:val="21"/>
        </w:rPr>
        <w:t>mutear</w:t>
      </w:r>
      <w:proofErr w:type="spellEnd"/>
      <w:r w:rsidRPr="00B323E1">
        <w:rPr>
          <w:rFonts w:ascii="Arial" w:hAnsi="Arial" w:cs="Arial"/>
          <w:color w:val="4A4A4A"/>
          <w:sz w:val="21"/>
          <w:szCs w:val="21"/>
        </w:rPr>
        <w:t> y </w:t>
      </w:r>
      <w:proofErr w:type="spellStart"/>
      <w:r w:rsidRPr="00B323E1">
        <w:rPr>
          <w:rStyle w:val="Textoennegrita"/>
          <w:rFonts w:ascii="Arial" w:eastAsiaTheme="majorEastAsia" w:hAnsi="Arial" w:cs="Arial"/>
          <w:color w:val="4A4A4A"/>
          <w:sz w:val="21"/>
          <w:szCs w:val="21"/>
        </w:rPr>
        <w:t>desmutear</w:t>
      </w:r>
      <w:proofErr w:type="spellEnd"/>
      <w:r w:rsidRPr="00B323E1">
        <w:rPr>
          <w:rFonts w:ascii="Arial" w:hAnsi="Arial" w:cs="Arial"/>
          <w:color w:val="4A4A4A"/>
          <w:sz w:val="21"/>
          <w:szCs w:val="21"/>
        </w:rPr>
        <w:t>.</w:t>
      </w:r>
    </w:p>
    <w:p w:rsidR="007E50A0" w:rsidRPr="00B323E1" w:rsidRDefault="007E50A0" w:rsidP="007E50A0">
      <w:pPr>
        <w:pStyle w:val="Ttulo1"/>
        <w:rPr>
          <w:u w:val="single"/>
        </w:rPr>
      </w:pPr>
      <w:r w:rsidRPr="007E50A0">
        <w:rPr>
          <w:u w:val="single"/>
        </w:rPr>
        <w:lastRenderedPageBreak/>
        <w:t>this</w:t>
      </w:r>
    </w:p>
    <w:p w:rsidR="007E50A0" w:rsidRPr="007E50A0" w:rsidRDefault="007E50A0" w:rsidP="007E50A0">
      <w:pPr>
        <w:pStyle w:val="NormalWeb"/>
        <w:shd w:val="clear" w:color="auto" w:fill="FFFFFF"/>
        <w:spacing w:before="0" w:beforeAutospacing="0"/>
        <w:jc w:val="both"/>
        <w:rPr>
          <w:rFonts w:ascii="Arial" w:hAnsi="Arial" w:cs="Arial"/>
          <w:color w:val="4A4A4A"/>
          <w:sz w:val="21"/>
          <w:szCs w:val="21"/>
        </w:rPr>
      </w:pPr>
      <w:proofErr w:type="spellStart"/>
      <w:r w:rsidRPr="007E50A0">
        <w:rPr>
          <w:rFonts w:ascii="Arial" w:hAnsi="Arial" w:cs="Arial"/>
          <w:i/>
          <w:iCs/>
          <w:color w:val="4A4A4A"/>
          <w:sz w:val="21"/>
          <w:szCs w:val="21"/>
        </w:rPr>
        <w:t>this</w:t>
      </w:r>
      <w:proofErr w:type="spellEnd"/>
      <w:r w:rsidRPr="007E50A0">
        <w:rPr>
          <w:rFonts w:ascii="Arial" w:hAnsi="Arial" w:cs="Arial"/>
          <w:color w:val="4A4A4A"/>
          <w:sz w:val="21"/>
          <w:szCs w:val="21"/>
        </w:rPr>
        <w:t> se refiere a un objeto, ese objeto es el que actualmente está ejecutando un pedazo de código.</w:t>
      </w:r>
    </w:p>
    <w:p w:rsidR="007E50A0" w:rsidRPr="007E50A0" w:rsidRDefault="007E50A0" w:rsidP="007E50A0">
      <w:pPr>
        <w:pStyle w:val="NormalWeb"/>
        <w:shd w:val="clear" w:color="auto" w:fill="FFFFFF"/>
        <w:spacing w:before="0" w:beforeAutospacing="0" w:after="0" w:afterAutospacing="0"/>
        <w:jc w:val="both"/>
        <w:rPr>
          <w:rFonts w:ascii="Arial" w:hAnsi="Arial" w:cs="Arial"/>
          <w:color w:val="4A4A4A"/>
          <w:sz w:val="21"/>
          <w:szCs w:val="21"/>
        </w:rPr>
      </w:pPr>
      <w:r w:rsidRPr="007E50A0">
        <w:rPr>
          <w:rFonts w:ascii="Arial" w:hAnsi="Arial" w:cs="Arial"/>
          <w:color w:val="4A4A4A"/>
          <w:sz w:val="21"/>
          <w:szCs w:val="21"/>
        </w:rPr>
        <w:t>No se puede asignar un valor a </w:t>
      </w:r>
      <w:proofErr w:type="spellStart"/>
      <w:r w:rsidRPr="007E50A0">
        <w:rPr>
          <w:rFonts w:ascii="Arial" w:hAnsi="Arial" w:cs="Arial"/>
          <w:i/>
          <w:iCs/>
          <w:color w:val="4A4A4A"/>
          <w:sz w:val="21"/>
          <w:szCs w:val="21"/>
        </w:rPr>
        <w:t>this</w:t>
      </w:r>
      <w:proofErr w:type="spellEnd"/>
      <w:r w:rsidRPr="007E50A0">
        <w:rPr>
          <w:rFonts w:ascii="Arial" w:hAnsi="Arial" w:cs="Arial"/>
          <w:color w:val="4A4A4A"/>
          <w:sz w:val="21"/>
          <w:szCs w:val="21"/>
        </w:rPr>
        <w:t xml:space="preserve"> directamente y este depende de en </w:t>
      </w:r>
      <w:proofErr w:type="spellStart"/>
      <w:r w:rsidRPr="007E50A0">
        <w:rPr>
          <w:rFonts w:ascii="Arial" w:hAnsi="Arial" w:cs="Arial"/>
          <w:color w:val="4A4A4A"/>
          <w:sz w:val="21"/>
          <w:szCs w:val="21"/>
        </w:rPr>
        <w:t>que</w:t>
      </w:r>
      <w:proofErr w:type="spellEnd"/>
      <w:r w:rsidRPr="007E50A0">
        <w:rPr>
          <w:rFonts w:ascii="Arial" w:hAnsi="Arial" w:cs="Arial"/>
          <w:color w:val="4A4A4A"/>
          <w:sz w:val="21"/>
          <w:szCs w:val="21"/>
        </w:rPr>
        <w:t xml:space="preserve"> </w:t>
      </w:r>
      <w:proofErr w:type="spellStart"/>
      <w:r w:rsidRPr="007E50A0">
        <w:rPr>
          <w:rFonts w:ascii="Arial" w:hAnsi="Arial" w:cs="Arial"/>
          <w:color w:val="4A4A4A"/>
          <w:sz w:val="21"/>
          <w:szCs w:val="21"/>
        </w:rPr>
        <w:t>scope</w:t>
      </w:r>
      <w:proofErr w:type="spellEnd"/>
      <w:r w:rsidRPr="007E50A0">
        <w:rPr>
          <w:rFonts w:ascii="Arial" w:hAnsi="Arial" w:cs="Arial"/>
          <w:color w:val="4A4A4A"/>
          <w:sz w:val="21"/>
          <w:szCs w:val="21"/>
        </w:rPr>
        <w:t xml:space="preserve"> nos encontramos:</w:t>
      </w:r>
    </w:p>
    <w:p w:rsidR="007E50A0" w:rsidRPr="007E50A0" w:rsidRDefault="007E50A0" w:rsidP="007E50A0">
      <w:pPr>
        <w:pStyle w:val="NormalWeb"/>
        <w:numPr>
          <w:ilvl w:val="0"/>
          <w:numId w:val="26"/>
        </w:numPr>
        <w:shd w:val="clear" w:color="auto" w:fill="FFFFFF"/>
        <w:spacing w:before="0" w:beforeAutospacing="0" w:after="0" w:afterAutospacing="0"/>
        <w:jc w:val="both"/>
        <w:rPr>
          <w:rFonts w:ascii="Arial" w:hAnsi="Arial" w:cs="Arial"/>
          <w:color w:val="4A4A4A"/>
          <w:sz w:val="21"/>
          <w:szCs w:val="21"/>
        </w:rPr>
      </w:pPr>
      <w:r w:rsidRPr="007E50A0">
        <w:rPr>
          <w:rFonts w:ascii="Arial" w:hAnsi="Arial" w:cs="Arial"/>
          <w:color w:val="4A4A4A"/>
          <w:sz w:val="21"/>
          <w:szCs w:val="21"/>
        </w:rPr>
        <w:t>Cuando llamamos a </w:t>
      </w:r>
      <w:proofErr w:type="spellStart"/>
      <w:r w:rsidRPr="007E50A0">
        <w:rPr>
          <w:rFonts w:ascii="Arial" w:hAnsi="Arial" w:cs="Arial"/>
          <w:i/>
          <w:iCs/>
          <w:color w:val="4A4A4A"/>
          <w:sz w:val="21"/>
          <w:szCs w:val="21"/>
        </w:rPr>
        <w:t>this</w:t>
      </w:r>
      <w:proofErr w:type="spellEnd"/>
      <w:r w:rsidRPr="007E50A0">
        <w:rPr>
          <w:rFonts w:ascii="Arial" w:hAnsi="Arial" w:cs="Arial"/>
          <w:color w:val="4A4A4A"/>
          <w:sz w:val="21"/>
          <w:szCs w:val="21"/>
        </w:rPr>
        <w:t> en el </w:t>
      </w:r>
      <w:r w:rsidRPr="007E50A0">
        <w:rPr>
          <w:rFonts w:ascii="Arial" w:hAnsi="Arial" w:cs="Arial"/>
          <w:b/>
          <w:bCs/>
          <w:color w:val="4A4A4A"/>
          <w:sz w:val="21"/>
          <w:szCs w:val="21"/>
        </w:rPr>
        <w:t xml:space="preserve">Global </w:t>
      </w:r>
      <w:proofErr w:type="spellStart"/>
      <w:r w:rsidRPr="007E50A0">
        <w:rPr>
          <w:rFonts w:ascii="Arial" w:hAnsi="Arial" w:cs="Arial"/>
          <w:b/>
          <w:bCs/>
          <w:color w:val="4A4A4A"/>
          <w:sz w:val="21"/>
          <w:szCs w:val="21"/>
        </w:rPr>
        <w:t>Scope</w:t>
      </w:r>
      <w:proofErr w:type="spellEnd"/>
      <w:r w:rsidRPr="007E50A0">
        <w:rPr>
          <w:rFonts w:ascii="Arial" w:hAnsi="Arial" w:cs="Arial"/>
          <w:b/>
          <w:bCs/>
          <w:color w:val="4A4A4A"/>
          <w:sz w:val="21"/>
          <w:szCs w:val="21"/>
        </w:rPr>
        <w:t xml:space="preserve"> o </w:t>
      </w:r>
      <w:proofErr w:type="spellStart"/>
      <w:r w:rsidRPr="007E50A0">
        <w:rPr>
          <w:rFonts w:ascii="Arial" w:hAnsi="Arial" w:cs="Arial"/>
          <w:b/>
          <w:bCs/>
          <w:color w:val="4A4A4A"/>
          <w:sz w:val="21"/>
          <w:szCs w:val="21"/>
        </w:rPr>
        <w:t>Function</w:t>
      </w:r>
      <w:proofErr w:type="spellEnd"/>
      <w:r w:rsidRPr="007E50A0">
        <w:rPr>
          <w:rFonts w:ascii="Arial" w:hAnsi="Arial" w:cs="Arial"/>
          <w:b/>
          <w:bCs/>
          <w:color w:val="4A4A4A"/>
          <w:sz w:val="21"/>
          <w:szCs w:val="21"/>
        </w:rPr>
        <w:t xml:space="preserve"> </w:t>
      </w:r>
      <w:proofErr w:type="spellStart"/>
      <w:r w:rsidRPr="007E50A0">
        <w:rPr>
          <w:rFonts w:ascii="Arial" w:hAnsi="Arial" w:cs="Arial"/>
          <w:b/>
          <w:bCs/>
          <w:color w:val="4A4A4A"/>
          <w:sz w:val="21"/>
          <w:szCs w:val="21"/>
        </w:rPr>
        <w:t>Scope</w:t>
      </w:r>
      <w:proofErr w:type="spellEnd"/>
      <w:r w:rsidRPr="007E50A0">
        <w:rPr>
          <w:rFonts w:ascii="Arial" w:hAnsi="Arial" w:cs="Arial"/>
          <w:color w:val="4A4A4A"/>
          <w:sz w:val="21"/>
          <w:szCs w:val="21"/>
        </w:rPr>
        <w:t>, se hace referencia al objeto </w:t>
      </w:r>
      <w:proofErr w:type="spellStart"/>
      <w:r w:rsidRPr="007E50A0">
        <w:rPr>
          <w:rFonts w:ascii="Arial" w:hAnsi="Arial" w:cs="Arial"/>
          <w:i/>
          <w:iCs/>
          <w:color w:val="4A4A4A"/>
          <w:sz w:val="21"/>
          <w:szCs w:val="21"/>
        </w:rPr>
        <w:t>window</w:t>
      </w:r>
      <w:proofErr w:type="spellEnd"/>
      <w:r w:rsidRPr="007E50A0">
        <w:rPr>
          <w:rFonts w:ascii="Arial" w:hAnsi="Arial" w:cs="Arial"/>
          <w:color w:val="4A4A4A"/>
          <w:sz w:val="21"/>
          <w:szCs w:val="21"/>
        </w:rPr>
        <w:t>. A excepción de cuando estamos en </w:t>
      </w:r>
      <w:proofErr w:type="spellStart"/>
      <w:r w:rsidRPr="007E50A0">
        <w:rPr>
          <w:rFonts w:ascii="Arial" w:hAnsi="Arial" w:cs="Arial"/>
          <w:b/>
          <w:bCs/>
          <w:color w:val="4A4A4A"/>
          <w:sz w:val="21"/>
          <w:szCs w:val="21"/>
        </w:rPr>
        <w:t>strict</w:t>
      </w:r>
      <w:proofErr w:type="spellEnd"/>
      <w:r w:rsidRPr="007E50A0">
        <w:rPr>
          <w:rFonts w:ascii="Arial" w:hAnsi="Arial" w:cs="Arial"/>
          <w:b/>
          <w:bCs/>
          <w:color w:val="4A4A4A"/>
          <w:sz w:val="21"/>
          <w:szCs w:val="21"/>
        </w:rPr>
        <w:t xml:space="preserve"> </w:t>
      </w:r>
      <w:proofErr w:type="spellStart"/>
      <w:r w:rsidRPr="007E50A0">
        <w:rPr>
          <w:rFonts w:ascii="Arial" w:hAnsi="Arial" w:cs="Arial"/>
          <w:b/>
          <w:bCs/>
          <w:color w:val="4A4A4A"/>
          <w:sz w:val="21"/>
          <w:szCs w:val="21"/>
        </w:rPr>
        <w:t>mode</w:t>
      </w:r>
      <w:proofErr w:type="spellEnd"/>
      <w:r w:rsidRPr="007E50A0">
        <w:rPr>
          <w:rFonts w:ascii="Arial" w:hAnsi="Arial" w:cs="Arial"/>
          <w:color w:val="4A4A4A"/>
          <w:sz w:val="21"/>
          <w:szCs w:val="21"/>
        </w:rPr>
        <w:t> que nos regresará </w:t>
      </w:r>
      <w:proofErr w:type="spellStart"/>
      <w:r w:rsidRPr="007E50A0">
        <w:rPr>
          <w:rFonts w:ascii="Arial" w:hAnsi="Arial" w:cs="Arial"/>
          <w:i/>
          <w:iCs/>
          <w:color w:val="4A4A4A"/>
          <w:sz w:val="21"/>
          <w:szCs w:val="21"/>
        </w:rPr>
        <w:t>undefined</w:t>
      </w:r>
      <w:proofErr w:type="spellEnd"/>
      <w:r w:rsidRPr="007E50A0">
        <w:rPr>
          <w:rFonts w:ascii="Arial" w:hAnsi="Arial" w:cs="Arial"/>
          <w:color w:val="4A4A4A"/>
          <w:sz w:val="21"/>
          <w:szCs w:val="21"/>
        </w:rPr>
        <w:t>.</w:t>
      </w:r>
    </w:p>
    <w:p w:rsidR="007E50A0" w:rsidRPr="007E50A0" w:rsidRDefault="007E50A0" w:rsidP="007E50A0">
      <w:pPr>
        <w:pStyle w:val="NormalWeb"/>
        <w:numPr>
          <w:ilvl w:val="0"/>
          <w:numId w:val="26"/>
        </w:numPr>
        <w:shd w:val="clear" w:color="auto" w:fill="FFFFFF"/>
        <w:spacing w:before="0" w:beforeAutospacing="0" w:after="0" w:afterAutospacing="0"/>
        <w:jc w:val="both"/>
        <w:rPr>
          <w:rFonts w:ascii="Arial" w:hAnsi="Arial" w:cs="Arial"/>
          <w:color w:val="4A4A4A"/>
          <w:sz w:val="21"/>
          <w:szCs w:val="21"/>
        </w:rPr>
      </w:pPr>
      <w:r w:rsidRPr="007E50A0">
        <w:rPr>
          <w:rFonts w:ascii="Arial" w:hAnsi="Arial" w:cs="Arial"/>
          <w:color w:val="4A4A4A"/>
          <w:sz w:val="21"/>
          <w:szCs w:val="21"/>
        </w:rPr>
        <w:t>Cuando llamamos a </w:t>
      </w:r>
      <w:proofErr w:type="spellStart"/>
      <w:r w:rsidRPr="007E50A0">
        <w:rPr>
          <w:rFonts w:ascii="Arial" w:hAnsi="Arial" w:cs="Arial"/>
          <w:i/>
          <w:iCs/>
          <w:color w:val="4A4A4A"/>
          <w:sz w:val="21"/>
          <w:szCs w:val="21"/>
        </w:rPr>
        <w:t>this</w:t>
      </w:r>
      <w:proofErr w:type="spellEnd"/>
      <w:r w:rsidRPr="007E50A0">
        <w:rPr>
          <w:rFonts w:ascii="Arial" w:hAnsi="Arial" w:cs="Arial"/>
          <w:color w:val="4A4A4A"/>
          <w:sz w:val="21"/>
          <w:szCs w:val="21"/>
        </w:rPr>
        <w:t> desde </w:t>
      </w:r>
      <w:r w:rsidRPr="007E50A0">
        <w:rPr>
          <w:rFonts w:ascii="Arial" w:hAnsi="Arial" w:cs="Arial"/>
          <w:b/>
          <w:bCs/>
          <w:color w:val="4A4A4A"/>
          <w:sz w:val="21"/>
          <w:szCs w:val="21"/>
        </w:rPr>
        <w:t>una función</w:t>
      </w:r>
      <w:r w:rsidRPr="007E50A0">
        <w:rPr>
          <w:rFonts w:ascii="Arial" w:hAnsi="Arial" w:cs="Arial"/>
          <w:color w:val="4A4A4A"/>
          <w:sz w:val="21"/>
          <w:szCs w:val="21"/>
        </w:rPr>
        <w:t> que está contenida en un objeto, </w:t>
      </w:r>
      <w:proofErr w:type="spellStart"/>
      <w:r w:rsidRPr="007E50A0">
        <w:rPr>
          <w:rFonts w:ascii="Arial" w:hAnsi="Arial" w:cs="Arial"/>
          <w:i/>
          <w:iCs/>
          <w:color w:val="4A4A4A"/>
          <w:sz w:val="21"/>
          <w:szCs w:val="21"/>
        </w:rPr>
        <w:t>this</w:t>
      </w:r>
      <w:proofErr w:type="spellEnd"/>
      <w:r w:rsidRPr="007E50A0">
        <w:rPr>
          <w:rFonts w:ascii="Arial" w:hAnsi="Arial" w:cs="Arial"/>
          <w:color w:val="4A4A4A"/>
          <w:sz w:val="21"/>
          <w:szCs w:val="21"/>
        </w:rPr>
        <w:t> se hace referencia a ese objeto.</w:t>
      </w:r>
    </w:p>
    <w:p w:rsidR="007E50A0" w:rsidRDefault="007E50A0" w:rsidP="000E4D64">
      <w:pPr>
        <w:pStyle w:val="NormalWeb"/>
        <w:numPr>
          <w:ilvl w:val="0"/>
          <w:numId w:val="26"/>
        </w:numPr>
        <w:shd w:val="clear" w:color="auto" w:fill="FFFFFF"/>
        <w:spacing w:before="0" w:beforeAutospacing="0" w:after="0" w:afterAutospacing="0"/>
        <w:jc w:val="both"/>
        <w:rPr>
          <w:rFonts w:ascii="Arial" w:hAnsi="Arial" w:cs="Arial"/>
          <w:color w:val="4A4A4A"/>
          <w:sz w:val="21"/>
          <w:szCs w:val="21"/>
        </w:rPr>
      </w:pPr>
      <w:r w:rsidRPr="007E50A0">
        <w:rPr>
          <w:rFonts w:ascii="Arial" w:hAnsi="Arial" w:cs="Arial"/>
          <w:color w:val="4A4A4A"/>
          <w:sz w:val="21"/>
          <w:szCs w:val="21"/>
        </w:rPr>
        <w:t>Cuando llamamos a </w:t>
      </w:r>
      <w:proofErr w:type="spellStart"/>
      <w:r w:rsidRPr="007E50A0">
        <w:rPr>
          <w:rFonts w:ascii="Arial" w:hAnsi="Arial" w:cs="Arial"/>
          <w:i/>
          <w:iCs/>
          <w:color w:val="4A4A4A"/>
          <w:sz w:val="21"/>
          <w:szCs w:val="21"/>
        </w:rPr>
        <w:t>this</w:t>
      </w:r>
      <w:proofErr w:type="spellEnd"/>
      <w:r w:rsidRPr="007E50A0">
        <w:rPr>
          <w:rFonts w:ascii="Arial" w:hAnsi="Arial" w:cs="Arial"/>
          <w:color w:val="4A4A4A"/>
          <w:sz w:val="21"/>
          <w:szCs w:val="21"/>
        </w:rPr>
        <w:t> desde una </w:t>
      </w:r>
      <w:r w:rsidRPr="007E50A0">
        <w:rPr>
          <w:rFonts w:ascii="Arial" w:hAnsi="Arial" w:cs="Arial"/>
          <w:b/>
          <w:bCs/>
          <w:color w:val="4A4A4A"/>
          <w:sz w:val="21"/>
          <w:szCs w:val="21"/>
        </w:rPr>
        <w:t>“clase”</w:t>
      </w:r>
      <w:r w:rsidRPr="007E50A0">
        <w:rPr>
          <w:rFonts w:ascii="Arial" w:hAnsi="Arial" w:cs="Arial"/>
          <w:color w:val="4A4A4A"/>
          <w:sz w:val="21"/>
          <w:szCs w:val="21"/>
        </w:rPr>
        <w:t>, se hace referencia a la instancia generada por el constructor.</w:t>
      </w:r>
    </w:p>
    <w:p w:rsidR="00A31933" w:rsidRDefault="00A31933" w:rsidP="00A31933">
      <w:pPr>
        <w:pStyle w:val="NormalWeb"/>
        <w:shd w:val="clear" w:color="auto" w:fill="FFFFFF"/>
        <w:spacing w:before="0" w:beforeAutospacing="0" w:after="0" w:afterAutospacing="0"/>
        <w:jc w:val="both"/>
        <w:rPr>
          <w:rFonts w:ascii="Arial" w:hAnsi="Arial" w:cs="Arial"/>
          <w:color w:val="4A4A4A"/>
          <w:sz w:val="21"/>
          <w:szCs w:val="21"/>
        </w:rPr>
      </w:pPr>
    </w:p>
    <w:p w:rsidR="00A31933" w:rsidRDefault="00A31933" w:rsidP="00A31933">
      <w:pPr>
        <w:pStyle w:val="NormalWeb"/>
        <w:shd w:val="clear" w:color="auto" w:fill="FFFFFF"/>
        <w:spacing w:before="0" w:beforeAutospacing="0" w:after="0" w:afterAutospacing="0"/>
        <w:jc w:val="both"/>
        <w:rPr>
          <w:rFonts w:ascii="Arial" w:hAnsi="Arial" w:cs="Arial"/>
          <w:color w:val="4A4A4A"/>
          <w:sz w:val="21"/>
          <w:szCs w:val="21"/>
        </w:rPr>
      </w:pPr>
    </w:p>
    <w:p w:rsidR="00A31933" w:rsidRDefault="00A31933" w:rsidP="00A31933">
      <w:pPr>
        <w:pStyle w:val="Ttulo1"/>
        <w:rPr>
          <w:u w:val="single"/>
        </w:rPr>
      </w:pPr>
      <w:r w:rsidRPr="00A31933">
        <w:rPr>
          <w:u w:val="single"/>
        </w:rPr>
        <w:t>Los métodos call, apply y bind</w:t>
      </w:r>
    </w:p>
    <w:p w:rsidR="00A31933" w:rsidRPr="00A31933" w:rsidRDefault="00A31933" w:rsidP="00A31933">
      <w:pPr>
        <w:spacing w:before="0" w:line="240" w:lineRule="auto"/>
        <w:jc w:val="both"/>
        <w:rPr>
          <w:rFonts w:ascii="Arial" w:hAnsi="Arial" w:cs="Arial"/>
          <w:sz w:val="21"/>
          <w:szCs w:val="21"/>
          <w:lang w:val="es-MX"/>
        </w:rPr>
      </w:pPr>
      <w:r w:rsidRPr="00A31933">
        <w:rPr>
          <w:rFonts w:ascii="Arial" w:hAnsi="Arial" w:cs="Arial"/>
          <w:sz w:val="21"/>
          <w:szCs w:val="21"/>
          <w:lang w:val="es-MX"/>
        </w:rPr>
        <w:t>Estas funciones nos sirven para establecer el valor de </w:t>
      </w:r>
      <w:proofErr w:type="spellStart"/>
      <w:r w:rsidRPr="00A31933">
        <w:rPr>
          <w:rFonts w:ascii="Arial" w:hAnsi="Arial" w:cs="Arial"/>
          <w:i/>
          <w:iCs/>
          <w:sz w:val="21"/>
          <w:szCs w:val="21"/>
          <w:lang w:val="es-MX"/>
        </w:rPr>
        <w:t>this</w:t>
      </w:r>
      <w:proofErr w:type="spellEnd"/>
      <w:r w:rsidRPr="00A31933">
        <w:rPr>
          <w:rFonts w:ascii="Arial" w:hAnsi="Arial" w:cs="Arial"/>
          <w:sz w:val="21"/>
          <w:szCs w:val="21"/>
          <w:lang w:val="es-MX"/>
        </w:rPr>
        <w:t xml:space="preserve">, es decir cambiar el contexto que se </w:t>
      </w:r>
      <w:proofErr w:type="gramStart"/>
      <w:r w:rsidRPr="00A31933">
        <w:rPr>
          <w:rFonts w:ascii="Arial" w:hAnsi="Arial" w:cs="Arial"/>
          <w:sz w:val="21"/>
          <w:szCs w:val="21"/>
          <w:lang w:val="es-MX"/>
        </w:rPr>
        <w:t>va</w:t>
      </w:r>
      <w:proofErr w:type="gramEnd"/>
      <w:r w:rsidRPr="00A31933">
        <w:rPr>
          <w:rFonts w:ascii="Arial" w:hAnsi="Arial" w:cs="Arial"/>
          <w:sz w:val="21"/>
          <w:szCs w:val="21"/>
          <w:lang w:val="es-MX"/>
        </w:rPr>
        <w:t xml:space="preserve"> usar cuando la función sea llamada.</w:t>
      </w:r>
    </w:p>
    <w:p w:rsidR="00A31933" w:rsidRPr="00A31933" w:rsidRDefault="00A31933" w:rsidP="00A31933">
      <w:pPr>
        <w:spacing w:before="0" w:line="240" w:lineRule="auto"/>
        <w:jc w:val="both"/>
        <w:rPr>
          <w:rFonts w:ascii="Arial" w:hAnsi="Arial" w:cs="Arial"/>
          <w:sz w:val="21"/>
          <w:szCs w:val="21"/>
          <w:lang w:val="es-MX"/>
        </w:rPr>
      </w:pPr>
      <w:r w:rsidRPr="00A31933">
        <w:rPr>
          <w:rFonts w:ascii="Arial" w:hAnsi="Arial" w:cs="Arial"/>
          <w:sz w:val="21"/>
          <w:szCs w:val="21"/>
          <w:lang w:val="es-MX"/>
        </w:rPr>
        <w:t>Las funciones </w:t>
      </w:r>
      <w:proofErr w:type="spellStart"/>
      <w:r w:rsidRPr="00A31933">
        <w:rPr>
          <w:rFonts w:ascii="Arial" w:hAnsi="Arial" w:cs="Arial"/>
          <w:b/>
          <w:bCs/>
          <w:sz w:val="21"/>
          <w:szCs w:val="21"/>
          <w:lang w:val="es-MX"/>
        </w:rPr>
        <w:t>call</w:t>
      </w:r>
      <w:proofErr w:type="spellEnd"/>
      <w:r w:rsidRPr="00A31933">
        <w:rPr>
          <w:rFonts w:ascii="Arial" w:hAnsi="Arial" w:cs="Arial"/>
          <w:b/>
          <w:bCs/>
          <w:sz w:val="21"/>
          <w:szCs w:val="21"/>
          <w:lang w:val="es-MX"/>
        </w:rPr>
        <w:t xml:space="preserve">, </w:t>
      </w:r>
      <w:proofErr w:type="spellStart"/>
      <w:r w:rsidRPr="00A31933">
        <w:rPr>
          <w:rFonts w:ascii="Arial" w:hAnsi="Arial" w:cs="Arial"/>
          <w:b/>
          <w:bCs/>
          <w:sz w:val="21"/>
          <w:szCs w:val="21"/>
          <w:lang w:val="es-MX"/>
        </w:rPr>
        <w:t>apply</w:t>
      </w:r>
      <w:proofErr w:type="spellEnd"/>
      <w:r w:rsidRPr="00A31933">
        <w:rPr>
          <w:rFonts w:ascii="Arial" w:hAnsi="Arial" w:cs="Arial"/>
          <w:b/>
          <w:bCs/>
          <w:sz w:val="21"/>
          <w:szCs w:val="21"/>
          <w:lang w:val="es-MX"/>
        </w:rPr>
        <w:t xml:space="preserve"> y </w:t>
      </w:r>
      <w:proofErr w:type="spellStart"/>
      <w:r w:rsidRPr="00A31933">
        <w:rPr>
          <w:rFonts w:ascii="Arial" w:hAnsi="Arial" w:cs="Arial"/>
          <w:b/>
          <w:bCs/>
          <w:sz w:val="21"/>
          <w:szCs w:val="21"/>
          <w:lang w:val="es-MX"/>
        </w:rPr>
        <w:t>bind</w:t>
      </w:r>
      <w:proofErr w:type="spellEnd"/>
      <w:r w:rsidRPr="00A31933">
        <w:rPr>
          <w:rFonts w:ascii="Arial" w:hAnsi="Arial" w:cs="Arial"/>
          <w:sz w:val="21"/>
          <w:szCs w:val="21"/>
          <w:lang w:val="es-MX"/>
        </w:rPr>
        <w:t xml:space="preserve"> son parte del prototipo </w:t>
      </w:r>
      <w:proofErr w:type="spellStart"/>
      <w:r w:rsidRPr="00A31933">
        <w:rPr>
          <w:rFonts w:ascii="Arial" w:hAnsi="Arial" w:cs="Arial"/>
          <w:sz w:val="21"/>
          <w:szCs w:val="21"/>
          <w:lang w:val="es-MX"/>
        </w:rPr>
        <w:t>Function</w:t>
      </w:r>
      <w:proofErr w:type="spellEnd"/>
      <w:r w:rsidRPr="00A31933">
        <w:rPr>
          <w:rFonts w:ascii="Arial" w:hAnsi="Arial" w:cs="Arial"/>
          <w:sz w:val="21"/>
          <w:szCs w:val="21"/>
          <w:lang w:val="es-MX"/>
        </w:rPr>
        <w:t>. Toda función usa este prototipo y por lo tanto tiene estas tres funciones.</w:t>
      </w:r>
    </w:p>
    <w:p w:rsidR="00A31933" w:rsidRPr="00A31933" w:rsidRDefault="00A31933" w:rsidP="00A31933">
      <w:pPr>
        <w:numPr>
          <w:ilvl w:val="0"/>
          <w:numId w:val="27"/>
        </w:numPr>
        <w:spacing w:before="0" w:line="240" w:lineRule="auto"/>
        <w:jc w:val="both"/>
        <w:rPr>
          <w:rFonts w:ascii="Arial" w:hAnsi="Arial" w:cs="Arial"/>
          <w:sz w:val="21"/>
          <w:szCs w:val="21"/>
          <w:lang w:val="es-MX"/>
        </w:rPr>
      </w:pPr>
      <w:proofErr w:type="spellStart"/>
      <w:r w:rsidRPr="00A31933">
        <w:rPr>
          <w:rFonts w:ascii="Arial" w:hAnsi="Arial" w:cs="Arial"/>
          <w:b/>
          <w:bCs/>
          <w:sz w:val="21"/>
          <w:szCs w:val="21"/>
          <w:lang w:val="es-MX"/>
        </w:rPr>
        <w:t>functionName.call</w:t>
      </w:r>
      <w:proofErr w:type="spellEnd"/>
      <w:r w:rsidRPr="00A31933">
        <w:rPr>
          <w:rFonts w:ascii="Arial" w:hAnsi="Arial" w:cs="Arial"/>
          <w:b/>
          <w:bCs/>
          <w:sz w:val="21"/>
          <w:szCs w:val="21"/>
          <w:lang w:val="es-MX"/>
        </w:rPr>
        <w:t>()</w:t>
      </w:r>
      <w:r w:rsidRPr="00A31933">
        <w:rPr>
          <w:rFonts w:ascii="Arial" w:hAnsi="Arial" w:cs="Arial"/>
          <w:sz w:val="21"/>
          <w:szCs w:val="21"/>
          <w:lang w:val="es-MX"/>
        </w:rPr>
        <w:t>. Ejecuta la función recibiendo como primer argumento el </w:t>
      </w:r>
      <w:proofErr w:type="spellStart"/>
      <w:r w:rsidRPr="00A31933">
        <w:rPr>
          <w:rFonts w:ascii="Arial" w:hAnsi="Arial" w:cs="Arial"/>
          <w:i/>
          <w:iCs/>
          <w:sz w:val="21"/>
          <w:szCs w:val="21"/>
          <w:lang w:val="es-MX"/>
        </w:rPr>
        <w:t>this</w:t>
      </w:r>
      <w:proofErr w:type="spellEnd"/>
      <w:r w:rsidRPr="00A31933">
        <w:rPr>
          <w:rFonts w:ascii="Arial" w:hAnsi="Arial" w:cs="Arial"/>
          <w:sz w:val="21"/>
          <w:szCs w:val="21"/>
          <w:lang w:val="es-MX"/>
        </w:rPr>
        <w:t xml:space="preserve"> y los siguientes son los argumentos que recibe la función que llamó a </w:t>
      </w:r>
      <w:proofErr w:type="spellStart"/>
      <w:r w:rsidRPr="00A31933">
        <w:rPr>
          <w:rFonts w:ascii="Arial" w:hAnsi="Arial" w:cs="Arial"/>
          <w:sz w:val="21"/>
          <w:szCs w:val="21"/>
          <w:lang w:val="es-MX"/>
        </w:rPr>
        <w:t>call</w:t>
      </w:r>
      <w:proofErr w:type="spellEnd"/>
      <w:r w:rsidRPr="00A31933">
        <w:rPr>
          <w:rFonts w:ascii="Arial" w:hAnsi="Arial" w:cs="Arial"/>
          <w:sz w:val="21"/>
          <w:szCs w:val="21"/>
          <w:lang w:val="es-MX"/>
        </w:rPr>
        <w:t>.</w:t>
      </w:r>
    </w:p>
    <w:p w:rsidR="00A31933" w:rsidRPr="00A31933" w:rsidRDefault="00A31933" w:rsidP="00A31933">
      <w:pPr>
        <w:numPr>
          <w:ilvl w:val="0"/>
          <w:numId w:val="27"/>
        </w:numPr>
        <w:spacing w:before="0" w:line="240" w:lineRule="auto"/>
        <w:jc w:val="both"/>
        <w:rPr>
          <w:rFonts w:ascii="Arial" w:hAnsi="Arial" w:cs="Arial"/>
          <w:sz w:val="21"/>
          <w:szCs w:val="21"/>
          <w:lang w:val="es-MX"/>
        </w:rPr>
      </w:pPr>
      <w:proofErr w:type="spellStart"/>
      <w:r w:rsidRPr="00A31933">
        <w:rPr>
          <w:rFonts w:ascii="Arial" w:hAnsi="Arial" w:cs="Arial"/>
          <w:b/>
          <w:bCs/>
          <w:sz w:val="21"/>
          <w:szCs w:val="21"/>
          <w:lang w:val="es-MX"/>
        </w:rPr>
        <w:t>functionName.apply</w:t>
      </w:r>
      <w:proofErr w:type="spellEnd"/>
      <w:r w:rsidRPr="00A31933">
        <w:rPr>
          <w:rFonts w:ascii="Arial" w:hAnsi="Arial" w:cs="Arial"/>
          <w:b/>
          <w:bCs/>
          <w:sz w:val="21"/>
          <w:szCs w:val="21"/>
          <w:lang w:val="es-MX"/>
        </w:rPr>
        <w:t>()</w:t>
      </w:r>
      <w:r w:rsidRPr="00A31933">
        <w:rPr>
          <w:rFonts w:ascii="Arial" w:hAnsi="Arial" w:cs="Arial"/>
          <w:sz w:val="21"/>
          <w:szCs w:val="21"/>
          <w:lang w:val="es-MX"/>
        </w:rPr>
        <w:t>. Ejecuta la función recibiendo como primer argumento el </w:t>
      </w:r>
      <w:proofErr w:type="spellStart"/>
      <w:r w:rsidRPr="00A31933">
        <w:rPr>
          <w:rFonts w:ascii="Arial" w:hAnsi="Arial" w:cs="Arial"/>
          <w:i/>
          <w:iCs/>
          <w:sz w:val="21"/>
          <w:szCs w:val="21"/>
          <w:lang w:val="es-MX"/>
        </w:rPr>
        <w:t>this</w:t>
      </w:r>
      <w:proofErr w:type="spellEnd"/>
      <w:r w:rsidRPr="00A31933">
        <w:rPr>
          <w:rFonts w:ascii="Arial" w:hAnsi="Arial" w:cs="Arial"/>
          <w:sz w:val="21"/>
          <w:szCs w:val="21"/>
          <w:lang w:val="es-MX"/>
        </w:rPr>
        <w:t xml:space="preserve"> y como segundo un arreglo con los argumentos que recibe la función que llamó a </w:t>
      </w:r>
      <w:proofErr w:type="spellStart"/>
      <w:r w:rsidRPr="00A31933">
        <w:rPr>
          <w:rFonts w:ascii="Arial" w:hAnsi="Arial" w:cs="Arial"/>
          <w:sz w:val="21"/>
          <w:szCs w:val="21"/>
          <w:lang w:val="es-MX"/>
        </w:rPr>
        <w:t>apply</w:t>
      </w:r>
      <w:proofErr w:type="spellEnd"/>
      <w:r w:rsidRPr="00A31933">
        <w:rPr>
          <w:rFonts w:ascii="Arial" w:hAnsi="Arial" w:cs="Arial"/>
          <w:sz w:val="21"/>
          <w:szCs w:val="21"/>
          <w:lang w:val="es-MX"/>
        </w:rPr>
        <w:t>.</w:t>
      </w:r>
    </w:p>
    <w:p w:rsidR="00A31933" w:rsidRPr="00354E58" w:rsidRDefault="00A31933" w:rsidP="00A31933">
      <w:pPr>
        <w:numPr>
          <w:ilvl w:val="0"/>
          <w:numId w:val="27"/>
        </w:numPr>
        <w:spacing w:before="0" w:line="240" w:lineRule="auto"/>
        <w:jc w:val="both"/>
        <w:rPr>
          <w:rFonts w:ascii="Arial" w:hAnsi="Arial" w:cs="Arial"/>
          <w:sz w:val="21"/>
          <w:szCs w:val="21"/>
          <w:lang w:val="es-MX"/>
        </w:rPr>
      </w:pPr>
      <w:proofErr w:type="spellStart"/>
      <w:r w:rsidRPr="00A31933">
        <w:rPr>
          <w:rFonts w:ascii="Arial" w:hAnsi="Arial" w:cs="Arial"/>
          <w:b/>
          <w:bCs/>
          <w:sz w:val="21"/>
          <w:szCs w:val="21"/>
          <w:lang w:val="es-MX"/>
        </w:rPr>
        <w:t>functionName.bind</w:t>
      </w:r>
      <w:proofErr w:type="spellEnd"/>
      <w:r w:rsidRPr="00A31933">
        <w:rPr>
          <w:rFonts w:ascii="Arial" w:hAnsi="Arial" w:cs="Arial"/>
          <w:b/>
          <w:bCs/>
          <w:sz w:val="21"/>
          <w:szCs w:val="21"/>
          <w:lang w:val="es-MX"/>
        </w:rPr>
        <w:t>()</w:t>
      </w:r>
      <w:r w:rsidRPr="00A31933">
        <w:rPr>
          <w:rFonts w:ascii="Arial" w:hAnsi="Arial" w:cs="Arial"/>
          <w:sz w:val="21"/>
          <w:szCs w:val="21"/>
          <w:lang w:val="es-MX"/>
        </w:rPr>
        <w:t>. Recibe como primer y único argumento el </w:t>
      </w:r>
      <w:proofErr w:type="spellStart"/>
      <w:r w:rsidRPr="00A31933">
        <w:rPr>
          <w:rFonts w:ascii="Arial" w:hAnsi="Arial" w:cs="Arial"/>
          <w:i/>
          <w:iCs/>
          <w:sz w:val="21"/>
          <w:szCs w:val="21"/>
          <w:lang w:val="es-MX"/>
        </w:rPr>
        <w:t>this</w:t>
      </w:r>
      <w:proofErr w:type="spellEnd"/>
      <w:r w:rsidRPr="00A31933">
        <w:rPr>
          <w:rFonts w:ascii="Arial" w:hAnsi="Arial" w:cs="Arial"/>
          <w:sz w:val="21"/>
          <w:szCs w:val="21"/>
          <w:lang w:val="es-MX"/>
        </w:rPr>
        <w:t xml:space="preserve">. No ejecuta la función, sólo regresa otra función con el nuevo </w:t>
      </w:r>
      <w:proofErr w:type="spellStart"/>
      <w:r w:rsidRPr="00A31933">
        <w:rPr>
          <w:rFonts w:ascii="Arial" w:hAnsi="Arial" w:cs="Arial"/>
          <w:sz w:val="21"/>
          <w:szCs w:val="21"/>
          <w:lang w:val="es-MX"/>
        </w:rPr>
        <w:t>this</w:t>
      </w:r>
      <w:proofErr w:type="spellEnd"/>
      <w:r w:rsidRPr="00A31933">
        <w:rPr>
          <w:rFonts w:ascii="Arial" w:hAnsi="Arial" w:cs="Arial"/>
          <w:sz w:val="21"/>
          <w:szCs w:val="21"/>
          <w:lang w:val="es-MX"/>
        </w:rPr>
        <w:t xml:space="preserve"> integrado.</w:t>
      </w:r>
    </w:p>
    <w:p w:rsidR="00A31933" w:rsidRDefault="00A31933" w:rsidP="00A31933">
      <w:pPr>
        <w:spacing w:before="0" w:line="240" w:lineRule="auto"/>
        <w:jc w:val="both"/>
        <w:rPr>
          <w:rFonts w:ascii="Arial" w:hAnsi="Arial" w:cs="Arial"/>
          <w:sz w:val="21"/>
          <w:szCs w:val="21"/>
          <w:u w:val="single"/>
          <w:lang w:val="es-MX"/>
        </w:rPr>
      </w:pPr>
    </w:p>
    <w:p w:rsidR="005B5597" w:rsidRDefault="005B5597" w:rsidP="00A31933">
      <w:pPr>
        <w:spacing w:before="0" w:line="240" w:lineRule="auto"/>
        <w:jc w:val="both"/>
        <w:rPr>
          <w:rFonts w:ascii="Arial" w:hAnsi="Arial" w:cs="Arial"/>
          <w:sz w:val="21"/>
          <w:szCs w:val="21"/>
          <w:u w:val="single"/>
          <w:lang w:val="es-MX"/>
        </w:rPr>
      </w:pPr>
    </w:p>
    <w:p w:rsidR="005B5597" w:rsidRDefault="005B5597" w:rsidP="005B5597">
      <w:pPr>
        <w:pStyle w:val="Ttulo1"/>
        <w:rPr>
          <w:u w:val="single"/>
        </w:rPr>
      </w:pPr>
      <w:r w:rsidRPr="005B5597">
        <w:rPr>
          <w:u w:val="single"/>
        </w:rPr>
        <w:t>Prototype</w:t>
      </w:r>
    </w:p>
    <w:p w:rsidR="005B5597" w:rsidRPr="005B5597" w:rsidRDefault="005B5597" w:rsidP="005B5597">
      <w:pPr>
        <w:pStyle w:val="NormalWeb"/>
        <w:shd w:val="clear" w:color="auto" w:fill="FFFFFF"/>
        <w:spacing w:before="113" w:beforeAutospacing="0" w:after="113" w:afterAutospacing="0"/>
        <w:jc w:val="both"/>
        <w:rPr>
          <w:rFonts w:ascii="Arial" w:hAnsi="Arial" w:cs="Arial"/>
          <w:color w:val="273B47"/>
          <w:sz w:val="21"/>
          <w:szCs w:val="21"/>
        </w:rPr>
      </w:pPr>
      <w:r w:rsidRPr="005B5597">
        <w:rPr>
          <w:rFonts w:ascii="Arial" w:hAnsi="Arial" w:cs="Arial"/>
          <w:color w:val="273B47"/>
          <w:sz w:val="21"/>
          <w:szCs w:val="21"/>
        </w:rPr>
        <w:t xml:space="preserve">En </w:t>
      </w:r>
      <w:proofErr w:type="spellStart"/>
      <w:r w:rsidRPr="005B5597">
        <w:rPr>
          <w:rFonts w:ascii="Arial" w:hAnsi="Arial" w:cs="Arial"/>
          <w:color w:val="273B47"/>
          <w:sz w:val="21"/>
          <w:szCs w:val="21"/>
        </w:rPr>
        <w:t>Javascript</w:t>
      </w:r>
      <w:proofErr w:type="spellEnd"/>
      <w:r w:rsidRPr="005B5597">
        <w:rPr>
          <w:rFonts w:ascii="Arial" w:hAnsi="Arial" w:cs="Arial"/>
          <w:color w:val="273B47"/>
          <w:sz w:val="21"/>
          <w:szCs w:val="21"/>
        </w:rPr>
        <w:t xml:space="preserve"> todo son objetos, no tenemos clases, no tenemos ese plano para crear objetos.</w:t>
      </w:r>
    </w:p>
    <w:p w:rsidR="005B5597" w:rsidRDefault="005B5597" w:rsidP="005B5597">
      <w:pPr>
        <w:pStyle w:val="NormalWeb"/>
        <w:shd w:val="clear" w:color="auto" w:fill="FFFFFF"/>
        <w:spacing w:before="0" w:beforeAutospacing="0" w:after="0" w:afterAutospacing="0"/>
        <w:jc w:val="both"/>
        <w:rPr>
          <w:rFonts w:ascii="Arial" w:hAnsi="Arial" w:cs="Arial"/>
          <w:color w:val="273B47"/>
          <w:sz w:val="21"/>
          <w:szCs w:val="21"/>
        </w:rPr>
      </w:pPr>
      <w:r w:rsidRPr="005B5597">
        <w:rPr>
          <w:rFonts w:ascii="Arial" w:hAnsi="Arial" w:cs="Arial"/>
          <w:color w:val="273B47"/>
          <w:sz w:val="21"/>
          <w:szCs w:val="21"/>
        </w:rPr>
        <w:t>Todos los objetos “heredan” de un prototipo que a su vez hereda de otro prototipo y así sucesivamente creando lo que se llama la </w:t>
      </w:r>
      <w:proofErr w:type="spellStart"/>
      <w:r w:rsidRPr="005B5597">
        <w:rPr>
          <w:rStyle w:val="Textoennegrita"/>
          <w:rFonts w:ascii="Arial" w:eastAsiaTheme="majorEastAsia" w:hAnsi="Arial" w:cs="Arial"/>
          <w:color w:val="273B47"/>
          <w:sz w:val="21"/>
          <w:szCs w:val="21"/>
        </w:rPr>
        <w:t>prototype</w:t>
      </w:r>
      <w:proofErr w:type="spellEnd"/>
      <w:r w:rsidRPr="005B5597">
        <w:rPr>
          <w:rStyle w:val="Textoennegrita"/>
          <w:rFonts w:ascii="Arial" w:eastAsiaTheme="majorEastAsia" w:hAnsi="Arial" w:cs="Arial"/>
          <w:color w:val="273B47"/>
          <w:sz w:val="21"/>
          <w:szCs w:val="21"/>
        </w:rPr>
        <w:t xml:space="preserve"> </w:t>
      </w:r>
      <w:proofErr w:type="spellStart"/>
      <w:r w:rsidRPr="005B5597">
        <w:rPr>
          <w:rStyle w:val="Textoennegrita"/>
          <w:rFonts w:ascii="Arial" w:eastAsiaTheme="majorEastAsia" w:hAnsi="Arial" w:cs="Arial"/>
          <w:color w:val="273B47"/>
          <w:sz w:val="21"/>
          <w:szCs w:val="21"/>
        </w:rPr>
        <w:t>chain</w:t>
      </w:r>
      <w:proofErr w:type="spellEnd"/>
      <w:r w:rsidRPr="005B5597">
        <w:rPr>
          <w:rFonts w:ascii="Arial" w:hAnsi="Arial" w:cs="Arial"/>
          <w:color w:val="273B47"/>
          <w:sz w:val="21"/>
          <w:szCs w:val="21"/>
        </w:rPr>
        <w:t>.</w:t>
      </w:r>
    </w:p>
    <w:p w:rsidR="005B5597" w:rsidRPr="005B5597" w:rsidRDefault="005B5597" w:rsidP="005B5597">
      <w:pPr>
        <w:pStyle w:val="NormalWeb"/>
        <w:shd w:val="clear" w:color="auto" w:fill="FFFFFF"/>
        <w:spacing w:before="0" w:beforeAutospacing="0" w:after="0" w:afterAutospacing="0"/>
        <w:jc w:val="both"/>
        <w:rPr>
          <w:rFonts w:ascii="Arial" w:hAnsi="Arial" w:cs="Arial"/>
          <w:color w:val="273B47"/>
          <w:sz w:val="21"/>
          <w:szCs w:val="21"/>
        </w:rPr>
      </w:pPr>
    </w:p>
    <w:p w:rsidR="000439F9" w:rsidRDefault="005B5597" w:rsidP="005B5597">
      <w:pPr>
        <w:pStyle w:val="NormalWeb"/>
        <w:shd w:val="clear" w:color="auto" w:fill="FFFFFF"/>
        <w:spacing w:before="0" w:beforeAutospacing="0" w:after="0" w:afterAutospacing="0"/>
        <w:jc w:val="both"/>
        <w:rPr>
          <w:rFonts w:ascii="Arial" w:hAnsi="Arial" w:cs="Arial"/>
          <w:color w:val="273B47"/>
          <w:sz w:val="21"/>
          <w:szCs w:val="21"/>
        </w:rPr>
      </w:pPr>
      <w:r w:rsidRPr="005B5597">
        <w:rPr>
          <w:rFonts w:ascii="Arial" w:hAnsi="Arial" w:cs="Arial"/>
          <w:color w:val="273B47"/>
          <w:sz w:val="21"/>
          <w:szCs w:val="21"/>
        </w:rPr>
        <w:t xml:space="preserve">La </w:t>
      </w:r>
      <w:proofErr w:type="spellStart"/>
      <w:r w:rsidRPr="005B5597">
        <w:rPr>
          <w:rFonts w:ascii="Arial" w:hAnsi="Arial" w:cs="Arial"/>
          <w:color w:val="273B47"/>
          <w:sz w:val="21"/>
          <w:szCs w:val="21"/>
        </w:rPr>
        <w:t>keyword</w:t>
      </w:r>
      <w:proofErr w:type="spellEnd"/>
      <w:r w:rsidRPr="005B5597">
        <w:rPr>
          <w:rFonts w:ascii="Arial" w:hAnsi="Arial" w:cs="Arial"/>
          <w:color w:val="273B47"/>
          <w:sz w:val="21"/>
          <w:szCs w:val="21"/>
        </w:rPr>
        <w:t> </w:t>
      </w:r>
      <w:r w:rsidRPr="005B5597">
        <w:rPr>
          <w:rStyle w:val="nfasis"/>
          <w:rFonts w:ascii="Arial" w:hAnsi="Arial" w:cs="Arial"/>
          <w:color w:val="273B47"/>
          <w:sz w:val="21"/>
          <w:szCs w:val="21"/>
        </w:rPr>
        <w:t>new</w:t>
      </w:r>
      <w:r w:rsidRPr="005B5597">
        <w:rPr>
          <w:rFonts w:ascii="Arial" w:hAnsi="Arial" w:cs="Arial"/>
          <w:color w:val="273B47"/>
          <w:sz w:val="21"/>
          <w:szCs w:val="21"/>
        </w:rPr>
        <w:t xml:space="preserve"> crea un nuevo objeto que “hereda” todas las propiedades del </w:t>
      </w:r>
      <w:proofErr w:type="spellStart"/>
      <w:r w:rsidRPr="005B5597">
        <w:rPr>
          <w:rFonts w:ascii="Arial" w:hAnsi="Arial" w:cs="Arial"/>
          <w:color w:val="273B47"/>
          <w:sz w:val="21"/>
          <w:szCs w:val="21"/>
        </w:rPr>
        <w:t>prototype</w:t>
      </w:r>
      <w:proofErr w:type="spellEnd"/>
      <w:r w:rsidRPr="005B5597">
        <w:rPr>
          <w:rFonts w:ascii="Arial" w:hAnsi="Arial" w:cs="Arial"/>
          <w:color w:val="273B47"/>
          <w:sz w:val="21"/>
          <w:szCs w:val="21"/>
        </w:rPr>
        <w:t xml:space="preserve"> de otro objeto. No confundir </w:t>
      </w:r>
      <w:proofErr w:type="spellStart"/>
      <w:r w:rsidRPr="005B5597">
        <w:rPr>
          <w:rFonts w:ascii="Arial" w:hAnsi="Arial" w:cs="Arial"/>
          <w:color w:val="273B47"/>
          <w:sz w:val="21"/>
          <w:szCs w:val="21"/>
        </w:rPr>
        <w:t>prototype</w:t>
      </w:r>
      <w:proofErr w:type="spellEnd"/>
      <w:r w:rsidRPr="005B5597">
        <w:rPr>
          <w:rFonts w:ascii="Arial" w:hAnsi="Arial" w:cs="Arial"/>
          <w:color w:val="273B47"/>
          <w:sz w:val="21"/>
          <w:szCs w:val="21"/>
        </w:rPr>
        <w:t xml:space="preserve"> con </w:t>
      </w:r>
      <w:r w:rsidRPr="005B5597">
        <w:rPr>
          <w:rStyle w:val="Textoennegrita"/>
          <w:rFonts w:ascii="Arial" w:eastAsiaTheme="majorEastAsia" w:hAnsi="Arial" w:cs="Arial"/>
          <w:color w:val="273B47"/>
          <w:sz w:val="21"/>
          <w:szCs w:val="21"/>
        </w:rPr>
        <w:t>proto</w:t>
      </w:r>
      <w:r w:rsidRPr="005B5597">
        <w:rPr>
          <w:rFonts w:ascii="Arial" w:hAnsi="Arial" w:cs="Arial"/>
          <w:color w:val="273B47"/>
          <w:sz w:val="21"/>
          <w:szCs w:val="21"/>
        </w:rPr>
        <w:t xml:space="preserve"> que es sólo una propiedad en cada </w:t>
      </w:r>
      <w:proofErr w:type="spellStart"/>
      <w:r w:rsidRPr="005B5597">
        <w:rPr>
          <w:rFonts w:ascii="Arial" w:hAnsi="Arial" w:cs="Arial"/>
          <w:color w:val="273B47"/>
          <w:sz w:val="21"/>
          <w:szCs w:val="21"/>
        </w:rPr>
        <w:t>instancía</w:t>
      </w:r>
      <w:proofErr w:type="spellEnd"/>
      <w:r w:rsidRPr="005B5597">
        <w:rPr>
          <w:rFonts w:ascii="Arial" w:hAnsi="Arial" w:cs="Arial"/>
          <w:color w:val="273B47"/>
          <w:sz w:val="21"/>
          <w:szCs w:val="21"/>
        </w:rPr>
        <w:t xml:space="preserve"> que apunta al prototipo del que hereda.</w:t>
      </w:r>
    </w:p>
    <w:p w:rsidR="000439F9" w:rsidRDefault="000439F9" w:rsidP="005B5597">
      <w:pPr>
        <w:pStyle w:val="NormalWeb"/>
        <w:shd w:val="clear" w:color="auto" w:fill="FFFFFF"/>
        <w:spacing w:before="0" w:beforeAutospacing="0" w:after="0" w:afterAutospacing="0"/>
        <w:jc w:val="both"/>
        <w:rPr>
          <w:rFonts w:ascii="Arial" w:hAnsi="Arial" w:cs="Arial"/>
          <w:color w:val="273B47"/>
          <w:sz w:val="21"/>
          <w:szCs w:val="21"/>
        </w:rPr>
      </w:pPr>
    </w:p>
    <w:p w:rsidR="000439F9" w:rsidRDefault="000439F9" w:rsidP="005B5597">
      <w:pPr>
        <w:pStyle w:val="NormalWeb"/>
        <w:shd w:val="clear" w:color="auto" w:fill="FFFFFF"/>
        <w:spacing w:before="0" w:beforeAutospacing="0" w:after="0" w:afterAutospacing="0"/>
        <w:jc w:val="both"/>
        <w:rPr>
          <w:rFonts w:ascii="Arial" w:hAnsi="Arial" w:cs="Arial"/>
          <w:color w:val="273B47"/>
          <w:sz w:val="21"/>
          <w:szCs w:val="21"/>
        </w:rPr>
      </w:pPr>
    </w:p>
    <w:p w:rsidR="000439F9" w:rsidRDefault="000439F9" w:rsidP="000439F9">
      <w:pPr>
        <w:pStyle w:val="Ttulo1"/>
        <w:rPr>
          <w:u w:val="single"/>
        </w:rPr>
      </w:pPr>
      <w:r w:rsidRPr="000439F9">
        <w:rPr>
          <w:u w:val="single"/>
        </w:rPr>
        <w:t>Herencia Prototipal</w:t>
      </w:r>
    </w:p>
    <w:p w:rsidR="000439F9" w:rsidRPr="000439F9" w:rsidRDefault="000439F9" w:rsidP="000439F9">
      <w:pPr>
        <w:spacing w:before="0" w:line="240" w:lineRule="auto"/>
        <w:jc w:val="both"/>
        <w:rPr>
          <w:rFonts w:ascii="Arial" w:hAnsi="Arial" w:cs="Arial"/>
          <w:sz w:val="21"/>
          <w:szCs w:val="21"/>
          <w:lang w:val="es-MX"/>
        </w:rPr>
      </w:pPr>
      <w:r w:rsidRPr="000439F9">
        <w:rPr>
          <w:rFonts w:ascii="Arial" w:hAnsi="Arial" w:cs="Arial"/>
          <w:sz w:val="21"/>
          <w:szCs w:val="21"/>
          <w:lang w:val="es-MX"/>
        </w:rPr>
        <w:t>Por default los objetos en JavaScript tienen cómo prototipo a </w:t>
      </w:r>
      <w:proofErr w:type="spellStart"/>
      <w:r w:rsidRPr="000439F9">
        <w:rPr>
          <w:rFonts w:ascii="Arial" w:hAnsi="Arial" w:cs="Arial"/>
          <w:b/>
          <w:bCs/>
          <w:sz w:val="21"/>
          <w:szCs w:val="21"/>
          <w:lang w:val="es-MX"/>
        </w:rPr>
        <w:t>Object</w:t>
      </w:r>
      <w:proofErr w:type="spellEnd"/>
      <w:r w:rsidRPr="000439F9">
        <w:rPr>
          <w:rFonts w:ascii="Arial" w:hAnsi="Arial" w:cs="Arial"/>
          <w:sz w:val="21"/>
          <w:szCs w:val="21"/>
          <w:lang w:val="es-MX"/>
        </w:rPr>
        <w:t xml:space="preserve"> que es el punto de partida de todos los objetos, es el prototipo padre. </w:t>
      </w:r>
      <w:proofErr w:type="spellStart"/>
      <w:r w:rsidRPr="000439F9">
        <w:rPr>
          <w:rFonts w:ascii="Arial" w:hAnsi="Arial" w:cs="Arial"/>
          <w:sz w:val="21"/>
          <w:szCs w:val="21"/>
          <w:lang w:val="es-MX"/>
        </w:rPr>
        <w:t>Object</w:t>
      </w:r>
      <w:proofErr w:type="spellEnd"/>
      <w:r w:rsidRPr="000439F9">
        <w:rPr>
          <w:rFonts w:ascii="Arial" w:hAnsi="Arial" w:cs="Arial"/>
          <w:sz w:val="21"/>
          <w:szCs w:val="21"/>
          <w:lang w:val="es-MX"/>
        </w:rPr>
        <w:t xml:space="preserve"> es la raíz de todo, por lo </w:t>
      </w:r>
      <w:proofErr w:type="gramStart"/>
      <w:r w:rsidRPr="000439F9">
        <w:rPr>
          <w:rFonts w:ascii="Arial" w:hAnsi="Arial" w:cs="Arial"/>
          <w:sz w:val="21"/>
          <w:szCs w:val="21"/>
          <w:lang w:val="es-MX"/>
        </w:rPr>
        <w:t>tanto</w:t>
      </w:r>
      <w:proofErr w:type="gramEnd"/>
      <w:r w:rsidRPr="000439F9">
        <w:rPr>
          <w:rFonts w:ascii="Arial" w:hAnsi="Arial" w:cs="Arial"/>
          <w:sz w:val="21"/>
          <w:szCs w:val="21"/>
          <w:lang w:val="es-MX"/>
        </w:rPr>
        <w:t xml:space="preserve"> tiene un prototipo padre </w:t>
      </w:r>
      <w:proofErr w:type="spellStart"/>
      <w:r w:rsidRPr="000439F9">
        <w:rPr>
          <w:rFonts w:ascii="Arial" w:hAnsi="Arial" w:cs="Arial"/>
          <w:i/>
          <w:iCs/>
          <w:sz w:val="21"/>
          <w:szCs w:val="21"/>
          <w:lang w:val="es-MX"/>
        </w:rPr>
        <w:t>undefined</w:t>
      </w:r>
      <w:proofErr w:type="spellEnd"/>
      <w:r w:rsidRPr="000439F9">
        <w:rPr>
          <w:rFonts w:ascii="Arial" w:hAnsi="Arial" w:cs="Arial"/>
          <w:sz w:val="21"/>
          <w:szCs w:val="21"/>
          <w:lang w:val="es-MX"/>
        </w:rPr>
        <w:t>.</w:t>
      </w:r>
    </w:p>
    <w:p w:rsidR="000439F9" w:rsidRPr="000439F9" w:rsidRDefault="000439F9" w:rsidP="000439F9">
      <w:pPr>
        <w:spacing w:before="0" w:line="240" w:lineRule="auto"/>
        <w:jc w:val="both"/>
        <w:rPr>
          <w:rFonts w:ascii="Arial" w:hAnsi="Arial" w:cs="Arial"/>
          <w:sz w:val="21"/>
          <w:szCs w:val="21"/>
          <w:lang w:val="es-MX"/>
        </w:rPr>
      </w:pPr>
      <w:r w:rsidRPr="000439F9">
        <w:rPr>
          <w:rFonts w:ascii="Arial" w:hAnsi="Arial" w:cs="Arial"/>
          <w:sz w:val="21"/>
          <w:szCs w:val="21"/>
          <w:lang w:val="es-MX"/>
        </w:rPr>
        <w:t xml:space="preserve">Cuando se llama a una función o variable que no se encuentra en el mismo objeto que la llamó, se busca en toda la </w:t>
      </w:r>
      <w:proofErr w:type="spellStart"/>
      <w:r w:rsidRPr="000439F9">
        <w:rPr>
          <w:rFonts w:ascii="Arial" w:hAnsi="Arial" w:cs="Arial"/>
          <w:sz w:val="21"/>
          <w:szCs w:val="21"/>
          <w:lang w:val="es-MX"/>
        </w:rPr>
        <w:t>prototype</w:t>
      </w:r>
      <w:proofErr w:type="spellEnd"/>
      <w:r w:rsidRPr="000439F9">
        <w:rPr>
          <w:rFonts w:ascii="Arial" w:hAnsi="Arial" w:cs="Arial"/>
          <w:sz w:val="21"/>
          <w:szCs w:val="21"/>
          <w:lang w:val="es-MX"/>
        </w:rPr>
        <w:t xml:space="preserve"> </w:t>
      </w:r>
      <w:proofErr w:type="spellStart"/>
      <w:r w:rsidRPr="000439F9">
        <w:rPr>
          <w:rFonts w:ascii="Arial" w:hAnsi="Arial" w:cs="Arial"/>
          <w:sz w:val="21"/>
          <w:szCs w:val="21"/>
          <w:lang w:val="es-MX"/>
        </w:rPr>
        <w:t>chain</w:t>
      </w:r>
      <w:proofErr w:type="spellEnd"/>
      <w:r w:rsidRPr="000439F9">
        <w:rPr>
          <w:rFonts w:ascii="Arial" w:hAnsi="Arial" w:cs="Arial"/>
          <w:sz w:val="21"/>
          <w:szCs w:val="21"/>
          <w:lang w:val="es-MX"/>
        </w:rPr>
        <w:t xml:space="preserve"> hasta encontrarla o regresar </w:t>
      </w:r>
      <w:proofErr w:type="spellStart"/>
      <w:r w:rsidRPr="000439F9">
        <w:rPr>
          <w:rFonts w:ascii="Arial" w:hAnsi="Arial" w:cs="Arial"/>
          <w:i/>
          <w:iCs/>
          <w:sz w:val="21"/>
          <w:szCs w:val="21"/>
          <w:lang w:val="es-MX"/>
        </w:rPr>
        <w:t>undefined</w:t>
      </w:r>
      <w:proofErr w:type="spellEnd"/>
      <w:r w:rsidRPr="000439F9">
        <w:rPr>
          <w:rFonts w:ascii="Arial" w:hAnsi="Arial" w:cs="Arial"/>
          <w:sz w:val="21"/>
          <w:szCs w:val="21"/>
          <w:lang w:val="es-MX"/>
        </w:rPr>
        <w:t>.</w:t>
      </w:r>
    </w:p>
    <w:p w:rsidR="000439F9" w:rsidRDefault="000439F9" w:rsidP="000439F9">
      <w:pPr>
        <w:spacing w:before="0" w:line="240" w:lineRule="auto"/>
        <w:jc w:val="both"/>
        <w:rPr>
          <w:rFonts w:ascii="Arial" w:hAnsi="Arial" w:cs="Arial"/>
          <w:sz w:val="21"/>
          <w:szCs w:val="21"/>
          <w:lang w:val="es-MX"/>
        </w:rPr>
      </w:pPr>
      <w:r w:rsidRPr="000439F9">
        <w:rPr>
          <w:rFonts w:ascii="Arial" w:hAnsi="Arial" w:cs="Arial"/>
          <w:sz w:val="21"/>
          <w:szCs w:val="21"/>
          <w:lang w:val="es-MX"/>
        </w:rPr>
        <w:t>La función </w:t>
      </w:r>
      <w:proofErr w:type="spellStart"/>
      <w:r w:rsidRPr="000439F9">
        <w:rPr>
          <w:rFonts w:ascii="Arial" w:hAnsi="Arial" w:cs="Arial"/>
          <w:b/>
          <w:bCs/>
          <w:sz w:val="21"/>
          <w:szCs w:val="21"/>
          <w:lang w:val="es-MX"/>
        </w:rPr>
        <w:t>hasOwnProperty</w:t>
      </w:r>
      <w:proofErr w:type="spellEnd"/>
      <w:r w:rsidRPr="000439F9">
        <w:rPr>
          <w:rFonts w:ascii="Arial" w:hAnsi="Arial" w:cs="Arial"/>
          <w:sz w:val="21"/>
          <w:szCs w:val="21"/>
          <w:lang w:val="es-MX"/>
        </w:rPr>
        <w:t xml:space="preserve"> sirve para verificar si una propiedad es parte del objeto o si viene heredada desde su </w:t>
      </w:r>
      <w:proofErr w:type="spellStart"/>
      <w:r w:rsidRPr="000439F9">
        <w:rPr>
          <w:rFonts w:ascii="Arial" w:hAnsi="Arial" w:cs="Arial"/>
          <w:sz w:val="21"/>
          <w:szCs w:val="21"/>
          <w:lang w:val="es-MX"/>
        </w:rPr>
        <w:t>prototype</w:t>
      </w:r>
      <w:proofErr w:type="spellEnd"/>
      <w:r w:rsidRPr="000439F9">
        <w:rPr>
          <w:rFonts w:ascii="Arial" w:hAnsi="Arial" w:cs="Arial"/>
          <w:sz w:val="21"/>
          <w:szCs w:val="21"/>
          <w:lang w:val="es-MX"/>
        </w:rPr>
        <w:t xml:space="preserve"> </w:t>
      </w:r>
      <w:proofErr w:type="spellStart"/>
      <w:r w:rsidRPr="000439F9">
        <w:rPr>
          <w:rFonts w:ascii="Arial" w:hAnsi="Arial" w:cs="Arial"/>
          <w:sz w:val="21"/>
          <w:szCs w:val="21"/>
          <w:lang w:val="es-MX"/>
        </w:rPr>
        <w:t>chain</w:t>
      </w:r>
      <w:proofErr w:type="spellEnd"/>
      <w:r w:rsidRPr="000439F9">
        <w:rPr>
          <w:rFonts w:ascii="Arial" w:hAnsi="Arial" w:cs="Arial"/>
          <w:sz w:val="21"/>
          <w:szCs w:val="21"/>
          <w:lang w:val="es-MX"/>
        </w:rPr>
        <w:t>.</w:t>
      </w:r>
    </w:p>
    <w:p w:rsidR="00947B8B" w:rsidRDefault="00947B8B" w:rsidP="00947B8B">
      <w:pPr>
        <w:spacing w:before="0" w:line="240" w:lineRule="auto"/>
        <w:jc w:val="center"/>
        <w:rPr>
          <w:rFonts w:ascii="Arial" w:hAnsi="Arial" w:cs="Arial"/>
          <w:sz w:val="21"/>
          <w:szCs w:val="21"/>
          <w:lang w:val="es-MX"/>
        </w:rPr>
      </w:pPr>
      <w:r w:rsidRPr="00947B8B">
        <w:rPr>
          <w:rFonts w:ascii="Arial" w:hAnsi="Arial" w:cs="Arial"/>
          <w:noProof/>
          <w:sz w:val="21"/>
          <w:szCs w:val="21"/>
          <w:lang w:val="es-MX"/>
        </w:rPr>
        <w:lastRenderedPageBreak/>
        <w:drawing>
          <wp:inline distT="0" distB="0" distL="0" distR="0" wp14:anchorId="48B42D75" wp14:editId="4255A452">
            <wp:extent cx="4410075" cy="2168641"/>
            <wp:effectExtent l="0" t="0" r="0" b="317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413119" cy="2170138"/>
                    </a:xfrm>
                    <a:prstGeom prst="rect">
                      <a:avLst/>
                    </a:prstGeom>
                  </pic:spPr>
                </pic:pic>
              </a:graphicData>
            </a:graphic>
          </wp:inline>
        </w:drawing>
      </w:r>
    </w:p>
    <w:p w:rsidR="00947B8B" w:rsidRDefault="00947B8B" w:rsidP="00947B8B">
      <w:pPr>
        <w:spacing w:before="0" w:line="240" w:lineRule="auto"/>
        <w:jc w:val="center"/>
        <w:rPr>
          <w:rFonts w:ascii="Arial" w:hAnsi="Arial" w:cs="Arial"/>
          <w:sz w:val="21"/>
          <w:szCs w:val="21"/>
          <w:lang w:val="es-MX"/>
        </w:rPr>
      </w:pPr>
      <w:r w:rsidRPr="00947B8B">
        <w:rPr>
          <w:rFonts w:ascii="Arial" w:hAnsi="Arial" w:cs="Arial"/>
          <w:noProof/>
          <w:sz w:val="21"/>
          <w:szCs w:val="21"/>
          <w:lang w:val="es-MX"/>
        </w:rPr>
        <w:drawing>
          <wp:inline distT="0" distB="0" distL="0" distR="0" wp14:anchorId="1C0FB3A1" wp14:editId="4D37EF12">
            <wp:extent cx="4429125" cy="2184387"/>
            <wp:effectExtent l="0" t="0" r="0" b="698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456131" cy="2197706"/>
                    </a:xfrm>
                    <a:prstGeom prst="rect">
                      <a:avLst/>
                    </a:prstGeom>
                  </pic:spPr>
                </pic:pic>
              </a:graphicData>
            </a:graphic>
          </wp:inline>
        </w:drawing>
      </w:r>
    </w:p>
    <w:p w:rsidR="00947B8B" w:rsidRDefault="00947B8B" w:rsidP="00947B8B">
      <w:pPr>
        <w:spacing w:before="0" w:line="240" w:lineRule="auto"/>
        <w:jc w:val="center"/>
        <w:rPr>
          <w:rFonts w:ascii="Arial" w:hAnsi="Arial" w:cs="Arial"/>
          <w:sz w:val="21"/>
          <w:szCs w:val="21"/>
          <w:lang w:val="es-MX"/>
        </w:rPr>
      </w:pPr>
      <w:r w:rsidRPr="00947B8B">
        <w:rPr>
          <w:rFonts w:ascii="Arial" w:hAnsi="Arial" w:cs="Arial"/>
          <w:noProof/>
          <w:sz w:val="21"/>
          <w:szCs w:val="21"/>
          <w:lang w:val="es-MX"/>
        </w:rPr>
        <w:drawing>
          <wp:inline distT="0" distB="0" distL="0" distR="0" wp14:anchorId="305E48CB" wp14:editId="087D41AC">
            <wp:extent cx="4529138" cy="2304457"/>
            <wp:effectExtent l="0" t="0" r="5080" b="63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579356" cy="2330008"/>
                    </a:xfrm>
                    <a:prstGeom prst="rect">
                      <a:avLst/>
                    </a:prstGeom>
                  </pic:spPr>
                </pic:pic>
              </a:graphicData>
            </a:graphic>
          </wp:inline>
        </w:drawing>
      </w:r>
    </w:p>
    <w:p w:rsidR="0058287D" w:rsidRDefault="0058287D" w:rsidP="00947B8B">
      <w:pPr>
        <w:spacing w:before="0" w:line="240" w:lineRule="auto"/>
        <w:jc w:val="center"/>
        <w:rPr>
          <w:rFonts w:ascii="Arial" w:hAnsi="Arial" w:cs="Arial"/>
          <w:sz w:val="21"/>
          <w:szCs w:val="21"/>
          <w:lang w:val="es-MX"/>
        </w:rPr>
      </w:pPr>
      <w:r w:rsidRPr="0058287D">
        <w:rPr>
          <w:rFonts w:ascii="Arial" w:hAnsi="Arial" w:cs="Arial"/>
          <w:noProof/>
          <w:sz w:val="21"/>
          <w:szCs w:val="21"/>
          <w:lang w:val="es-MX"/>
        </w:rPr>
        <w:drawing>
          <wp:inline distT="0" distB="0" distL="0" distR="0" wp14:anchorId="5BAC7233" wp14:editId="29CBC1B2">
            <wp:extent cx="1542098" cy="1812514"/>
            <wp:effectExtent l="0" t="0" r="127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595850" cy="1875692"/>
                    </a:xfrm>
                    <a:prstGeom prst="rect">
                      <a:avLst/>
                    </a:prstGeom>
                  </pic:spPr>
                </pic:pic>
              </a:graphicData>
            </a:graphic>
          </wp:inline>
        </w:drawing>
      </w:r>
    </w:p>
    <w:p w:rsidR="00651535" w:rsidRDefault="00651535" w:rsidP="00651535">
      <w:pPr>
        <w:pStyle w:val="Ttulo"/>
        <w:rPr>
          <w:b/>
          <w:bCs/>
          <w:sz w:val="36"/>
          <w:szCs w:val="36"/>
        </w:rPr>
      </w:pPr>
      <w:r w:rsidRPr="00651535">
        <w:rPr>
          <w:b/>
          <w:bCs/>
          <w:sz w:val="36"/>
          <w:szCs w:val="36"/>
        </w:rPr>
        <w:lastRenderedPageBreak/>
        <w:t>Repaso de Conceptos Fundamentales</w:t>
      </w:r>
    </w:p>
    <w:p w:rsidR="00651535" w:rsidRDefault="00651535" w:rsidP="00651535">
      <w:pPr>
        <w:pStyle w:val="Ttulo1"/>
        <w:rPr>
          <w:u w:val="single"/>
        </w:rPr>
      </w:pPr>
      <w:r w:rsidRPr="00651535">
        <w:rPr>
          <w:u w:val="single"/>
        </w:rPr>
        <w:t>Parsers y el Abstract Syntax Tree</w:t>
      </w:r>
    </w:p>
    <w:p w:rsidR="00651535" w:rsidRPr="00651535" w:rsidRDefault="00651535" w:rsidP="00651535">
      <w:pPr>
        <w:spacing w:after="0" w:line="240" w:lineRule="auto"/>
        <w:jc w:val="both"/>
        <w:rPr>
          <w:rFonts w:ascii="Arial" w:hAnsi="Arial" w:cs="Arial"/>
          <w:sz w:val="21"/>
          <w:szCs w:val="21"/>
          <w:lang w:val="es-MX"/>
        </w:rPr>
      </w:pPr>
      <w:r w:rsidRPr="00651535">
        <w:rPr>
          <w:rFonts w:ascii="Arial" w:hAnsi="Arial" w:cs="Arial"/>
          <w:sz w:val="21"/>
          <w:szCs w:val="21"/>
          <w:lang w:val="es-MX"/>
        </w:rPr>
        <w:t xml:space="preserve">El JS </w:t>
      </w:r>
      <w:proofErr w:type="spellStart"/>
      <w:r w:rsidRPr="00651535">
        <w:rPr>
          <w:rFonts w:ascii="Arial" w:hAnsi="Arial" w:cs="Arial"/>
          <w:sz w:val="21"/>
          <w:szCs w:val="21"/>
          <w:lang w:val="es-MX"/>
        </w:rPr>
        <w:t>Engine</w:t>
      </w:r>
      <w:proofErr w:type="spellEnd"/>
      <w:r w:rsidRPr="00651535">
        <w:rPr>
          <w:rFonts w:ascii="Arial" w:hAnsi="Arial" w:cs="Arial"/>
          <w:sz w:val="21"/>
          <w:szCs w:val="21"/>
          <w:lang w:val="es-MX"/>
        </w:rPr>
        <w:t xml:space="preserve"> recibe el código fuente y lo procesa de la siguiente manera:</w:t>
      </w:r>
    </w:p>
    <w:p w:rsidR="00651535" w:rsidRPr="00651535" w:rsidRDefault="00651535" w:rsidP="00651535">
      <w:pPr>
        <w:numPr>
          <w:ilvl w:val="0"/>
          <w:numId w:val="28"/>
        </w:numPr>
        <w:spacing w:after="0" w:line="240" w:lineRule="auto"/>
        <w:jc w:val="both"/>
        <w:rPr>
          <w:rFonts w:ascii="Arial" w:hAnsi="Arial" w:cs="Arial"/>
          <w:sz w:val="21"/>
          <w:szCs w:val="21"/>
          <w:lang w:val="es-MX"/>
        </w:rPr>
      </w:pPr>
      <w:r w:rsidRPr="00651535">
        <w:rPr>
          <w:rFonts w:ascii="Arial" w:hAnsi="Arial" w:cs="Arial"/>
          <w:sz w:val="21"/>
          <w:szCs w:val="21"/>
          <w:lang w:val="es-MX"/>
        </w:rPr>
        <w:t>El </w:t>
      </w:r>
      <w:proofErr w:type="spellStart"/>
      <w:r w:rsidRPr="00651535">
        <w:rPr>
          <w:rFonts w:ascii="Arial" w:hAnsi="Arial" w:cs="Arial"/>
          <w:b/>
          <w:bCs/>
          <w:sz w:val="21"/>
          <w:szCs w:val="21"/>
          <w:lang w:val="es-MX"/>
        </w:rPr>
        <w:t>parser</w:t>
      </w:r>
      <w:proofErr w:type="spellEnd"/>
      <w:r w:rsidRPr="00651535">
        <w:rPr>
          <w:rFonts w:ascii="Arial" w:hAnsi="Arial" w:cs="Arial"/>
          <w:sz w:val="21"/>
          <w:szCs w:val="21"/>
          <w:lang w:val="es-MX"/>
        </w:rPr>
        <w:t> descompone y crea tokens que integran el </w:t>
      </w:r>
      <w:r w:rsidRPr="00651535">
        <w:rPr>
          <w:rFonts w:ascii="Arial" w:hAnsi="Arial" w:cs="Arial"/>
          <w:b/>
          <w:bCs/>
          <w:sz w:val="21"/>
          <w:szCs w:val="21"/>
          <w:lang w:val="es-MX"/>
        </w:rPr>
        <w:t>AST</w:t>
      </w:r>
      <w:r w:rsidRPr="00651535">
        <w:rPr>
          <w:rFonts w:ascii="Arial" w:hAnsi="Arial" w:cs="Arial"/>
          <w:sz w:val="21"/>
          <w:szCs w:val="21"/>
          <w:lang w:val="es-MX"/>
        </w:rPr>
        <w:t>.</w:t>
      </w:r>
    </w:p>
    <w:p w:rsidR="00651535" w:rsidRPr="00651535" w:rsidRDefault="00651535" w:rsidP="00651535">
      <w:pPr>
        <w:numPr>
          <w:ilvl w:val="0"/>
          <w:numId w:val="28"/>
        </w:numPr>
        <w:spacing w:after="0" w:line="240" w:lineRule="auto"/>
        <w:jc w:val="both"/>
        <w:rPr>
          <w:rFonts w:ascii="Arial" w:hAnsi="Arial" w:cs="Arial"/>
          <w:sz w:val="21"/>
          <w:szCs w:val="21"/>
          <w:lang w:val="es-MX"/>
        </w:rPr>
      </w:pPr>
      <w:r w:rsidRPr="00651535">
        <w:rPr>
          <w:rFonts w:ascii="Arial" w:hAnsi="Arial" w:cs="Arial"/>
          <w:sz w:val="21"/>
          <w:szCs w:val="21"/>
          <w:lang w:val="es-MX"/>
        </w:rPr>
        <w:t>Se compila a </w:t>
      </w:r>
      <w:proofErr w:type="spellStart"/>
      <w:r w:rsidRPr="00651535">
        <w:rPr>
          <w:rFonts w:ascii="Arial" w:hAnsi="Arial" w:cs="Arial"/>
          <w:b/>
          <w:bCs/>
          <w:sz w:val="21"/>
          <w:szCs w:val="21"/>
          <w:lang w:val="es-MX"/>
        </w:rPr>
        <w:t>bytecode</w:t>
      </w:r>
      <w:proofErr w:type="spellEnd"/>
      <w:r w:rsidRPr="00651535">
        <w:rPr>
          <w:rFonts w:ascii="Arial" w:hAnsi="Arial" w:cs="Arial"/>
          <w:sz w:val="21"/>
          <w:szCs w:val="21"/>
          <w:lang w:val="es-MX"/>
        </w:rPr>
        <w:t> y se ejecuta.</w:t>
      </w:r>
    </w:p>
    <w:p w:rsidR="00651535" w:rsidRPr="00651535" w:rsidRDefault="00651535" w:rsidP="00651535">
      <w:pPr>
        <w:numPr>
          <w:ilvl w:val="0"/>
          <w:numId w:val="28"/>
        </w:numPr>
        <w:spacing w:after="0" w:line="240" w:lineRule="auto"/>
        <w:jc w:val="both"/>
        <w:rPr>
          <w:rFonts w:ascii="Arial" w:hAnsi="Arial" w:cs="Arial"/>
          <w:sz w:val="21"/>
          <w:szCs w:val="21"/>
          <w:lang w:val="es-MX"/>
        </w:rPr>
      </w:pPr>
      <w:r w:rsidRPr="00651535">
        <w:rPr>
          <w:rFonts w:ascii="Arial" w:hAnsi="Arial" w:cs="Arial"/>
          <w:sz w:val="21"/>
          <w:szCs w:val="21"/>
          <w:lang w:val="es-MX"/>
        </w:rPr>
        <w:t>Lo que se pueda se </w:t>
      </w:r>
      <w:r w:rsidRPr="00651535">
        <w:rPr>
          <w:rFonts w:ascii="Arial" w:hAnsi="Arial" w:cs="Arial"/>
          <w:b/>
          <w:bCs/>
          <w:sz w:val="21"/>
          <w:szCs w:val="21"/>
          <w:lang w:val="es-MX"/>
        </w:rPr>
        <w:t xml:space="preserve">optimiza a machine </w:t>
      </w:r>
      <w:proofErr w:type="spellStart"/>
      <w:r w:rsidRPr="00651535">
        <w:rPr>
          <w:rFonts w:ascii="Arial" w:hAnsi="Arial" w:cs="Arial"/>
          <w:b/>
          <w:bCs/>
          <w:sz w:val="21"/>
          <w:szCs w:val="21"/>
          <w:lang w:val="es-MX"/>
        </w:rPr>
        <w:t>code</w:t>
      </w:r>
      <w:proofErr w:type="spellEnd"/>
      <w:r w:rsidRPr="00651535">
        <w:rPr>
          <w:rFonts w:ascii="Arial" w:hAnsi="Arial" w:cs="Arial"/>
          <w:sz w:val="21"/>
          <w:szCs w:val="21"/>
          <w:lang w:val="es-MX"/>
        </w:rPr>
        <w:t> y se reemplaza el código base.</w:t>
      </w:r>
    </w:p>
    <w:p w:rsidR="00651535" w:rsidRPr="00651535" w:rsidRDefault="00651535" w:rsidP="00651535">
      <w:pPr>
        <w:spacing w:after="0" w:line="240" w:lineRule="auto"/>
        <w:jc w:val="both"/>
        <w:rPr>
          <w:rFonts w:ascii="Arial" w:hAnsi="Arial" w:cs="Arial"/>
          <w:sz w:val="21"/>
          <w:szCs w:val="21"/>
          <w:lang w:val="es-MX"/>
        </w:rPr>
      </w:pPr>
      <w:r w:rsidRPr="00651535">
        <w:rPr>
          <w:rFonts w:ascii="Arial" w:hAnsi="Arial" w:cs="Arial"/>
          <w:sz w:val="21"/>
          <w:szCs w:val="21"/>
          <w:lang w:val="es-MX"/>
        </w:rPr>
        <w:t>Un </w:t>
      </w:r>
      <w:proofErr w:type="spellStart"/>
      <w:r w:rsidRPr="00651535">
        <w:rPr>
          <w:rFonts w:ascii="Arial" w:hAnsi="Arial" w:cs="Arial"/>
          <w:b/>
          <w:bCs/>
          <w:sz w:val="21"/>
          <w:szCs w:val="21"/>
          <w:lang w:val="es-MX"/>
        </w:rPr>
        <w:t>SyntaxError</w:t>
      </w:r>
      <w:proofErr w:type="spellEnd"/>
      <w:r w:rsidRPr="00651535">
        <w:rPr>
          <w:rFonts w:ascii="Arial" w:hAnsi="Arial" w:cs="Arial"/>
          <w:sz w:val="21"/>
          <w:szCs w:val="21"/>
          <w:lang w:val="es-MX"/>
        </w:rPr>
        <w:t xml:space="preserve"> es lanzado cuando el motor JavaScript encuentra partes que no forman parte de la sintaxis del lenguaje y esto lo logra gracias a que se tiene un AST generado por el </w:t>
      </w:r>
      <w:proofErr w:type="spellStart"/>
      <w:r w:rsidRPr="00651535">
        <w:rPr>
          <w:rFonts w:ascii="Arial" w:hAnsi="Arial" w:cs="Arial"/>
          <w:sz w:val="21"/>
          <w:szCs w:val="21"/>
          <w:lang w:val="es-MX"/>
        </w:rPr>
        <w:t>parser</w:t>
      </w:r>
      <w:proofErr w:type="spellEnd"/>
      <w:r w:rsidRPr="00651535">
        <w:rPr>
          <w:rFonts w:ascii="Arial" w:hAnsi="Arial" w:cs="Arial"/>
          <w:sz w:val="21"/>
          <w:szCs w:val="21"/>
          <w:lang w:val="es-MX"/>
        </w:rPr>
        <w:t>.</w:t>
      </w:r>
    </w:p>
    <w:p w:rsidR="00651535" w:rsidRDefault="00651535" w:rsidP="00651535">
      <w:pPr>
        <w:spacing w:after="0" w:line="240" w:lineRule="auto"/>
        <w:jc w:val="both"/>
        <w:rPr>
          <w:rFonts w:ascii="Arial" w:hAnsi="Arial" w:cs="Arial"/>
          <w:sz w:val="21"/>
          <w:szCs w:val="21"/>
          <w:lang w:val="es-MX"/>
        </w:rPr>
      </w:pPr>
      <w:r w:rsidRPr="00651535">
        <w:rPr>
          <w:rFonts w:ascii="Arial" w:hAnsi="Arial" w:cs="Arial"/>
          <w:sz w:val="21"/>
          <w:szCs w:val="21"/>
          <w:lang w:val="es-MX"/>
        </w:rPr>
        <w:t>El </w:t>
      </w:r>
      <w:proofErr w:type="spellStart"/>
      <w:r w:rsidRPr="00651535">
        <w:rPr>
          <w:rFonts w:ascii="Arial" w:hAnsi="Arial" w:cs="Arial"/>
          <w:i/>
          <w:iCs/>
          <w:sz w:val="21"/>
          <w:szCs w:val="21"/>
          <w:lang w:val="es-MX"/>
        </w:rPr>
        <w:t>parser</w:t>
      </w:r>
      <w:proofErr w:type="spellEnd"/>
      <w:r w:rsidRPr="00651535">
        <w:rPr>
          <w:rFonts w:ascii="Arial" w:hAnsi="Arial" w:cs="Arial"/>
          <w:sz w:val="21"/>
          <w:szCs w:val="21"/>
          <w:lang w:val="es-MX"/>
        </w:rPr>
        <w:t xml:space="preserve"> es del 15% al 20% del proceso de ejecución por lo que hay que usar </w:t>
      </w:r>
      <w:proofErr w:type="spellStart"/>
      <w:r w:rsidRPr="00651535">
        <w:rPr>
          <w:rFonts w:ascii="Arial" w:hAnsi="Arial" w:cs="Arial"/>
          <w:sz w:val="21"/>
          <w:szCs w:val="21"/>
          <w:lang w:val="es-MX"/>
        </w:rPr>
        <w:t>parser</w:t>
      </w:r>
      <w:proofErr w:type="spellEnd"/>
      <w:r w:rsidRPr="00651535">
        <w:rPr>
          <w:rFonts w:ascii="Arial" w:hAnsi="Arial" w:cs="Arial"/>
          <w:sz w:val="21"/>
          <w:szCs w:val="21"/>
          <w:lang w:val="es-MX"/>
        </w:rPr>
        <w:t xml:space="preserve"> del código justo en el momento que lo necesitamos y no antes de saber si se va a usar o no.</w:t>
      </w:r>
    </w:p>
    <w:p w:rsidR="00651535" w:rsidRDefault="00651535" w:rsidP="00651535">
      <w:pPr>
        <w:spacing w:after="0" w:line="240" w:lineRule="auto"/>
        <w:jc w:val="center"/>
        <w:rPr>
          <w:rFonts w:ascii="Arial" w:hAnsi="Arial" w:cs="Arial"/>
          <w:sz w:val="21"/>
          <w:szCs w:val="21"/>
          <w:lang w:val="es-MX"/>
        </w:rPr>
      </w:pPr>
      <w:r>
        <w:rPr>
          <w:noProof/>
        </w:rPr>
        <w:drawing>
          <wp:inline distT="0" distB="0" distL="0" distR="0">
            <wp:extent cx="4654541" cy="6432550"/>
            <wp:effectExtent l="0" t="0" r="0" b="635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3876" t="1624" r="5064" b="6077"/>
                    <a:stretch/>
                  </pic:blipFill>
                  <pic:spPr bwMode="auto">
                    <a:xfrm>
                      <a:off x="0" y="0"/>
                      <a:ext cx="4666095" cy="6448517"/>
                    </a:xfrm>
                    <a:prstGeom prst="rect">
                      <a:avLst/>
                    </a:prstGeom>
                    <a:noFill/>
                    <a:ln>
                      <a:noFill/>
                    </a:ln>
                    <a:extLst>
                      <a:ext uri="{53640926-AAD7-44D8-BBD7-CCE9431645EC}">
                        <a14:shadowObscured xmlns:a14="http://schemas.microsoft.com/office/drawing/2010/main"/>
                      </a:ext>
                    </a:extLst>
                  </pic:spPr>
                </pic:pic>
              </a:graphicData>
            </a:graphic>
          </wp:inline>
        </w:drawing>
      </w:r>
    </w:p>
    <w:p w:rsidR="00ED73BE" w:rsidRDefault="00ED73BE" w:rsidP="00ED73BE">
      <w:pPr>
        <w:pStyle w:val="Ttulo1"/>
        <w:rPr>
          <w:u w:val="single"/>
        </w:rPr>
      </w:pPr>
      <w:r w:rsidRPr="00ED73BE">
        <w:rPr>
          <w:u w:val="single"/>
        </w:rPr>
        <w:lastRenderedPageBreak/>
        <w:t>Abstract Syntax Tree en Práctica</w:t>
      </w:r>
    </w:p>
    <w:p w:rsidR="00ED73BE" w:rsidRPr="00ED73BE" w:rsidRDefault="00ED73BE" w:rsidP="00ED73BE">
      <w:pPr>
        <w:pStyle w:val="Ttulo2"/>
        <w:shd w:val="clear" w:color="auto" w:fill="FFFFFF"/>
        <w:spacing w:before="0" w:line="240" w:lineRule="auto"/>
        <w:jc w:val="both"/>
        <w:rPr>
          <w:rFonts w:ascii="Arial" w:hAnsi="Arial" w:cs="Arial"/>
          <w:color w:val="4A4A4A"/>
          <w:sz w:val="21"/>
          <w:szCs w:val="21"/>
        </w:rPr>
      </w:pPr>
      <w:r w:rsidRPr="00ED73BE">
        <w:rPr>
          <w:rFonts w:ascii="Arial" w:hAnsi="Arial" w:cs="Arial"/>
          <w:color w:val="4A4A4A"/>
          <w:sz w:val="21"/>
          <w:szCs w:val="21"/>
        </w:rPr>
        <w:t>Abstract Syntax Tree en Práctica</w:t>
      </w:r>
    </w:p>
    <w:p w:rsidR="00ED73BE" w:rsidRPr="00ED73BE" w:rsidRDefault="00ED73BE" w:rsidP="00ED73BE">
      <w:pPr>
        <w:pStyle w:val="NormalWeb"/>
        <w:shd w:val="clear" w:color="auto" w:fill="FFFFFF"/>
        <w:spacing w:before="0" w:beforeAutospacing="0" w:after="0" w:afterAutospacing="0"/>
        <w:jc w:val="both"/>
        <w:rPr>
          <w:rFonts w:ascii="Arial" w:hAnsi="Arial" w:cs="Arial"/>
          <w:color w:val="4A4A4A"/>
          <w:sz w:val="21"/>
          <w:szCs w:val="21"/>
        </w:rPr>
      </w:pPr>
      <w:r w:rsidRPr="00ED73BE">
        <w:rPr>
          <w:rFonts w:ascii="Arial" w:hAnsi="Arial" w:cs="Arial"/>
          <w:color w:val="4A4A4A"/>
          <w:sz w:val="21"/>
          <w:szCs w:val="21"/>
        </w:rPr>
        <w:t>‌</w:t>
      </w:r>
    </w:p>
    <w:p w:rsidR="00ED73BE" w:rsidRPr="00ED73BE" w:rsidRDefault="00ED73BE" w:rsidP="00ED73BE">
      <w:pPr>
        <w:pStyle w:val="NormalWeb"/>
        <w:shd w:val="clear" w:color="auto" w:fill="FFFFFF"/>
        <w:spacing w:before="0" w:beforeAutospacing="0" w:after="0" w:afterAutospacing="0"/>
        <w:jc w:val="both"/>
        <w:rPr>
          <w:rFonts w:ascii="Arial" w:hAnsi="Arial" w:cs="Arial"/>
          <w:color w:val="4A4A4A"/>
          <w:sz w:val="21"/>
          <w:szCs w:val="21"/>
        </w:rPr>
      </w:pPr>
      <w:r w:rsidRPr="00ED73BE">
        <w:rPr>
          <w:rFonts w:ascii="Arial" w:hAnsi="Arial" w:cs="Arial"/>
          <w:color w:val="4A4A4A"/>
          <w:sz w:val="21"/>
          <w:szCs w:val="21"/>
        </w:rPr>
        <w:t>Vamos a usar el </w:t>
      </w:r>
      <w:r w:rsidRPr="00ED73BE">
        <w:rPr>
          <w:rStyle w:val="Textoennegrita"/>
          <w:rFonts w:ascii="Arial" w:hAnsi="Arial" w:cs="Arial"/>
          <w:color w:val="4A4A4A"/>
          <w:sz w:val="21"/>
          <w:szCs w:val="21"/>
        </w:rPr>
        <w:t>AST</w:t>
      </w:r>
      <w:r w:rsidRPr="00ED73BE">
        <w:rPr>
          <w:rFonts w:ascii="Arial" w:hAnsi="Arial" w:cs="Arial"/>
          <w:color w:val="4A4A4A"/>
          <w:sz w:val="21"/>
          <w:szCs w:val="21"/>
        </w:rPr>
        <w:t> para crear una regla de </w:t>
      </w:r>
      <w:proofErr w:type="spellStart"/>
      <w:r w:rsidRPr="00ED73BE">
        <w:rPr>
          <w:rStyle w:val="Textoennegrita"/>
          <w:rFonts w:ascii="Arial" w:hAnsi="Arial" w:cs="Arial"/>
          <w:color w:val="4A4A4A"/>
          <w:sz w:val="21"/>
          <w:szCs w:val="21"/>
        </w:rPr>
        <w:t>eslint</w:t>
      </w:r>
      <w:proofErr w:type="spellEnd"/>
      <w:r w:rsidRPr="00ED73BE">
        <w:rPr>
          <w:rFonts w:ascii="Arial" w:hAnsi="Arial" w:cs="Arial"/>
          <w:color w:val="4A4A4A"/>
          <w:sz w:val="21"/>
          <w:szCs w:val="21"/>
        </w:rPr>
        <w:t xml:space="preserve">, este analizará estéticamente nuestro código a ver si hay que levantar </w:t>
      </w:r>
      <w:proofErr w:type="gramStart"/>
      <w:r w:rsidRPr="00ED73BE">
        <w:rPr>
          <w:rFonts w:ascii="Arial" w:hAnsi="Arial" w:cs="Arial"/>
          <w:color w:val="4A4A4A"/>
          <w:sz w:val="21"/>
          <w:szCs w:val="21"/>
        </w:rPr>
        <w:t>un </w:t>
      </w:r>
      <w:proofErr w:type="spellStart"/>
      <w:r w:rsidRPr="00ED73BE">
        <w:rPr>
          <w:rStyle w:val="nfasis"/>
          <w:rFonts w:ascii="Arial" w:hAnsi="Arial" w:cs="Arial"/>
          <w:color w:val="4A4A4A"/>
          <w:sz w:val="21"/>
          <w:szCs w:val="21"/>
        </w:rPr>
        <w:t>warning</w:t>
      </w:r>
      <w:proofErr w:type="spellEnd"/>
      <w:proofErr w:type="gramEnd"/>
      <w:r w:rsidRPr="00ED73BE">
        <w:rPr>
          <w:rFonts w:ascii="Arial" w:hAnsi="Arial" w:cs="Arial"/>
          <w:color w:val="4A4A4A"/>
          <w:sz w:val="21"/>
          <w:szCs w:val="21"/>
        </w:rPr>
        <w:t xml:space="preserve"> por violar la sintaxis. </w:t>
      </w:r>
      <w:proofErr w:type="gramStart"/>
      <w:r w:rsidRPr="00ED73BE">
        <w:rPr>
          <w:rFonts w:ascii="Arial" w:hAnsi="Arial" w:cs="Arial"/>
          <w:color w:val="4A4A4A"/>
          <w:sz w:val="21"/>
          <w:szCs w:val="21"/>
        </w:rPr>
        <w:t>Muchas de estas reglas ya viene</w:t>
      </w:r>
      <w:proofErr w:type="gramEnd"/>
      <w:r w:rsidRPr="00ED73BE">
        <w:rPr>
          <w:rFonts w:ascii="Arial" w:hAnsi="Arial" w:cs="Arial"/>
          <w:color w:val="4A4A4A"/>
          <w:sz w:val="21"/>
          <w:szCs w:val="21"/>
        </w:rPr>
        <w:t xml:space="preserve"> con e </w:t>
      </w:r>
      <w:proofErr w:type="spellStart"/>
      <w:r w:rsidRPr="00ED73BE">
        <w:rPr>
          <w:rStyle w:val="nfasis"/>
          <w:rFonts w:ascii="Arial" w:hAnsi="Arial" w:cs="Arial"/>
          <w:color w:val="4A4A4A"/>
          <w:sz w:val="21"/>
          <w:szCs w:val="21"/>
        </w:rPr>
        <w:t>eslint</w:t>
      </w:r>
      <w:proofErr w:type="spellEnd"/>
      <w:r w:rsidRPr="00ED73BE">
        <w:rPr>
          <w:rFonts w:ascii="Arial" w:hAnsi="Arial" w:cs="Arial"/>
          <w:color w:val="4A4A4A"/>
          <w:sz w:val="21"/>
          <w:szCs w:val="21"/>
        </w:rPr>
        <w:t>, pero podemos agregar nuestras propias reglas. Vamos a usar la herramienta </w:t>
      </w:r>
      <w:hyperlink r:id="rId27" w:anchor="/gist/16fc27fc420f705455f2b42b6c804aa1/d9cc7988c2c743d7edfbb3c3b1abed866c975ee4" w:tgtFrame="_blank" w:history="1">
        <w:r w:rsidRPr="00ED73BE">
          <w:rPr>
            <w:rStyle w:val="Hipervnculo"/>
            <w:rFonts w:ascii="Arial" w:eastAsiaTheme="majorEastAsia" w:hAnsi="Arial" w:cs="Arial"/>
            <w:color w:val="0791E6"/>
            <w:sz w:val="21"/>
            <w:szCs w:val="21"/>
          </w:rPr>
          <w:t>AST | Explorer</w:t>
        </w:r>
      </w:hyperlink>
      <w:r w:rsidRPr="00ED73BE">
        <w:rPr>
          <w:rFonts w:ascii="Arial" w:hAnsi="Arial" w:cs="Arial"/>
          <w:color w:val="4A4A4A"/>
          <w:sz w:val="21"/>
          <w:szCs w:val="21"/>
        </w:rPr>
        <w:t> para experimentar. Usaremos la configuración por defecto, veremos en la parte superior izquierda el código que vamos a ingresar, a la derecha el </w:t>
      </w:r>
      <w:proofErr w:type="spellStart"/>
      <w:r w:rsidRPr="00ED73BE">
        <w:rPr>
          <w:rStyle w:val="nfasis"/>
          <w:rFonts w:ascii="Arial" w:hAnsi="Arial" w:cs="Arial"/>
          <w:color w:val="4A4A4A"/>
          <w:sz w:val="21"/>
          <w:szCs w:val="21"/>
        </w:rPr>
        <w:t>tree</w:t>
      </w:r>
      <w:proofErr w:type="spellEnd"/>
      <w:r w:rsidRPr="00ED73BE">
        <w:rPr>
          <w:rFonts w:ascii="Arial" w:hAnsi="Arial" w:cs="Arial"/>
          <w:color w:val="4A4A4A"/>
          <w:sz w:val="21"/>
          <w:szCs w:val="21"/>
        </w:rPr>
        <w:t> creado, en la parte inferior izquierda las funciones de las reglas y a la derecha de eso la salida de nuestro código.</w:t>
      </w:r>
    </w:p>
    <w:p w:rsidR="00ED73BE" w:rsidRPr="00ED73BE" w:rsidRDefault="00ED73BE" w:rsidP="00ED73BE">
      <w:pPr>
        <w:pStyle w:val="NormalWeb"/>
        <w:shd w:val="clear" w:color="auto" w:fill="FFFFFF"/>
        <w:spacing w:before="0" w:beforeAutospacing="0" w:after="0" w:afterAutospacing="0"/>
        <w:jc w:val="both"/>
        <w:rPr>
          <w:rFonts w:ascii="Arial" w:hAnsi="Arial" w:cs="Arial"/>
          <w:color w:val="4A4A4A"/>
          <w:sz w:val="21"/>
          <w:szCs w:val="21"/>
        </w:rPr>
      </w:pPr>
      <w:r w:rsidRPr="00ED73BE">
        <w:rPr>
          <w:rFonts w:ascii="Arial" w:hAnsi="Arial" w:cs="Arial"/>
          <w:color w:val="4A4A4A"/>
          <w:sz w:val="21"/>
          <w:szCs w:val="21"/>
        </w:rPr>
        <w:t>‌</w:t>
      </w:r>
    </w:p>
    <w:p w:rsidR="00ED73BE" w:rsidRPr="00ED73BE" w:rsidRDefault="00ED73BE" w:rsidP="00ED73BE">
      <w:pPr>
        <w:pStyle w:val="Ttulo2"/>
        <w:shd w:val="clear" w:color="auto" w:fill="FFFFFF"/>
        <w:spacing w:before="0" w:line="240" w:lineRule="auto"/>
        <w:jc w:val="both"/>
        <w:rPr>
          <w:rFonts w:ascii="Arial" w:hAnsi="Arial" w:cs="Arial"/>
          <w:color w:val="4A4A4A"/>
          <w:sz w:val="21"/>
          <w:szCs w:val="21"/>
        </w:rPr>
      </w:pPr>
      <w:r w:rsidRPr="00ED73BE">
        <w:rPr>
          <w:rFonts w:ascii="Arial" w:hAnsi="Arial" w:cs="Arial"/>
          <w:color w:val="4A4A4A"/>
          <w:sz w:val="21"/>
          <w:szCs w:val="21"/>
        </w:rPr>
        <w:t>Test</w:t>
      </w:r>
    </w:p>
    <w:p w:rsidR="00ED73BE" w:rsidRPr="00ED73BE" w:rsidRDefault="00ED73BE" w:rsidP="00ED73BE">
      <w:pPr>
        <w:pStyle w:val="NormalWeb"/>
        <w:shd w:val="clear" w:color="auto" w:fill="FFFFFF"/>
        <w:spacing w:before="0" w:beforeAutospacing="0" w:after="0" w:afterAutospacing="0"/>
        <w:jc w:val="both"/>
        <w:rPr>
          <w:rFonts w:ascii="Arial" w:hAnsi="Arial" w:cs="Arial"/>
          <w:color w:val="4A4A4A"/>
          <w:sz w:val="21"/>
          <w:szCs w:val="21"/>
        </w:rPr>
      </w:pPr>
      <w:r w:rsidRPr="00ED73BE">
        <w:rPr>
          <w:rFonts w:ascii="Arial" w:hAnsi="Arial" w:cs="Arial"/>
          <w:color w:val="4A4A4A"/>
          <w:sz w:val="21"/>
          <w:szCs w:val="21"/>
        </w:rPr>
        <w:t>‌</w:t>
      </w:r>
    </w:p>
    <w:p w:rsidR="00ED73BE" w:rsidRPr="00ED73BE" w:rsidRDefault="00ED73BE" w:rsidP="00ED73BE">
      <w:pPr>
        <w:pStyle w:val="NormalWeb"/>
        <w:shd w:val="clear" w:color="auto" w:fill="FFFFFF"/>
        <w:spacing w:before="0" w:beforeAutospacing="0" w:after="0" w:afterAutospacing="0"/>
        <w:jc w:val="both"/>
        <w:rPr>
          <w:rFonts w:ascii="Arial" w:hAnsi="Arial" w:cs="Arial"/>
          <w:color w:val="4A4A4A"/>
          <w:sz w:val="21"/>
          <w:szCs w:val="21"/>
        </w:rPr>
      </w:pPr>
      <w:r w:rsidRPr="00ED73BE">
        <w:rPr>
          <w:rFonts w:ascii="Arial" w:hAnsi="Arial" w:cs="Arial"/>
          <w:color w:val="4A4A4A"/>
          <w:sz w:val="21"/>
          <w:szCs w:val="21"/>
        </w:rPr>
        <w:t>En el </w:t>
      </w:r>
      <w:proofErr w:type="gramStart"/>
      <w:r w:rsidRPr="00ED73BE">
        <w:rPr>
          <w:rStyle w:val="Textoennegrita"/>
          <w:rFonts w:ascii="Arial" w:hAnsi="Arial" w:cs="Arial"/>
          <w:color w:val="4A4A4A"/>
          <w:sz w:val="21"/>
          <w:szCs w:val="21"/>
        </w:rPr>
        <w:t>link</w:t>
      </w:r>
      <w:proofErr w:type="gramEnd"/>
      <w:r w:rsidRPr="00ED73BE">
        <w:rPr>
          <w:rFonts w:ascii="Arial" w:hAnsi="Arial" w:cs="Arial"/>
          <w:color w:val="4A4A4A"/>
          <w:sz w:val="21"/>
          <w:szCs w:val="21"/>
        </w:rPr>
        <w:t> de </w:t>
      </w:r>
      <w:r w:rsidRPr="00ED73BE">
        <w:rPr>
          <w:rStyle w:val="Textoennegrita"/>
          <w:rFonts w:ascii="Arial" w:hAnsi="Arial" w:cs="Arial"/>
          <w:color w:val="4A4A4A"/>
          <w:sz w:val="21"/>
          <w:szCs w:val="21"/>
        </w:rPr>
        <w:t>AST Explorer</w:t>
      </w:r>
      <w:r w:rsidRPr="00ED73BE">
        <w:rPr>
          <w:rFonts w:ascii="Arial" w:hAnsi="Arial" w:cs="Arial"/>
          <w:color w:val="4A4A4A"/>
          <w:sz w:val="21"/>
          <w:szCs w:val="21"/>
        </w:rPr>
        <w:t xml:space="preserve"> ya tenemos un código escrito. Donde </w:t>
      </w:r>
      <w:proofErr w:type="gramStart"/>
      <w:r w:rsidRPr="00ED73BE">
        <w:rPr>
          <w:rFonts w:ascii="Arial" w:hAnsi="Arial" w:cs="Arial"/>
          <w:color w:val="4A4A4A"/>
          <w:sz w:val="21"/>
          <w:szCs w:val="21"/>
        </w:rPr>
        <w:t>el la primera entrada</w:t>
      </w:r>
      <w:proofErr w:type="gramEnd"/>
      <w:r w:rsidRPr="00ED73BE">
        <w:rPr>
          <w:rFonts w:ascii="Arial" w:hAnsi="Arial" w:cs="Arial"/>
          <w:color w:val="4A4A4A"/>
          <w:sz w:val="21"/>
          <w:szCs w:val="21"/>
        </w:rPr>
        <w:t xml:space="preserve"> tenemos las tareas que debe cumplir nuestro </w:t>
      </w:r>
      <w:proofErr w:type="spellStart"/>
      <w:r w:rsidRPr="00ED73BE">
        <w:rPr>
          <w:rStyle w:val="Textoennegrita"/>
          <w:rFonts w:ascii="Arial" w:hAnsi="Arial" w:cs="Arial"/>
          <w:color w:val="4A4A4A"/>
          <w:sz w:val="21"/>
          <w:szCs w:val="21"/>
        </w:rPr>
        <w:t>fixer</w:t>
      </w:r>
      <w:proofErr w:type="spellEnd"/>
      <w:r w:rsidRPr="00ED73BE">
        <w:rPr>
          <w:rFonts w:ascii="Arial" w:hAnsi="Arial" w:cs="Arial"/>
          <w:color w:val="4A4A4A"/>
          <w:sz w:val="21"/>
          <w:szCs w:val="21"/>
        </w:rPr>
        <w:t>.</w:t>
      </w:r>
    </w:p>
    <w:p w:rsidR="00ED73BE" w:rsidRPr="00ED73BE" w:rsidRDefault="00ED73BE" w:rsidP="00ED73BE">
      <w:pPr>
        <w:pStyle w:val="HTMLconformatoprevio"/>
        <w:shd w:val="clear" w:color="auto" w:fill="333333"/>
        <w:jc w:val="both"/>
        <w:rPr>
          <w:rStyle w:val="CdigoHTML"/>
          <w:color w:val="FFFFFF"/>
          <w:sz w:val="21"/>
          <w:szCs w:val="21"/>
          <w:lang w:val="en-US"/>
        </w:rPr>
      </w:pPr>
      <w:r w:rsidRPr="00ED73BE">
        <w:rPr>
          <w:rStyle w:val="CdigoHTML"/>
          <w:color w:val="FFFFFF"/>
          <w:sz w:val="21"/>
          <w:szCs w:val="21"/>
          <w:lang w:val="en-US"/>
        </w:rPr>
        <w:t>const pi = 3.1415;</w:t>
      </w:r>
    </w:p>
    <w:p w:rsidR="00ED73BE" w:rsidRPr="00ED73BE" w:rsidRDefault="00ED73BE" w:rsidP="00ED73BE">
      <w:pPr>
        <w:pStyle w:val="HTMLconformatoprevio"/>
        <w:shd w:val="clear" w:color="auto" w:fill="333333"/>
        <w:jc w:val="both"/>
        <w:rPr>
          <w:rStyle w:val="CdigoHTML"/>
          <w:color w:val="FFFFFF"/>
          <w:sz w:val="21"/>
          <w:szCs w:val="21"/>
          <w:lang w:val="en-US"/>
        </w:rPr>
      </w:pPr>
      <w:r w:rsidRPr="00ED73BE">
        <w:rPr>
          <w:rStyle w:val="CdigoHTML"/>
          <w:color w:val="FFFFFF"/>
          <w:sz w:val="21"/>
          <w:szCs w:val="21"/>
          <w:lang w:val="en-US"/>
        </w:rPr>
        <w:t xml:space="preserve">const </w:t>
      </w:r>
      <w:proofErr w:type="spellStart"/>
      <w:r w:rsidRPr="00ED73BE">
        <w:rPr>
          <w:rStyle w:val="CdigoHTML"/>
          <w:color w:val="FFFFFF"/>
          <w:sz w:val="21"/>
          <w:szCs w:val="21"/>
          <w:lang w:val="en-US"/>
        </w:rPr>
        <w:t>half_pi</w:t>
      </w:r>
      <w:proofErr w:type="spellEnd"/>
      <w:r w:rsidRPr="00ED73BE">
        <w:rPr>
          <w:rStyle w:val="CdigoHTML"/>
          <w:color w:val="FFFFFF"/>
          <w:sz w:val="21"/>
          <w:szCs w:val="21"/>
          <w:lang w:val="en-US"/>
        </w:rPr>
        <w:t xml:space="preserve"> = 1.57075;</w:t>
      </w:r>
    </w:p>
    <w:p w:rsidR="00ED73BE" w:rsidRPr="00ED73BE" w:rsidRDefault="00ED73BE" w:rsidP="00ED73BE">
      <w:pPr>
        <w:pStyle w:val="HTMLconformatoprevio"/>
        <w:shd w:val="clear" w:color="auto" w:fill="333333"/>
        <w:jc w:val="both"/>
        <w:rPr>
          <w:rStyle w:val="CdigoHTML"/>
          <w:color w:val="FFFFFF"/>
          <w:sz w:val="21"/>
          <w:szCs w:val="21"/>
        </w:rPr>
      </w:pPr>
      <w:r w:rsidRPr="00ED73BE">
        <w:rPr>
          <w:rStyle w:val="CdigoHTML"/>
          <w:color w:val="FFFFFF"/>
          <w:sz w:val="21"/>
          <w:szCs w:val="21"/>
        </w:rPr>
        <w:t xml:space="preserve">// </w:t>
      </w:r>
      <w:proofErr w:type="gramStart"/>
      <w:r w:rsidRPr="00ED73BE">
        <w:rPr>
          <w:rStyle w:val="CdigoHTML"/>
          <w:color w:val="FFFFFF"/>
          <w:sz w:val="21"/>
          <w:szCs w:val="21"/>
        </w:rPr>
        <w:t>variable constantes</w:t>
      </w:r>
      <w:proofErr w:type="gramEnd"/>
    </w:p>
    <w:p w:rsidR="00ED73BE" w:rsidRPr="00ED73BE" w:rsidRDefault="00ED73BE" w:rsidP="00ED73BE">
      <w:pPr>
        <w:pStyle w:val="HTMLconformatoprevio"/>
        <w:shd w:val="clear" w:color="auto" w:fill="333333"/>
        <w:jc w:val="both"/>
        <w:rPr>
          <w:rStyle w:val="CdigoHTML"/>
          <w:color w:val="FFFFFF"/>
          <w:sz w:val="21"/>
          <w:szCs w:val="21"/>
        </w:rPr>
      </w:pPr>
      <w:r w:rsidRPr="00ED73BE">
        <w:rPr>
          <w:rStyle w:val="CdigoHTML"/>
          <w:color w:val="FFFFFF"/>
          <w:sz w:val="21"/>
          <w:szCs w:val="21"/>
        </w:rPr>
        <w:t>// variables que guarden un numero</w:t>
      </w:r>
    </w:p>
    <w:p w:rsidR="00ED73BE" w:rsidRPr="00ED73BE" w:rsidRDefault="00ED73BE" w:rsidP="00ED73BE">
      <w:pPr>
        <w:pStyle w:val="HTMLconformatoprevio"/>
        <w:shd w:val="clear" w:color="auto" w:fill="333333"/>
        <w:jc w:val="both"/>
        <w:rPr>
          <w:rStyle w:val="CdigoHTML"/>
          <w:color w:val="FFFFFF"/>
          <w:sz w:val="21"/>
          <w:szCs w:val="21"/>
        </w:rPr>
      </w:pPr>
    </w:p>
    <w:p w:rsidR="00ED73BE" w:rsidRPr="00ED73BE" w:rsidRDefault="00ED73BE" w:rsidP="00ED73BE">
      <w:pPr>
        <w:pStyle w:val="HTMLconformatoprevio"/>
        <w:shd w:val="clear" w:color="auto" w:fill="333333"/>
        <w:jc w:val="both"/>
        <w:rPr>
          <w:rStyle w:val="CdigoHTML"/>
          <w:color w:val="FFFFFF"/>
          <w:sz w:val="21"/>
          <w:szCs w:val="21"/>
        </w:rPr>
      </w:pPr>
      <w:r w:rsidRPr="00ED73BE">
        <w:rPr>
          <w:rStyle w:val="CdigoHTML"/>
          <w:color w:val="FFFFFF"/>
          <w:sz w:val="21"/>
          <w:szCs w:val="21"/>
        </w:rPr>
        <w:t>// El nombre de la variable tiene que estar en UPPERCASE</w:t>
      </w:r>
    </w:p>
    <w:p w:rsidR="00ED73BE" w:rsidRPr="00ED73BE" w:rsidRDefault="00ED73BE" w:rsidP="00ED73BE">
      <w:pPr>
        <w:pStyle w:val="NormalWeb"/>
        <w:shd w:val="clear" w:color="auto" w:fill="FFFFFF"/>
        <w:spacing w:before="0" w:beforeAutospacing="0" w:after="0" w:afterAutospacing="0"/>
        <w:jc w:val="both"/>
        <w:rPr>
          <w:rFonts w:ascii="Arial" w:hAnsi="Arial" w:cs="Arial"/>
          <w:color w:val="4A4A4A"/>
          <w:sz w:val="21"/>
          <w:szCs w:val="21"/>
        </w:rPr>
      </w:pPr>
      <w:r w:rsidRPr="00ED73BE">
        <w:rPr>
          <w:rFonts w:ascii="Arial" w:hAnsi="Arial" w:cs="Arial"/>
          <w:color w:val="4A4A4A"/>
          <w:sz w:val="21"/>
          <w:szCs w:val="21"/>
        </w:rPr>
        <w:t>‌</w:t>
      </w:r>
    </w:p>
    <w:p w:rsidR="00ED73BE" w:rsidRPr="00ED73BE" w:rsidRDefault="00ED73BE" w:rsidP="00ED73BE">
      <w:pPr>
        <w:pStyle w:val="NormalWeb"/>
        <w:shd w:val="clear" w:color="auto" w:fill="FFFFFF"/>
        <w:spacing w:before="0" w:beforeAutospacing="0" w:after="0" w:afterAutospacing="0"/>
        <w:jc w:val="both"/>
        <w:rPr>
          <w:rFonts w:ascii="Arial" w:hAnsi="Arial" w:cs="Arial"/>
          <w:color w:val="4A4A4A"/>
          <w:sz w:val="21"/>
          <w:szCs w:val="21"/>
        </w:rPr>
      </w:pPr>
      <w:r w:rsidRPr="00ED73BE">
        <w:rPr>
          <w:rFonts w:ascii="Arial" w:hAnsi="Arial" w:cs="Arial"/>
          <w:color w:val="4A4A4A"/>
          <w:sz w:val="21"/>
          <w:szCs w:val="21"/>
        </w:rPr>
        <w:t xml:space="preserve">A la derecha tenemos el árbol completo de todas estas declaraciones y gracias a </w:t>
      </w:r>
      <w:proofErr w:type="spellStart"/>
      <w:r w:rsidRPr="00ED73BE">
        <w:rPr>
          <w:rFonts w:ascii="Arial" w:hAnsi="Arial" w:cs="Arial"/>
          <w:color w:val="4A4A4A"/>
          <w:sz w:val="21"/>
          <w:szCs w:val="21"/>
        </w:rPr>
        <w:t>el</w:t>
      </w:r>
      <w:proofErr w:type="spellEnd"/>
      <w:r w:rsidRPr="00ED73BE">
        <w:rPr>
          <w:rFonts w:ascii="Arial" w:hAnsi="Arial" w:cs="Arial"/>
          <w:color w:val="4A4A4A"/>
          <w:sz w:val="21"/>
          <w:szCs w:val="21"/>
        </w:rPr>
        <w:t xml:space="preserve"> podemos manipular, detectar errores o interpretar lo que escribamos. Luego implementamos una función que recibe la declaración de la variable y accedemos a los datos que nos ofrece el AST para lograr cumplir con los requerimientos de nuestro solucionador.</w:t>
      </w:r>
    </w:p>
    <w:p w:rsidR="00ED73BE" w:rsidRPr="00ED73BE" w:rsidRDefault="00ED73BE" w:rsidP="00ED73BE">
      <w:pPr>
        <w:pStyle w:val="HTMLconformatoprevio"/>
        <w:shd w:val="clear" w:color="auto" w:fill="333333"/>
        <w:jc w:val="both"/>
        <w:rPr>
          <w:rStyle w:val="CdigoHTML"/>
          <w:color w:val="FFFFFF"/>
          <w:sz w:val="21"/>
          <w:szCs w:val="21"/>
          <w:lang w:val="en-US"/>
        </w:rPr>
      </w:pPr>
      <w:r w:rsidRPr="00ED73BE">
        <w:rPr>
          <w:rStyle w:val="CdigoHTML"/>
          <w:color w:val="FFFFFF"/>
          <w:sz w:val="21"/>
          <w:szCs w:val="21"/>
          <w:lang w:val="en-US"/>
        </w:rPr>
        <w:t>export default function(context) {</w:t>
      </w:r>
    </w:p>
    <w:p w:rsidR="00ED73BE" w:rsidRPr="00ED73BE" w:rsidRDefault="00ED73BE" w:rsidP="00ED73BE">
      <w:pPr>
        <w:pStyle w:val="HTMLconformatoprevio"/>
        <w:shd w:val="clear" w:color="auto" w:fill="333333"/>
        <w:jc w:val="both"/>
        <w:rPr>
          <w:rStyle w:val="CdigoHTML"/>
          <w:color w:val="FFFFFF"/>
          <w:sz w:val="21"/>
          <w:szCs w:val="21"/>
          <w:lang w:val="en-US"/>
        </w:rPr>
      </w:pPr>
      <w:r w:rsidRPr="00ED73BE">
        <w:rPr>
          <w:rStyle w:val="CdigoHTML"/>
          <w:color w:val="FFFFFF"/>
          <w:sz w:val="21"/>
          <w:szCs w:val="21"/>
          <w:lang w:val="en-US"/>
        </w:rPr>
        <w:t xml:space="preserve">  return {</w:t>
      </w:r>
    </w:p>
    <w:p w:rsidR="00ED73BE" w:rsidRPr="00ED73BE" w:rsidRDefault="00ED73BE" w:rsidP="00ED73BE">
      <w:pPr>
        <w:pStyle w:val="HTMLconformatoprevio"/>
        <w:shd w:val="clear" w:color="auto" w:fill="333333"/>
        <w:jc w:val="both"/>
        <w:rPr>
          <w:rStyle w:val="CdigoHTML"/>
          <w:color w:val="FFFFFF"/>
          <w:sz w:val="21"/>
          <w:szCs w:val="21"/>
        </w:rPr>
      </w:pPr>
      <w:r w:rsidRPr="00ED73BE">
        <w:rPr>
          <w:rStyle w:val="CdigoHTML"/>
          <w:color w:val="FFFFFF"/>
          <w:sz w:val="21"/>
          <w:szCs w:val="21"/>
          <w:lang w:val="en-US"/>
        </w:rPr>
        <w:t xml:space="preserve">    </w:t>
      </w:r>
      <w:proofErr w:type="spellStart"/>
      <w:r w:rsidRPr="00ED73BE">
        <w:rPr>
          <w:rStyle w:val="CdigoHTML"/>
          <w:color w:val="FFFFFF"/>
          <w:sz w:val="21"/>
          <w:szCs w:val="21"/>
        </w:rPr>
        <w:t>VariableDeclaration</w:t>
      </w:r>
      <w:proofErr w:type="spellEnd"/>
      <w:r w:rsidRPr="00ED73BE">
        <w:rPr>
          <w:rStyle w:val="CdigoHTML"/>
          <w:color w:val="FFFFFF"/>
          <w:sz w:val="21"/>
          <w:szCs w:val="21"/>
        </w:rPr>
        <w:t>(</w:t>
      </w:r>
      <w:proofErr w:type="spellStart"/>
      <w:r w:rsidRPr="00ED73BE">
        <w:rPr>
          <w:rStyle w:val="CdigoHTML"/>
          <w:color w:val="FFFFFF"/>
          <w:sz w:val="21"/>
          <w:szCs w:val="21"/>
        </w:rPr>
        <w:t>node</w:t>
      </w:r>
      <w:proofErr w:type="spellEnd"/>
      <w:r w:rsidRPr="00ED73BE">
        <w:rPr>
          <w:rStyle w:val="CdigoHTML"/>
          <w:color w:val="FFFFFF"/>
          <w:sz w:val="21"/>
          <w:szCs w:val="21"/>
        </w:rPr>
        <w:t>) {</w:t>
      </w:r>
    </w:p>
    <w:p w:rsidR="00ED73BE" w:rsidRPr="00ED73BE" w:rsidRDefault="00ED73BE" w:rsidP="00ED73BE">
      <w:pPr>
        <w:pStyle w:val="HTMLconformatoprevio"/>
        <w:shd w:val="clear" w:color="auto" w:fill="333333"/>
        <w:jc w:val="both"/>
        <w:rPr>
          <w:rStyle w:val="CdigoHTML"/>
          <w:color w:val="FFFFFF"/>
          <w:sz w:val="21"/>
          <w:szCs w:val="21"/>
        </w:rPr>
      </w:pPr>
      <w:r w:rsidRPr="00ED73BE">
        <w:rPr>
          <w:rStyle w:val="CdigoHTML"/>
          <w:color w:val="FFFFFF"/>
          <w:sz w:val="21"/>
          <w:szCs w:val="21"/>
        </w:rPr>
        <w:t xml:space="preserve">        // tipo de variable </w:t>
      </w:r>
      <w:proofErr w:type="spellStart"/>
      <w:r w:rsidRPr="00ED73BE">
        <w:rPr>
          <w:rStyle w:val="CdigoHTML"/>
          <w:color w:val="FFFFFF"/>
          <w:sz w:val="21"/>
          <w:szCs w:val="21"/>
        </w:rPr>
        <w:t>const</w:t>
      </w:r>
      <w:proofErr w:type="spellEnd"/>
    </w:p>
    <w:p w:rsidR="00ED73BE" w:rsidRPr="00ED73BE" w:rsidRDefault="00ED73BE" w:rsidP="00ED73BE">
      <w:pPr>
        <w:pStyle w:val="HTMLconformatoprevio"/>
        <w:shd w:val="clear" w:color="auto" w:fill="333333"/>
        <w:jc w:val="both"/>
        <w:rPr>
          <w:rStyle w:val="CdigoHTML"/>
          <w:color w:val="FFFFFF"/>
          <w:sz w:val="21"/>
          <w:szCs w:val="21"/>
          <w:lang w:val="en-US"/>
        </w:rPr>
      </w:pPr>
      <w:r w:rsidRPr="00ED73BE">
        <w:rPr>
          <w:rStyle w:val="CdigoHTML"/>
          <w:color w:val="FFFFFF"/>
          <w:sz w:val="21"/>
          <w:szCs w:val="21"/>
        </w:rPr>
        <w:t xml:space="preserve">          </w:t>
      </w:r>
      <w:r w:rsidRPr="00ED73BE">
        <w:rPr>
          <w:rStyle w:val="CdigoHTML"/>
          <w:color w:val="FFFFFF"/>
          <w:sz w:val="21"/>
          <w:szCs w:val="21"/>
          <w:lang w:val="en-US"/>
        </w:rPr>
        <w:t>if (</w:t>
      </w:r>
      <w:proofErr w:type="spellStart"/>
      <w:proofErr w:type="gramStart"/>
      <w:r w:rsidRPr="00ED73BE">
        <w:rPr>
          <w:rStyle w:val="CdigoHTML"/>
          <w:color w:val="FFFFFF"/>
          <w:sz w:val="21"/>
          <w:szCs w:val="21"/>
          <w:lang w:val="en-US"/>
        </w:rPr>
        <w:t>node.kind</w:t>
      </w:r>
      <w:proofErr w:type="spellEnd"/>
      <w:proofErr w:type="gramEnd"/>
      <w:r w:rsidRPr="00ED73BE">
        <w:rPr>
          <w:rStyle w:val="CdigoHTML"/>
          <w:color w:val="FFFFFF"/>
          <w:sz w:val="21"/>
          <w:szCs w:val="21"/>
          <w:lang w:val="en-US"/>
        </w:rPr>
        <w:t xml:space="preserve"> === "const") {</w:t>
      </w:r>
    </w:p>
    <w:p w:rsidR="00ED73BE" w:rsidRPr="00ED73BE" w:rsidRDefault="00ED73BE" w:rsidP="00ED73BE">
      <w:pPr>
        <w:pStyle w:val="HTMLconformatoprevio"/>
        <w:shd w:val="clear" w:color="auto" w:fill="333333"/>
        <w:jc w:val="both"/>
        <w:rPr>
          <w:rStyle w:val="CdigoHTML"/>
          <w:color w:val="FFFFFF"/>
          <w:sz w:val="21"/>
          <w:szCs w:val="21"/>
          <w:lang w:val="en-US"/>
        </w:rPr>
      </w:pPr>
      <w:r w:rsidRPr="00ED73BE">
        <w:rPr>
          <w:rStyle w:val="CdigoHTML"/>
          <w:color w:val="FFFFFF"/>
          <w:sz w:val="21"/>
          <w:szCs w:val="21"/>
          <w:lang w:val="en-US"/>
        </w:rPr>
        <w:t xml:space="preserve">          const declaration = </w:t>
      </w:r>
      <w:proofErr w:type="spellStart"/>
      <w:proofErr w:type="gramStart"/>
      <w:r w:rsidRPr="00ED73BE">
        <w:rPr>
          <w:rStyle w:val="CdigoHTML"/>
          <w:color w:val="FFFFFF"/>
          <w:sz w:val="21"/>
          <w:szCs w:val="21"/>
          <w:lang w:val="en-US"/>
        </w:rPr>
        <w:t>node.declarations</w:t>
      </w:r>
      <w:proofErr w:type="spellEnd"/>
      <w:proofErr w:type="gramEnd"/>
      <w:r w:rsidRPr="00ED73BE">
        <w:rPr>
          <w:rStyle w:val="CdigoHTML"/>
          <w:color w:val="FFFFFF"/>
          <w:sz w:val="21"/>
          <w:szCs w:val="21"/>
          <w:lang w:val="en-US"/>
        </w:rPr>
        <w:t>[0];</w:t>
      </w:r>
    </w:p>
    <w:p w:rsidR="00ED73BE" w:rsidRPr="00ED73BE" w:rsidRDefault="00ED73BE" w:rsidP="00ED73BE">
      <w:pPr>
        <w:pStyle w:val="HTMLconformatoprevio"/>
        <w:shd w:val="clear" w:color="auto" w:fill="333333"/>
        <w:jc w:val="both"/>
        <w:rPr>
          <w:rStyle w:val="CdigoHTML"/>
          <w:color w:val="FFFFFF"/>
          <w:sz w:val="21"/>
          <w:szCs w:val="21"/>
          <w:lang w:val="en-US"/>
        </w:rPr>
      </w:pPr>
    </w:p>
    <w:p w:rsidR="00ED73BE" w:rsidRPr="00ED73BE" w:rsidRDefault="00ED73BE" w:rsidP="00ED73BE">
      <w:pPr>
        <w:pStyle w:val="HTMLconformatoprevio"/>
        <w:shd w:val="clear" w:color="auto" w:fill="333333"/>
        <w:jc w:val="both"/>
        <w:rPr>
          <w:rStyle w:val="CdigoHTML"/>
          <w:color w:val="FFFFFF"/>
          <w:sz w:val="21"/>
          <w:szCs w:val="21"/>
        </w:rPr>
      </w:pPr>
      <w:r w:rsidRPr="00ED73BE">
        <w:rPr>
          <w:rStyle w:val="CdigoHTML"/>
          <w:color w:val="FFFFFF"/>
          <w:sz w:val="21"/>
          <w:szCs w:val="21"/>
          <w:lang w:val="en-US"/>
        </w:rPr>
        <w:t xml:space="preserve">          </w:t>
      </w:r>
      <w:r w:rsidRPr="00ED73BE">
        <w:rPr>
          <w:rStyle w:val="CdigoHTML"/>
          <w:color w:val="FFFFFF"/>
          <w:sz w:val="21"/>
          <w:szCs w:val="21"/>
        </w:rPr>
        <w:t xml:space="preserve">// </w:t>
      </w:r>
      <w:proofErr w:type="gramStart"/>
      <w:r w:rsidRPr="00ED73BE">
        <w:rPr>
          <w:rStyle w:val="CdigoHTML"/>
          <w:color w:val="FFFFFF"/>
          <w:sz w:val="21"/>
          <w:szCs w:val="21"/>
        </w:rPr>
        <w:t>asegurarnos</w:t>
      </w:r>
      <w:proofErr w:type="gramEnd"/>
      <w:r w:rsidRPr="00ED73BE">
        <w:rPr>
          <w:rStyle w:val="CdigoHTML"/>
          <w:color w:val="FFFFFF"/>
          <w:sz w:val="21"/>
          <w:szCs w:val="21"/>
        </w:rPr>
        <w:t xml:space="preserve"> que el valor es un numero</w:t>
      </w:r>
    </w:p>
    <w:p w:rsidR="00ED73BE" w:rsidRPr="00ED73BE" w:rsidRDefault="00ED73BE" w:rsidP="00ED73BE">
      <w:pPr>
        <w:pStyle w:val="HTMLconformatoprevio"/>
        <w:shd w:val="clear" w:color="auto" w:fill="333333"/>
        <w:jc w:val="both"/>
        <w:rPr>
          <w:rStyle w:val="CdigoHTML"/>
          <w:color w:val="FFFFFF"/>
          <w:sz w:val="21"/>
          <w:szCs w:val="21"/>
          <w:lang w:val="en-US"/>
        </w:rPr>
      </w:pPr>
      <w:r w:rsidRPr="00ED73BE">
        <w:rPr>
          <w:rStyle w:val="CdigoHTML"/>
          <w:color w:val="FFFFFF"/>
          <w:sz w:val="21"/>
          <w:szCs w:val="21"/>
        </w:rPr>
        <w:t xml:space="preserve">          </w:t>
      </w:r>
      <w:r w:rsidRPr="00ED73BE">
        <w:rPr>
          <w:rStyle w:val="CdigoHTML"/>
          <w:color w:val="FFFFFF"/>
          <w:sz w:val="21"/>
          <w:szCs w:val="21"/>
          <w:lang w:val="en-US"/>
        </w:rPr>
        <w:t>if (</w:t>
      </w:r>
      <w:proofErr w:type="spellStart"/>
      <w:r w:rsidRPr="00ED73BE">
        <w:rPr>
          <w:rStyle w:val="CdigoHTML"/>
          <w:color w:val="FFFFFF"/>
          <w:sz w:val="21"/>
          <w:szCs w:val="21"/>
          <w:lang w:val="en-US"/>
        </w:rPr>
        <w:t>typeof</w:t>
      </w:r>
      <w:proofErr w:type="spellEnd"/>
      <w:r w:rsidRPr="00ED73BE">
        <w:rPr>
          <w:rStyle w:val="CdigoHTML"/>
          <w:color w:val="FFFFFF"/>
          <w:sz w:val="21"/>
          <w:szCs w:val="21"/>
          <w:lang w:val="en-US"/>
        </w:rPr>
        <w:t xml:space="preserve"> </w:t>
      </w:r>
      <w:proofErr w:type="spellStart"/>
      <w:proofErr w:type="gramStart"/>
      <w:r w:rsidRPr="00ED73BE">
        <w:rPr>
          <w:rStyle w:val="CdigoHTML"/>
          <w:color w:val="FFFFFF"/>
          <w:sz w:val="21"/>
          <w:szCs w:val="21"/>
          <w:lang w:val="en-US"/>
        </w:rPr>
        <w:t>declaration.init</w:t>
      </w:r>
      <w:proofErr w:type="gramEnd"/>
      <w:r w:rsidRPr="00ED73BE">
        <w:rPr>
          <w:rStyle w:val="CdigoHTML"/>
          <w:color w:val="FFFFFF"/>
          <w:sz w:val="21"/>
          <w:szCs w:val="21"/>
          <w:lang w:val="en-US"/>
        </w:rPr>
        <w:t>.value</w:t>
      </w:r>
      <w:proofErr w:type="spellEnd"/>
      <w:r w:rsidRPr="00ED73BE">
        <w:rPr>
          <w:rStyle w:val="CdigoHTML"/>
          <w:color w:val="FFFFFF"/>
          <w:sz w:val="21"/>
          <w:szCs w:val="21"/>
          <w:lang w:val="en-US"/>
        </w:rPr>
        <w:t xml:space="preserve"> === "number") {</w:t>
      </w:r>
    </w:p>
    <w:p w:rsidR="00ED73BE" w:rsidRPr="00ED73BE" w:rsidRDefault="00ED73BE" w:rsidP="00ED73BE">
      <w:pPr>
        <w:pStyle w:val="HTMLconformatoprevio"/>
        <w:shd w:val="clear" w:color="auto" w:fill="333333"/>
        <w:jc w:val="both"/>
        <w:rPr>
          <w:rStyle w:val="CdigoHTML"/>
          <w:color w:val="FFFFFF"/>
          <w:sz w:val="21"/>
          <w:szCs w:val="21"/>
          <w:lang w:val="en-US"/>
        </w:rPr>
      </w:pPr>
      <w:r w:rsidRPr="00ED73BE">
        <w:rPr>
          <w:rStyle w:val="CdigoHTML"/>
          <w:color w:val="FFFFFF"/>
          <w:sz w:val="21"/>
          <w:szCs w:val="21"/>
          <w:lang w:val="en-US"/>
        </w:rPr>
        <w:t xml:space="preserve">            if (</w:t>
      </w:r>
      <w:proofErr w:type="gramStart"/>
      <w:r w:rsidRPr="00ED73BE">
        <w:rPr>
          <w:rStyle w:val="CdigoHTML"/>
          <w:color w:val="FFFFFF"/>
          <w:sz w:val="21"/>
          <w:szCs w:val="21"/>
          <w:lang w:val="en-US"/>
        </w:rPr>
        <w:t>declaration.id.name !</w:t>
      </w:r>
      <w:proofErr w:type="gramEnd"/>
      <w:r w:rsidRPr="00ED73BE">
        <w:rPr>
          <w:rStyle w:val="CdigoHTML"/>
          <w:color w:val="FFFFFF"/>
          <w:sz w:val="21"/>
          <w:szCs w:val="21"/>
          <w:lang w:val="en-US"/>
        </w:rPr>
        <w:t xml:space="preserve">== </w:t>
      </w:r>
      <w:proofErr w:type="spellStart"/>
      <w:r w:rsidRPr="00ED73BE">
        <w:rPr>
          <w:rStyle w:val="CdigoHTML"/>
          <w:color w:val="FFFFFF"/>
          <w:sz w:val="21"/>
          <w:szCs w:val="21"/>
          <w:lang w:val="en-US"/>
        </w:rPr>
        <w:t>declaration.id.name.toUpperCase</w:t>
      </w:r>
      <w:proofErr w:type="spellEnd"/>
      <w:r w:rsidRPr="00ED73BE">
        <w:rPr>
          <w:rStyle w:val="CdigoHTML"/>
          <w:color w:val="FFFFFF"/>
          <w:sz w:val="21"/>
          <w:szCs w:val="21"/>
          <w:lang w:val="en-US"/>
        </w:rPr>
        <w:t>()) {</w:t>
      </w:r>
    </w:p>
    <w:p w:rsidR="00ED73BE" w:rsidRPr="00ED73BE" w:rsidRDefault="00ED73BE" w:rsidP="00ED73BE">
      <w:pPr>
        <w:pStyle w:val="HTMLconformatoprevio"/>
        <w:shd w:val="clear" w:color="auto" w:fill="333333"/>
        <w:jc w:val="both"/>
        <w:rPr>
          <w:rStyle w:val="CdigoHTML"/>
          <w:color w:val="FFFFFF"/>
          <w:sz w:val="21"/>
          <w:szCs w:val="21"/>
        </w:rPr>
      </w:pPr>
      <w:r w:rsidRPr="00ED73BE">
        <w:rPr>
          <w:rStyle w:val="CdigoHTML"/>
          <w:color w:val="FFFFFF"/>
          <w:sz w:val="21"/>
          <w:szCs w:val="21"/>
          <w:lang w:val="en-US"/>
        </w:rPr>
        <w:t xml:space="preserve">              </w:t>
      </w:r>
      <w:proofErr w:type="spellStart"/>
      <w:proofErr w:type="gramStart"/>
      <w:r w:rsidRPr="00ED73BE">
        <w:rPr>
          <w:rStyle w:val="CdigoHTML"/>
          <w:color w:val="FFFFFF"/>
          <w:sz w:val="21"/>
          <w:szCs w:val="21"/>
        </w:rPr>
        <w:t>context.report</w:t>
      </w:r>
      <w:proofErr w:type="spellEnd"/>
      <w:proofErr w:type="gramEnd"/>
      <w:r w:rsidRPr="00ED73BE">
        <w:rPr>
          <w:rStyle w:val="CdigoHTML"/>
          <w:color w:val="FFFFFF"/>
          <w:sz w:val="21"/>
          <w:szCs w:val="21"/>
        </w:rPr>
        <w:t>({</w:t>
      </w:r>
    </w:p>
    <w:p w:rsidR="00ED73BE" w:rsidRPr="00ED73BE" w:rsidRDefault="00ED73BE" w:rsidP="00ED73BE">
      <w:pPr>
        <w:pStyle w:val="HTMLconformatoprevio"/>
        <w:shd w:val="clear" w:color="auto" w:fill="333333"/>
        <w:jc w:val="both"/>
        <w:rPr>
          <w:rStyle w:val="CdigoHTML"/>
          <w:color w:val="FFFFFF"/>
          <w:sz w:val="21"/>
          <w:szCs w:val="21"/>
        </w:rPr>
      </w:pPr>
      <w:r w:rsidRPr="00ED73BE">
        <w:rPr>
          <w:rStyle w:val="CdigoHTML"/>
          <w:color w:val="FFFFFF"/>
          <w:sz w:val="21"/>
          <w:szCs w:val="21"/>
        </w:rPr>
        <w:t xml:space="preserve">                </w:t>
      </w:r>
      <w:proofErr w:type="spellStart"/>
      <w:r w:rsidRPr="00ED73BE">
        <w:rPr>
          <w:rStyle w:val="CdigoHTML"/>
          <w:color w:val="FFFFFF"/>
          <w:sz w:val="21"/>
          <w:szCs w:val="21"/>
        </w:rPr>
        <w:t>node</w:t>
      </w:r>
      <w:proofErr w:type="spellEnd"/>
      <w:r w:rsidRPr="00ED73BE">
        <w:rPr>
          <w:rStyle w:val="CdigoHTML"/>
          <w:color w:val="FFFFFF"/>
          <w:sz w:val="21"/>
          <w:szCs w:val="21"/>
        </w:rPr>
        <w:t xml:space="preserve">: </w:t>
      </w:r>
      <w:proofErr w:type="spellStart"/>
      <w:r w:rsidRPr="00ED73BE">
        <w:rPr>
          <w:rStyle w:val="CdigoHTML"/>
          <w:color w:val="FFFFFF"/>
          <w:sz w:val="21"/>
          <w:szCs w:val="21"/>
        </w:rPr>
        <w:t>declaration.id</w:t>
      </w:r>
      <w:proofErr w:type="spellEnd"/>
      <w:r w:rsidRPr="00ED73BE">
        <w:rPr>
          <w:rStyle w:val="CdigoHTML"/>
          <w:color w:val="FFFFFF"/>
          <w:sz w:val="21"/>
          <w:szCs w:val="21"/>
        </w:rPr>
        <w:t>,</w:t>
      </w:r>
    </w:p>
    <w:p w:rsidR="00ED73BE" w:rsidRPr="00ED73BE" w:rsidRDefault="00ED73BE" w:rsidP="00ED73BE">
      <w:pPr>
        <w:pStyle w:val="HTMLconformatoprevio"/>
        <w:shd w:val="clear" w:color="auto" w:fill="333333"/>
        <w:jc w:val="both"/>
        <w:rPr>
          <w:rStyle w:val="CdigoHTML"/>
          <w:color w:val="FFFFFF"/>
          <w:sz w:val="21"/>
          <w:szCs w:val="21"/>
        </w:rPr>
      </w:pPr>
      <w:r w:rsidRPr="00ED73BE">
        <w:rPr>
          <w:rStyle w:val="CdigoHTML"/>
          <w:color w:val="FFFFFF"/>
          <w:sz w:val="21"/>
          <w:szCs w:val="21"/>
        </w:rPr>
        <w:t xml:space="preserve">                </w:t>
      </w:r>
      <w:proofErr w:type="spellStart"/>
      <w:r w:rsidRPr="00ED73BE">
        <w:rPr>
          <w:rStyle w:val="CdigoHTML"/>
          <w:color w:val="FFFFFF"/>
          <w:sz w:val="21"/>
          <w:szCs w:val="21"/>
        </w:rPr>
        <w:t>message</w:t>
      </w:r>
      <w:proofErr w:type="spellEnd"/>
      <w:r w:rsidRPr="00ED73BE">
        <w:rPr>
          <w:rStyle w:val="CdigoHTML"/>
          <w:color w:val="FFFFFF"/>
          <w:sz w:val="21"/>
          <w:szCs w:val="21"/>
        </w:rPr>
        <w:t>: "El nombre de la constante debe estar en mayúsculas",</w:t>
      </w:r>
    </w:p>
    <w:p w:rsidR="00ED73BE" w:rsidRPr="00ED73BE" w:rsidRDefault="00ED73BE" w:rsidP="00ED73BE">
      <w:pPr>
        <w:pStyle w:val="HTMLconformatoprevio"/>
        <w:shd w:val="clear" w:color="auto" w:fill="333333"/>
        <w:jc w:val="both"/>
        <w:rPr>
          <w:rStyle w:val="CdigoHTML"/>
          <w:color w:val="FFFFFF"/>
          <w:sz w:val="21"/>
          <w:szCs w:val="21"/>
          <w:lang w:val="en-US"/>
        </w:rPr>
      </w:pPr>
      <w:r w:rsidRPr="00ED73BE">
        <w:rPr>
          <w:rStyle w:val="CdigoHTML"/>
          <w:color w:val="FFFFFF"/>
          <w:sz w:val="21"/>
          <w:szCs w:val="21"/>
        </w:rPr>
        <w:t xml:space="preserve">                </w:t>
      </w:r>
      <w:r w:rsidRPr="00ED73BE">
        <w:rPr>
          <w:rStyle w:val="CdigoHTML"/>
          <w:color w:val="FFFFFF"/>
          <w:sz w:val="21"/>
          <w:szCs w:val="21"/>
          <w:lang w:val="en-US"/>
        </w:rPr>
        <w:t>fix: function(fixer) {</w:t>
      </w:r>
    </w:p>
    <w:p w:rsidR="00ED73BE" w:rsidRPr="00ED73BE" w:rsidRDefault="00ED73BE" w:rsidP="00ED73BE">
      <w:pPr>
        <w:pStyle w:val="HTMLconformatoprevio"/>
        <w:shd w:val="clear" w:color="auto" w:fill="333333"/>
        <w:jc w:val="both"/>
        <w:rPr>
          <w:rStyle w:val="CdigoHTML"/>
          <w:color w:val="FFFFFF"/>
          <w:sz w:val="21"/>
          <w:szCs w:val="21"/>
          <w:lang w:val="en-US"/>
        </w:rPr>
      </w:pPr>
      <w:r w:rsidRPr="00ED73BE">
        <w:rPr>
          <w:rStyle w:val="CdigoHTML"/>
          <w:color w:val="FFFFFF"/>
          <w:sz w:val="21"/>
          <w:szCs w:val="21"/>
          <w:lang w:val="en-US"/>
        </w:rPr>
        <w:t xml:space="preserve">                  return </w:t>
      </w:r>
      <w:proofErr w:type="spellStart"/>
      <w:proofErr w:type="gramStart"/>
      <w:r w:rsidRPr="00ED73BE">
        <w:rPr>
          <w:rStyle w:val="CdigoHTML"/>
          <w:color w:val="FFFFFF"/>
          <w:sz w:val="21"/>
          <w:szCs w:val="21"/>
          <w:lang w:val="en-US"/>
        </w:rPr>
        <w:t>fixer.replaceText</w:t>
      </w:r>
      <w:proofErr w:type="spellEnd"/>
      <w:proofErr w:type="gramEnd"/>
      <w:r w:rsidRPr="00ED73BE">
        <w:rPr>
          <w:rStyle w:val="CdigoHTML"/>
          <w:color w:val="FFFFFF"/>
          <w:sz w:val="21"/>
          <w:szCs w:val="21"/>
          <w:lang w:val="en-US"/>
        </w:rPr>
        <w:t xml:space="preserve">(declaration.id, </w:t>
      </w:r>
      <w:proofErr w:type="spellStart"/>
      <w:r w:rsidRPr="00ED73BE">
        <w:rPr>
          <w:rStyle w:val="CdigoHTML"/>
          <w:color w:val="FFFFFF"/>
          <w:sz w:val="21"/>
          <w:szCs w:val="21"/>
          <w:lang w:val="en-US"/>
        </w:rPr>
        <w:t>declaration.id.name.toUpperCase</w:t>
      </w:r>
      <w:proofErr w:type="spellEnd"/>
      <w:r w:rsidRPr="00ED73BE">
        <w:rPr>
          <w:rStyle w:val="CdigoHTML"/>
          <w:color w:val="FFFFFF"/>
          <w:sz w:val="21"/>
          <w:szCs w:val="21"/>
          <w:lang w:val="en-US"/>
        </w:rPr>
        <w:t>())</w:t>
      </w:r>
    </w:p>
    <w:p w:rsidR="00ED73BE" w:rsidRPr="00ED73BE" w:rsidRDefault="00ED73BE" w:rsidP="00ED73BE">
      <w:pPr>
        <w:pStyle w:val="HTMLconformatoprevio"/>
        <w:shd w:val="clear" w:color="auto" w:fill="333333"/>
        <w:jc w:val="both"/>
        <w:rPr>
          <w:rStyle w:val="CdigoHTML"/>
          <w:color w:val="FFFFFF"/>
          <w:sz w:val="21"/>
          <w:szCs w:val="21"/>
        </w:rPr>
      </w:pPr>
      <w:r w:rsidRPr="00ED73BE">
        <w:rPr>
          <w:rStyle w:val="CdigoHTML"/>
          <w:color w:val="FFFFFF"/>
          <w:sz w:val="21"/>
          <w:szCs w:val="21"/>
          <w:lang w:val="en-US"/>
        </w:rPr>
        <w:t xml:space="preserve">                </w:t>
      </w:r>
      <w:r w:rsidRPr="00ED73BE">
        <w:rPr>
          <w:rStyle w:val="CdigoHTML"/>
          <w:color w:val="FFFFFF"/>
          <w:sz w:val="21"/>
          <w:szCs w:val="21"/>
        </w:rPr>
        <w:t>}</w:t>
      </w:r>
    </w:p>
    <w:p w:rsidR="00ED73BE" w:rsidRPr="00ED73BE" w:rsidRDefault="00ED73BE" w:rsidP="00ED73BE">
      <w:pPr>
        <w:pStyle w:val="HTMLconformatoprevio"/>
        <w:shd w:val="clear" w:color="auto" w:fill="333333"/>
        <w:jc w:val="both"/>
        <w:rPr>
          <w:rStyle w:val="CdigoHTML"/>
          <w:color w:val="FFFFFF"/>
          <w:sz w:val="21"/>
          <w:szCs w:val="21"/>
        </w:rPr>
      </w:pPr>
      <w:r w:rsidRPr="00ED73BE">
        <w:rPr>
          <w:rStyle w:val="CdigoHTML"/>
          <w:color w:val="FFFFFF"/>
          <w:sz w:val="21"/>
          <w:szCs w:val="21"/>
        </w:rPr>
        <w:t xml:space="preserve">              })</w:t>
      </w:r>
    </w:p>
    <w:p w:rsidR="00ED73BE" w:rsidRPr="00ED73BE" w:rsidRDefault="00ED73BE" w:rsidP="00ED73BE">
      <w:pPr>
        <w:pStyle w:val="HTMLconformatoprevio"/>
        <w:shd w:val="clear" w:color="auto" w:fill="333333"/>
        <w:jc w:val="both"/>
        <w:rPr>
          <w:rStyle w:val="CdigoHTML"/>
          <w:color w:val="FFFFFF"/>
          <w:sz w:val="21"/>
          <w:szCs w:val="21"/>
        </w:rPr>
      </w:pPr>
      <w:r w:rsidRPr="00ED73BE">
        <w:rPr>
          <w:rStyle w:val="CdigoHTML"/>
          <w:color w:val="FFFFFF"/>
          <w:sz w:val="21"/>
          <w:szCs w:val="21"/>
        </w:rPr>
        <w:t xml:space="preserve">            }</w:t>
      </w:r>
    </w:p>
    <w:p w:rsidR="00ED73BE" w:rsidRPr="00ED73BE" w:rsidRDefault="00ED73BE" w:rsidP="00ED73BE">
      <w:pPr>
        <w:pStyle w:val="HTMLconformatoprevio"/>
        <w:shd w:val="clear" w:color="auto" w:fill="333333"/>
        <w:jc w:val="both"/>
        <w:rPr>
          <w:rStyle w:val="CdigoHTML"/>
          <w:color w:val="FFFFFF"/>
          <w:sz w:val="21"/>
          <w:szCs w:val="21"/>
        </w:rPr>
      </w:pPr>
      <w:r w:rsidRPr="00ED73BE">
        <w:rPr>
          <w:rStyle w:val="CdigoHTML"/>
          <w:color w:val="FFFFFF"/>
          <w:sz w:val="21"/>
          <w:szCs w:val="21"/>
        </w:rPr>
        <w:t xml:space="preserve">          }</w:t>
      </w:r>
    </w:p>
    <w:p w:rsidR="00ED73BE" w:rsidRPr="00ED73BE" w:rsidRDefault="00ED73BE" w:rsidP="00ED73BE">
      <w:pPr>
        <w:pStyle w:val="HTMLconformatoprevio"/>
        <w:shd w:val="clear" w:color="auto" w:fill="333333"/>
        <w:jc w:val="both"/>
        <w:rPr>
          <w:rStyle w:val="CdigoHTML"/>
          <w:color w:val="FFFFFF"/>
          <w:sz w:val="21"/>
          <w:szCs w:val="21"/>
        </w:rPr>
      </w:pPr>
      <w:r w:rsidRPr="00ED73BE">
        <w:rPr>
          <w:rStyle w:val="CdigoHTML"/>
          <w:color w:val="FFFFFF"/>
          <w:sz w:val="21"/>
          <w:szCs w:val="21"/>
        </w:rPr>
        <w:t xml:space="preserve">        }</w:t>
      </w:r>
    </w:p>
    <w:p w:rsidR="00ED73BE" w:rsidRPr="00ED73BE" w:rsidRDefault="00ED73BE" w:rsidP="00ED73BE">
      <w:pPr>
        <w:pStyle w:val="HTMLconformatoprevio"/>
        <w:shd w:val="clear" w:color="auto" w:fill="333333"/>
        <w:jc w:val="both"/>
        <w:rPr>
          <w:rStyle w:val="CdigoHTML"/>
          <w:color w:val="FFFFFF"/>
          <w:sz w:val="21"/>
          <w:szCs w:val="21"/>
        </w:rPr>
      </w:pPr>
      <w:r w:rsidRPr="00ED73BE">
        <w:rPr>
          <w:rStyle w:val="CdigoHTML"/>
          <w:color w:val="FFFFFF"/>
          <w:sz w:val="21"/>
          <w:szCs w:val="21"/>
        </w:rPr>
        <w:t xml:space="preserve">    }</w:t>
      </w:r>
    </w:p>
    <w:p w:rsidR="00ED73BE" w:rsidRPr="00ED73BE" w:rsidRDefault="00ED73BE" w:rsidP="00ED73BE">
      <w:pPr>
        <w:pStyle w:val="HTMLconformatoprevio"/>
        <w:shd w:val="clear" w:color="auto" w:fill="333333"/>
        <w:jc w:val="both"/>
        <w:rPr>
          <w:rStyle w:val="CdigoHTML"/>
          <w:color w:val="FFFFFF"/>
          <w:sz w:val="21"/>
          <w:szCs w:val="21"/>
        </w:rPr>
      </w:pPr>
      <w:r w:rsidRPr="00ED73BE">
        <w:rPr>
          <w:rStyle w:val="CdigoHTML"/>
          <w:color w:val="FFFFFF"/>
          <w:sz w:val="21"/>
          <w:szCs w:val="21"/>
        </w:rPr>
        <w:t xml:space="preserve">  };</w:t>
      </w:r>
    </w:p>
    <w:p w:rsidR="00ED73BE" w:rsidRPr="00ED73BE" w:rsidRDefault="00ED73BE" w:rsidP="00ED73BE">
      <w:pPr>
        <w:pStyle w:val="HTMLconformatoprevio"/>
        <w:shd w:val="clear" w:color="auto" w:fill="333333"/>
        <w:jc w:val="both"/>
        <w:rPr>
          <w:rStyle w:val="CdigoHTML"/>
          <w:color w:val="FFFFFF"/>
          <w:sz w:val="21"/>
          <w:szCs w:val="21"/>
        </w:rPr>
      </w:pPr>
      <w:r w:rsidRPr="00ED73BE">
        <w:rPr>
          <w:rStyle w:val="CdigoHTML"/>
          <w:color w:val="FFFFFF"/>
          <w:sz w:val="21"/>
          <w:szCs w:val="21"/>
        </w:rPr>
        <w:t>};</w:t>
      </w:r>
    </w:p>
    <w:p w:rsidR="00ED73BE" w:rsidRPr="00ED73BE" w:rsidRDefault="00ED73BE" w:rsidP="00ED73BE">
      <w:pPr>
        <w:pStyle w:val="NormalWeb"/>
        <w:shd w:val="clear" w:color="auto" w:fill="FFFFFF"/>
        <w:spacing w:before="0" w:beforeAutospacing="0" w:after="0" w:afterAutospacing="0"/>
        <w:jc w:val="both"/>
        <w:rPr>
          <w:rFonts w:ascii="Arial" w:hAnsi="Arial" w:cs="Arial"/>
          <w:color w:val="4A4A4A"/>
          <w:sz w:val="21"/>
          <w:szCs w:val="21"/>
        </w:rPr>
      </w:pPr>
      <w:r w:rsidRPr="00ED73BE">
        <w:rPr>
          <w:rFonts w:ascii="Arial" w:hAnsi="Arial" w:cs="Arial"/>
          <w:color w:val="4A4A4A"/>
          <w:sz w:val="21"/>
          <w:szCs w:val="21"/>
        </w:rPr>
        <w:t>‌</w:t>
      </w:r>
    </w:p>
    <w:p w:rsidR="00ED73BE" w:rsidRDefault="00ED73BE" w:rsidP="00ED73BE">
      <w:pPr>
        <w:pStyle w:val="NormalWeb"/>
        <w:shd w:val="clear" w:color="auto" w:fill="FFFFFF"/>
        <w:spacing w:before="0" w:beforeAutospacing="0" w:after="0" w:afterAutospacing="0"/>
        <w:jc w:val="both"/>
        <w:rPr>
          <w:rFonts w:ascii="Arial" w:hAnsi="Arial" w:cs="Arial"/>
          <w:color w:val="4A4A4A"/>
          <w:sz w:val="21"/>
          <w:szCs w:val="21"/>
        </w:rPr>
      </w:pPr>
      <w:r w:rsidRPr="00ED73BE">
        <w:rPr>
          <w:rFonts w:ascii="Arial" w:hAnsi="Arial" w:cs="Arial"/>
          <w:color w:val="4A4A4A"/>
          <w:sz w:val="21"/>
          <w:szCs w:val="21"/>
        </w:rPr>
        <w:t>Con </w:t>
      </w:r>
      <w:proofErr w:type="spellStart"/>
      <w:proofErr w:type="gramStart"/>
      <w:r w:rsidRPr="00ED73BE">
        <w:rPr>
          <w:rStyle w:val="CdigoHTML"/>
          <w:color w:val="4A4A4A"/>
          <w:sz w:val="21"/>
          <w:szCs w:val="21"/>
        </w:rPr>
        <w:t>context.report</w:t>
      </w:r>
      <w:proofErr w:type="spellEnd"/>
      <w:proofErr w:type="gramEnd"/>
      <w:r w:rsidRPr="00ED73BE">
        <w:rPr>
          <w:rStyle w:val="CdigoHTML"/>
          <w:color w:val="4A4A4A"/>
          <w:sz w:val="21"/>
          <w:szCs w:val="21"/>
        </w:rPr>
        <w:t>()</w:t>
      </w:r>
      <w:r w:rsidRPr="00ED73BE">
        <w:rPr>
          <w:rFonts w:ascii="Arial" w:hAnsi="Arial" w:cs="Arial"/>
          <w:color w:val="4A4A4A"/>
          <w:sz w:val="21"/>
          <w:szCs w:val="21"/>
        </w:rPr>
        <w:t> podemos mandar un </w:t>
      </w:r>
      <w:proofErr w:type="spellStart"/>
      <w:r w:rsidRPr="00ED73BE">
        <w:rPr>
          <w:rStyle w:val="nfasis"/>
          <w:rFonts w:ascii="Arial" w:hAnsi="Arial" w:cs="Arial"/>
          <w:color w:val="4A4A4A"/>
          <w:sz w:val="21"/>
          <w:szCs w:val="21"/>
        </w:rPr>
        <w:t>warning</w:t>
      </w:r>
      <w:proofErr w:type="spellEnd"/>
      <w:r w:rsidRPr="00ED73BE">
        <w:rPr>
          <w:rFonts w:ascii="Arial" w:hAnsi="Arial" w:cs="Arial"/>
          <w:color w:val="4A4A4A"/>
          <w:sz w:val="21"/>
          <w:szCs w:val="21"/>
        </w:rPr>
        <w:t> y además podemos solucionar el problema que se haya presentado.</w:t>
      </w:r>
    </w:p>
    <w:p w:rsidR="00A537BE" w:rsidRDefault="00A537BE" w:rsidP="00ED73BE">
      <w:pPr>
        <w:pStyle w:val="NormalWeb"/>
        <w:shd w:val="clear" w:color="auto" w:fill="FFFFFF"/>
        <w:spacing w:before="0" w:beforeAutospacing="0" w:after="0" w:afterAutospacing="0"/>
        <w:jc w:val="both"/>
        <w:rPr>
          <w:rFonts w:ascii="Arial" w:hAnsi="Arial" w:cs="Arial"/>
          <w:color w:val="4A4A4A"/>
          <w:sz w:val="21"/>
          <w:szCs w:val="21"/>
        </w:rPr>
      </w:pPr>
    </w:p>
    <w:p w:rsidR="00A537BE" w:rsidRDefault="00A537BE" w:rsidP="00ED73BE">
      <w:pPr>
        <w:pStyle w:val="NormalWeb"/>
        <w:shd w:val="clear" w:color="auto" w:fill="FFFFFF"/>
        <w:spacing w:before="0" w:beforeAutospacing="0" w:after="0" w:afterAutospacing="0"/>
        <w:jc w:val="both"/>
        <w:rPr>
          <w:rFonts w:ascii="Arial" w:hAnsi="Arial" w:cs="Arial"/>
          <w:color w:val="4A4A4A"/>
          <w:sz w:val="21"/>
          <w:szCs w:val="21"/>
        </w:rPr>
      </w:pPr>
      <w:r w:rsidRPr="00A537BE">
        <w:rPr>
          <w:rFonts w:ascii="Arial" w:hAnsi="Arial" w:cs="Arial"/>
          <w:color w:val="4A4A4A"/>
          <w:sz w:val="21"/>
          <w:szCs w:val="21"/>
        </w:rPr>
        <w:t>https://astexplorer.net/#/gist/16fc27fc420f705455f2b42b6c804aa1/d9cc7988c2c743d7edfbb3c3b1abed866c975ee4</w:t>
      </w:r>
    </w:p>
    <w:p w:rsidR="00A537BE" w:rsidRDefault="00A537BE" w:rsidP="00ED73BE">
      <w:pPr>
        <w:pStyle w:val="NormalWeb"/>
        <w:shd w:val="clear" w:color="auto" w:fill="FFFFFF"/>
        <w:spacing w:before="0" w:beforeAutospacing="0" w:after="0" w:afterAutospacing="0"/>
        <w:jc w:val="both"/>
        <w:rPr>
          <w:rFonts w:ascii="Arial" w:hAnsi="Arial" w:cs="Arial"/>
          <w:color w:val="4A4A4A"/>
          <w:sz w:val="21"/>
          <w:szCs w:val="21"/>
        </w:rPr>
      </w:pPr>
      <w:r w:rsidRPr="00A537BE">
        <w:rPr>
          <w:rFonts w:ascii="Arial" w:hAnsi="Arial" w:cs="Arial"/>
          <w:color w:val="4A4A4A"/>
          <w:sz w:val="21"/>
          <w:szCs w:val="21"/>
        </w:rPr>
        <w:lastRenderedPageBreak/>
        <w:drawing>
          <wp:inline distT="0" distB="0" distL="0" distR="0" wp14:anchorId="7D352815" wp14:editId="6592FE3E">
            <wp:extent cx="5732145" cy="2609850"/>
            <wp:effectExtent l="0" t="0" r="1905"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2145" cy="2609850"/>
                    </a:xfrm>
                    <a:prstGeom prst="rect">
                      <a:avLst/>
                    </a:prstGeom>
                  </pic:spPr>
                </pic:pic>
              </a:graphicData>
            </a:graphic>
          </wp:inline>
        </w:drawing>
      </w:r>
    </w:p>
    <w:p w:rsidR="00BA59B3" w:rsidRDefault="00BA59B3" w:rsidP="00ED73BE">
      <w:pPr>
        <w:pStyle w:val="NormalWeb"/>
        <w:shd w:val="clear" w:color="auto" w:fill="FFFFFF"/>
        <w:spacing w:before="0" w:beforeAutospacing="0" w:after="0" w:afterAutospacing="0"/>
        <w:jc w:val="both"/>
        <w:rPr>
          <w:rFonts w:ascii="Arial" w:hAnsi="Arial" w:cs="Arial"/>
          <w:color w:val="4A4A4A"/>
          <w:sz w:val="21"/>
          <w:szCs w:val="21"/>
        </w:rPr>
      </w:pPr>
    </w:p>
    <w:p w:rsidR="00BA59B3" w:rsidRDefault="00BA59B3" w:rsidP="00ED73BE">
      <w:pPr>
        <w:pStyle w:val="NormalWeb"/>
        <w:shd w:val="clear" w:color="auto" w:fill="FFFFFF"/>
        <w:spacing w:before="0" w:beforeAutospacing="0" w:after="0" w:afterAutospacing="0"/>
        <w:jc w:val="both"/>
        <w:rPr>
          <w:rFonts w:ascii="Arial" w:hAnsi="Arial" w:cs="Arial"/>
          <w:color w:val="4A4A4A"/>
          <w:sz w:val="21"/>
          <w:szCs w:val="21"/>
        </w:rPr>
      </w:pPr>
    </w:p>
    <w:p w:rsidR="00BA59B3" w:rsidRDefault="00BA59B3" w:rsidP="00BA59B3">
      <w:pPr>
        <w:pStyle w:val="Ttulo1"/>
        <w:rPr>
          <w:u w:val="single"/>
        </w:rPr>
      </w:pPr>
      <w:r w:rsidRPr="00BA59B3">
        <w:rPr>
          <w:u w:val="single"/>
        </w:rPr>
        <w:t>Cómo funciona el JavaScript Engine</w:t>
      </w:r>
    </w:p>
    <w:p w:rsidR="00BA59B3" w:rsidRPr="00BA59B3" w:rsidRDefault="00BA59B3" w:rsidP="00BA59B3">
      <w:pPr>
        <w:spacing w:before="0" w:line="240" w:lineRule="auto"/>
        <w:jc w:val="both"/>
        <w:rPr>
          <w:rFonts w:ascii="Arial" w:hAnsi="Arial" w:cs="Arial"/>
          <w:sz w:val="21"/>
          <w:szCs w:val="21"/>
          <w:lang w:val="es-MX"/>
        </w:rPr>
      </w:pPr>
      <w:r w:rsidRPr="00BA59B3">
        <w:rPr>
          <w:rFonts w:ascii="Arial" w:hAnsi="Arial" w:cs="Arial"/>
          <w:sz w:val="21"/>
          <w:szCs w:val="21"/>
          <w:lang w:val="es-MX"/>
        </w:rPr>
        <w:t>Una vez tenemos el </w:t>
      </w:r>
      <w:r w:rsidRPr="00BA59B3">
        <w:rPr>
          <w:rFonts w:ascii="Arial" w:hAnsi="Arial" w:cs="Arial"/>
          <w:b/>
          <w:bCs/>
          <w:sz w:val="21"/>
          <w:szCs w:val="21"/>
          <w:lang w:val="es-MX"/>
        </w:rPr>
        <w:t>AST</w:t>
      </w:r>
      <w:r w:rsidRPr="00BA59B3">
        <w:rPr>
          <w:rFonts w:ascii="Arial" w:hAnsi="Arial" w:cs="Arial"/>
          <w:sz w:val="21"/>
          <w:szCs w:val="21"/>
          <w:lang w:val="es-MX"/>
        </w:rPr>
        <w:t xml:space="preserve"> ahora hay que convertirlo a </w:t>
      </w:r>
      <w:proofErr w:type="spellStart"/>
      <w:r w:rsidRPr="00BA59B3">
        <w:rPr>
          <w:rFonts w:ascii="Arial" w:hAnsi="Arial" w:cs="Arial"/>
          <w:sz w:val="21"/>
          <w:szCs w:val="21"/>
          <w:lang w:val="es-MX"/>
        </w:rPr>
        <w:t>Bytecode</w:t>
      </w:r>
      <w:proofErr w:type="spellEnd"/>
      <w:r w:rsidRPr="00BA59B3">
        <w:rPr>
          <w:rFonts w:ascii="Arial" w:hAnsi="Arial" w:cs="Arial"/>
          <w:sz w:val="21"/>
          <w:szCs w:val="21"/>
          <w:lang w:val="es-MX"/>
        </w:rPr>
        <w:t>.</w:t>
      </w:r>
    </w:p>
    <w:p w:rsidR="00BA59B3" w:rsidRPr="00BA59B3" w:rsidRDefault="00BA59B3" w:rsidP="00BA59B3">
      <w:pPr>
        <w:spacing w:before="0" w:line="240" w:lineRule="auto"/>
        <w:jc w:val="both"/>
        <w:rPr>
          <w:rFonts w:ascii="Arial" w:hAnsi="Arial" w:cs="Arial"/>
          <w:sz w:val="21"/>
          <w:szCs w:val="21"/>
          <w:lang w:val="es-MX"/>
        </w:rPr>
      </w:pPr>
      <w:proofErr w:type="spellStart"/>
      <w:r w:rsidRPr="00BA59B3">
        <w:rPr>
          <w:rFonts w:ascii="Arial" w:hAnsi="Arial" w:cs="Arial"/>
          <w:b/>
          <w:bCs/>
          <w:sz w:val="21"/>
          <w:szCs w:val="21"/>
          <w:lang w:val="es-MX"/>
        </w:rPr>
        <w:t>Bytecode</w:t>
      </w:r>
      <w:proofErr w:type="spellEnd"/>
      <w:r w:rsidRPr="00BA59B3">
        <w:rPr>
          <w:rFonts w:ascii="Arial" w:hAnsi="Arial" w:cs="Arial"/>
          <w:sz w:val="21"/>
          <w:szCs w:val="21"/>
          <w:lang w:val="es-MX"/>
        </w:rPr>
        <w:t xml:space="preserve"> es como el código </w:t>
      </w:r>
      <w:proofErr w:type="spellStart"/>
      <w:proofErr w:type="gramStart"/>
      <w:r w:rsidRPr="00BA59B3">
        <w:rPr>
          <w:rFonts w:ascii="Arial" w:hAnsi="Arial" w:cs="Arial"/>
          <w:sz w:val="21"/>
          <w:szCs w:val="21"/>
          <w:lang w:val="es-MX"/>
        </w:rPr>
        <w:t>assembler</w:t>
      </w:r>
      <w:proofErr w:type="spellEnd"/>
      <w:proofErr w:type="gramEnd"/>
      <w:r w:rsidRPr="00BA59B3">
        <w:rPr>
          <w:rFonts w:ascii="Arial" w:hAnsi="Arial" w:cs="Arial"/>
          <w:sz w:val="21"/>
          <w:szCs w:val="21"/>
          <w:lang w:val="es-MX"/>
        </w:rPr>
        <w:t xml:space="preserve"> pero en lugar de operar en el procesador opera en la máquina virtual </w:t>
      </w:r>
      <w:r w:rsidRPr="00BA59B3">
        <w:rPr>
          <w:rFonts w:ascii="Arial" w:hAnsi="Arial" w:cs="Arial"/>
          <w:b/>
          <w:bCs/>
          <w:sz w:val="21"/>
          <w:szCs w:val="21"/>
          <w:lang w:val="es-MX"/>
        </w:rPr>
        <w:t>V8</w:t>
      </w:r>
      <w:r w:rsidRPr="00BA59B3">
        <w:rPr>
          <w:rFonts w:ascii="Arial" w:hAnsi="Arial" w:cs="Arial"/>
          <w:sz w:val="21"/>
          <w:szCs w:val="21"/>
          <w:lang w:val="es-MX"/>
        </w:rPr>
        <w:t> del navegador.</w:t>
      </w:r>
    </w:p>
    <w:p w:rsidR="00BA59B3" w:rsidRPr="00BA59B3" w:rsidRDefault="00BA59B3" w:rsidP="00BA59B3">
      <w:pPr>
        <w:spacing w:before="0" w:line="240" w:lineRule="auto"/>
        <w:jc w:val="both"/>
        <w:rPr>
          <w:rFonts w:ascii="Arial" w:hAnsi="Arial" w:cs="Arial"/>
          <w:sz w:val="21"/>
          <w:szCs w:val="21"/>
          <w:lang w:val="es-MX"/>
        </w:rPr>
      </w:pPr>
      <w:r w:rsidRPr="00BA59B3">
        <w:rPr>
          <w:rFonts w:ascii="Arial" w:hAnsi="Arial" w:cs="Arial"/>
          <w:b/>
          <w:bCs/>
          <w:sz w:val="21"/>
          <w:szCs w:val="21"/>
          <w:lang w:val="es-MX"/>
        </w:rPr>
        <w:t xml:space="preserve">Machine </w:t>
      </w:r>
      <w:proofErr w:type="spellStart"/>
      <w:r w:rsidRPr="00BA59B3">
        <w:rPr>
          <w:rFonts w:ascii="Arial" w:hAnsi="Arial" w:cs="Arial"/>
          <w:b/>
          <w:bCs/>
          <w:sz w:val="21"/>
          <w:szCs w:val="21"/>
          <w:lang w:val="es-MX"/>
        </w:rPr>
        <w:t>code</w:t>
      </w:r>
      <w:proofErr w:type="spellEnd"/>
      <w:r w:rsidRPr="00BA59B3">
        <w:rPr>
          <w:rFonts w:ascii="Arial" w:hAnsi="Arial" w:cs="Arial"/>
          <w:sz w:val="21"/>
          <w:szCs w:val="21"/>
          <w:lang w:val="es-MX"/>
        </w:rPr>
        <w:t> es el más bajo nivel, es código binario que va directo al procesador.</w:t>
      </w:r>
    </w:p>
    <w:p w:rsidR="00BA59B3" w:rsidRPr="00BA59B3" w:rsidRDefault="00BA59B3" w:rsidP="00BA59B3">
      <w:pPr>
        <w:spacing w:before="0" w:line="240" w:lineRule="auto"/>
        <w:jc w:val="both"/>
        <w:rPr>
          <w:rFonts w:ascii="Arial" w:hAnsi="Arial" w:cs="Arial"/>
          <w:sz w:val="21"/>
          <w:szCs w:val="21"/>
          <w:lang w:val="es-MX"/>
        </w:rPr>
      </w:pPr>
      <w:r w:rsidRPr="00BA59B3">
        <w:rPr>
          <w:rFonts w:ascii="Arial" w:hAnsi="Arial" w:cs="Arial"/>
          <w:b/>
          <w:bCs/>
          <w:sz w:val="21"/>
          <w:szCs w:val="21"/>
          <w:lang w:val="es-MX"/>
        </w:rPr>
        <w:t xml:space="preserve">El </w:t>
      </w:r>
      <w:proofErr w:type="spellStart"/>
      <w:r w:rsidRPr="00BA59B3">
        <w:rPr>
          <w:rFonts w:ascii="Arial" w:hAnsi="Arial" w:cs="Arial"/>
          <w:b/>
          <w:bCs/>
          <w:sz w:val="21"/>
          <w:szCs w:val="21"/>
          <w:lang w:val="es-MX"/>
        </w:rPr>
        <w:t>profiler</w:t>
      </w:r>
      <w:proofErr w:type="spellEnd"/>
      <w:r w:rsidRPr="00BA59B3">
        <w:rPr>
          <w:rFonts w:ascii="Arial" w:hAnsi="Arial" w:cs="Arial"/>
          <w:sz w:val="21"/>
          <w:szCs w:val="21"/>
          <w:lang w:val="es-MX"/>
        </w:rPr>
        <w:t xml:space="preserve"> se sitúa en medio del </w:t>
      </w:r>
      <w:proofErr w:type="spellStart"/>
      <w:r w:rsidRPr="00BA59B3">
        <w:rPr>
          <w:rFonts w:ascii="Arial" w:hAnsi="Arial" w:cs="Arial"/>
          <w:sz w:val="21"/>
          <w:szCs w:val="21"/>
          <w:lang w:val="es-MX"/>
        </w:rPr>
        <w:t>bytecode</w:t>
      </w:r>
      <w:proofErr w:type="spellEnd"/>
      <w:r w:rsidRPr="00BA59B3">
        <w:rPr>
          <w:rFonts w:ascii="Arial" w:hAnsi="Arial" w:cs="Arial"/>
          <w:sz w:val="21"/>
          <w:szCs w:val="21"/>
          <w:lang w:val="es-MX"/>
        </w:rPr>
        <w:t xml:space="preserve"> y el optimizador</w:t>
      </w:r>
    </w:p>
    <w:p w:rsidR="00BA59B3" w:rsidRPr="00BA59B3" w:rsidRDefault="00BA59B3" w:rsidP="00BA59B3">
      <w:pPr>
        <w:spacing w:before="0" w:line="240" w:lineRule="auto"/>
        <w:jc w:val="both"/>
        <w:rPr>
          <w:rFonts w:ascii="Arial" w:hAnsi="Arial" w:cs="Arial"/>
          <w:sz w:val="21"/>
          <w:szCs w:val="21"/>
          <w:lang w:val="es-MX"/>
        </w:rPr>
      </w:pPr>
      <w:r w:rsidRPr="00BA59B3">
        <w:rPr>
          <w:rFonts w:ascii="Arial" w:hAnsi="Arial" w:cs="Arial"/>
          <w:sz w:val="21"/>
          <w:szCs w:val="21"/>
          <w:lang w:val="es-MX"/>
        </w:rPr>
        <w:t xml:space="preserve">Cada máquina virtual tiene sus particularidades, por </w:t>
      </w:r>
      <w:proofErr w:type="gramStart"/>
      <w:r w:rsidRPr="00BA59B3">
        <w:rPr>
          <w:rFonts w:ascii="Arial" w:hAnsi="Arial" w:cs="Arial"/>
          <w:sz w:val="21"/>
          <w:szCs w:val="21"/>
          <w:lang w:val="es-MX"/>
        </w:rPr>
        <w:t>ejemplo</w:t>
      </w:r>
      <w:proofErr w:type="gramEnd"/>
      <w:r w:rsidRPr="00BA59B3">
        <w:rPr>
          <w:rFonts w:ascii="Arial" w:hAnsi="Arial" w:cs="Arial"/>
          <w:sz w:val="21"/>
          <w:szCs w:val="21"/>
          <w:lang w:val="es-MX"/>
        </w:rPr>
        <w:t xml:space="preserve"> V8 tiene algo llamado </w:t>
      </w:r>
      <w:r w:rsidRPr="00BA59B3">
        <w:rPr>
          <w:rFonts w:ascii="Arial" w:hAnsi="Arial" w:cs="Arial"/>
          <w:b/>
          <w:bCs/>
          <w:sz w:val="21"/>
          <w:szCs w:val="21"/>
          <w:lang w:val="es-MX"/>
        </w:rPr>
        <w:t xml:space="preserve">Hot </w:t>
      </w:r>
      <w:proofErr w:type="spellStart"/>
      <w:r w:rsidRPr="00BA59B3">
        <w:rPr>
          <w:rFonts w:ascii="Arial" w:hAnsi="Arial" w:cs="Arial"/>
          <w:b/>
          <w:bCs/>
          <w:sz w:val="21"/>
          <w:szCs w:val="21"/>
          <w:lang w:val="es-MX"/>
        </w:rPr>
        <w:t>Functions</w:t>
      </w:r>
      <w:proofErr w:type="spellEnd"/>
      <w:r w:rsidRPr="00BA59B3">
        <w:rPr>
          <w:rFonts w:ascii="Arial" w:hAnsi="Arial" w:cs="Arial"/>
          <w:sz w:val="21"/>
          <w:szCs w:val="21"/>
          <w:lang w:val="es-MX"/>
        </w:rPr>
        <w:t>.</w:t>
      </w:r>
    </w:p>
    <w:p w:rsidR="00BA59B3" w:rsidRPr="00BA59B3" w:rsidRDefault="00BA59B3" w:rsidP="00BA59B3">
      <w:pPr>
        <w:spacing w:before="0" w:line="240" w:lineRule="auto"/>
        <w:jc w:val="both"/>
        <w:rPr>
          <w:rFonts w:ascii="Arial" w:hAnsi="Arial" w:cs="Arial"/>
          <w:sz w:val="21"/>
          <w:szCs w:val="21"/>
          <w:lang w:val="es-MX"/>
        </w:rPr>
      </w:pPr>
      <w:r w:rsidRPr="00BA59B3">
        <w:rPr>
          <w:rFonts w:ascii="Arial" w:hAnsi="Arial" w:cs="Arial"/>
          <w:sz w:val="21"/>
          <w:szCs w:val="21"/>
          <w:lang w:val="es-MX"/>
        </w:rPr>
        <w:t>Cuando una sentencia función es ejecutada muy frecuentemente, V8 la denomina como una </w:t>
      </w:r>
      <w:proofErr w:type="spellStart"/>
      <w:r w:rsidRPr="00BA59B3">
        <w:rPr>
          <w:rFonts w:ascii="Arial" w:hAnsi="Arial" w:cs="Arial"/>
          <w:i/>
          <w:iCs/>
          <w:sz w:val="21"/>
          <w:szCs w:val="21"/>
          <w:lang w:val="es-MX"/>
        </w:rPr>
        <w:t>hot</w:t>
      </w:r>
      <w:proofErr w:type="spellEnd"/>
      <w:r w:rsidRPr="00BA59B3">
        <w:rPr>
          <w:rFonts w:ascii="Arial" w:hAnsi="Arial" w:cs="Arial"/>
          <w:i/>
          <w:iCs/>
          <w:sz w:val="21"/>
          <w:szCs w:val="21"/>
          <w:lang w:val="es-MX"/>
        </w:rPr>
        <w:t xml:space="preserve"> </w:t>
      </w:r>
      <w:proofErr w:type="spellStart"/>
      <w:r w:rsidRPr="00BA59B3">
        <w:rPr>
          <w:rFonts w:ascii="Arial" w:hAnsi="Arial" w:cs="Arial"/>
          <w:i/>
          <w:iCs/>
          <w:sz w:val="21"/>
          <w:szCs w:val="21"/>
          <w:lang w:val="es-MX"/>
        </w:rPr>
        <w:t>function</w:t>
      </w:r>
      <w:proofErr w:type="spellEnd"/>
      <w:r w:rsidRPr="00BA59B3">
        <w:rPr>
          <w:rFonts w:ascii="Arial" w:hAnsi="Arial" w:cs="Arial"/>
          <w:sz w:val="21"/>
          <w:szCs w:val="21"/>
          <w:lang w:val="es-MX"/>
        </w:rPr>
        <w:t> y hace una optimización que consiste en convertirla a </w:t>
      </w:r>
      <w:r w:rsidRPr="00BA59B3">
        <w:rPr>
          <w:rFonts w:ascii="Arial" w:hAnsi="Arial" w:cs="Arial"/>
          <w:i/>
          <w:iCs/>
          <w:sz w:val="21"/>
          <w:szCs w:val="21"/>
          <w:lang w:val="es-MX"/>
        </w:rPr>
        <w:t xml:space="preserve">machine </w:t>
      </w:r>
      <w:proofErr w:type="spellStart"/>
      <w:r w:rsidRPr="00BA59B3">
        <w:rPr>
          <w:rFonts w:ascii="Arial" w:hAnsi="Arial" w:cs="Arial"/>
          <w:i/>
          <w:iCs/>
          <w:sz w:val="21"/>
          <w:szCs w:val="21"/>
          <w:lang w:val="es-MX"/>
        </w:rPr>
        <w:t>code</w:t>
      </w:r>
      <w:proofErr w:type="spellEnd"/>
      <w:r w:rsidRPr="00BA59B3">
        <w:rPr>
          <w:rFonts w:ascii="Arial" w:hAnsi="Arial" w:cs="Arial"/>
          <w:sz w:val="21"/>
          <w:szCs w:val="21"/>
          <w:lang w:val="es-MX"/>
        </w:rPr>
        <w:t> para no tener que interpretarla de nuevo y agilizar su ejecución.</w:t>
      </w:r>
    </w:p>
    <w:p w:rsidR="00BA59B3" w:rsidRPr="00BA59B3" w:rsidRDefault="00BA59B3" w:rsidP="00BA59B3">
      <w:pPr>
        <w:spacing w:before="0" w:line="240" w:lineRule="auto"/>
        <w:jc w:val="both"/>
        <w:rPr>
          <w:rFonts w:ascii="Arial" w:hAnsi="Arial" w:cs="Arial"/>
          <w:sz w:val="21"/>
          <w:szCs w:val="21"/>
          <w:lang w:val="es-MX"/>
        </w:rPr>
      </w:pPr>
      <w:r w:rsidRPr="00BA59B3">
        <w:rPr>
          <w:rFonts w:ascii="Arial" w:hAnsi="Arial" w:cs="Arial"/>
          <w:sz w:val="21"/>
          <w:szCs w:val="21"/>
          <w:lang w:val="es-MX"/>
        </w:rPr>
        <w:t xml:space="preserve">Cada navegador tiene su implementación de JavaScript </w:t>
      </w:r>
      <w:proofErr w:type="spellStart"/>
      <w:r w:rsidRPr="00BA59B3">
        <w:rPr>
          <w:rFonts w:ascii="Arial" w:hAnsi="Arial" w:cs="Arial"/>
          <w:sz w:val="21"/>
          <w:szCs w:val="21"/>
          <w:lang w:val="es-MX"/>
        </w:rPr>
        <w:t>Engine</w:t>
      </w:r>
      <w:proofErr w:type="spellEnd"/>
      <w:r w:rsidRPr="00BA59B3">
        <w:rPr>
          <w:rFonts w:ascii="Arial" w:hAnsi="Arial" w:cs="Arial"/>
          <w:sz w:val="21"/>
          <w:szCs w:val="21"/>
          <w:lang w:val="es-MX"/>
        </w:rPr>
        <w:t>:</w:t>
      </w:r>
    </w:p>
    <w:p w:rsidR="00BA59B3" w:rsidRPr="00BA59B3" w:rsidRDefault="00BA59B3" w:rsidP="00BA59B3">
      <w:pPr>
        <w:numPr>
          <w:ilvl w:val="0"/>
          <w:numId w:val="29"/>
        </w:numPr>
        <w:spacing w:before="0" w:line="240" w:lineRule="auto"/>
        <w:jc w:val="both"/>
        <w:rPr>
          <w:rFonts w:ascii="Arial" w:hAnsi="Arial" w:cs="Arial"/>
          <w:sz w:val="21"/>
          <w:szCs w:val="21"/>
          <w:lang w:val="es-MX"/>
        </w:rPr>
      </w:pPr>
      <w:proofErr w:type="spellStart"/>
      <w:r w:rsidRPr="00BA59B3">
        <w:rPr>
          <w:rFonts w:ascii="Arial" w:hAnsi="Arial" w:cs="Arial"/>
          <w:sz w:val="21"/>
          <w:szCs w:val="21"/>
          <w:lang w:val="es-MX"/>
        </w:rPr>
        <w:t>SpiderMonkey</w:t>
      </w:r>
      <w:proofErr w:type="spellEnd"/>
      <w:r w:rsidRPr="00BA59B3">
        <w:rPr>
          <w:rFonts w:ascii="Arial" w:hAnsi="Arial" w:cs="Arial"/>
          <w:sz w:val="21"/>
          <w:szCs w:val="21"/>
          <w:lang w:val="es-MX"/>
        </w:rPr>
        <w:t xml:space="preserve"> - Firefox</w:t>
      </w:r>
    </w:p>
    <w:p w:rsidR="00BA59B3" w:rsidRPr="00BA59B3" w:rsidRDefault="00BA59B3" w:rsidP="00BA59B3">
      <w:pPr>
        <w:numPr>
          <w:ilvl w:val="0"/>
          <w:numId w:val="29"/>
        </w:numPr>
        <w:spacing w:before="0" w:line="240" w:lineRule="auto"/>
        <w:jc w:val="both"/>
        <w:rPr>
          <w:rFonts w:ascii="Arial" w:hAnsi="Arial" w:cs="Arial"/>
          <w:sz w:val="21"/>
          <w:szCs w:val="21"/>
          <w:lang w:val="es-MX"/>
        </w:rPr>
      </w:pPr>
      <w:proofErr w:type="spellStart"/>
      <w:r w:rsidRPr="00BA59B3">
        <w:rPr>
          <w:rFonts w:ascii="Arial" w:hAnsi="Arial" w:cs="Arial"/>
          <w:sz w:val="21"/>
          <w:szCs w:val="21"/>
          <w:lang w:val="es-MX"/>
        </w:rPr>
        <w:t>Chackra</w:t>
      </w:r>
      <w:proofErr w:type="spellEnd"/>
      <w:r w:rsidRPr="00BA59B3">
        <w:rPr>
          <w:rFonts w:ascii="Arial" w:hAnsi="Arial" w:cs="Arial"/>
          <w:sz w:val="21"/>
          <w:szCs w:val="21"/>
          <w:lang w:val="es-MX"/>
        </w:rPr>
        <w:t xml:space="preserve"> - Edge</w:t>
      </w:r>
    </w:p>
    <w:p w:rsidR="00BA59B3" w:rsidRPr="00BA59B3" w:rsidRDefault="00BA59B3" w:rsidP="00BA59B3">
      <w:pPr>
        <w:numPr>
          <w:ilvl w:val="0"/>
          <w:numId w:val="29"/>
        </w:numPr>
        <w:spacing w:before="0" w:line="240" w:lineRule="auto"/>
        <w:jc w:val="both"/>
        <w:rPr>
          <w:rFonts w:ascii="Arial" w:hAnsi="Arial" w:cs="Arial"/>
          <w:sz w:val="21"/>
          <w:szCs w:val="21"/>
          <w:lang w:val="es-MX"/>
        </w:rPr>
      </w:pPr>
      <w:proofErr w:type="spellStart"/>
      <w:r w:rsidRPr="00BA59B3">
        <w:rPr>
          <w:rFonts w:ascii="Arial" w:hAnsi="Arial" w:cs="Arial"/>
          <w:sz w:val="21"/>
          <w:szCs w:val="21"/>
          <w:lang w:val="es-MX"/>
        </w:rPr>
        <w:t>JavaScriptCore</w:t>
      </w:r>
      <w:proofErr w:type="spellEnd"/>
      <w:r w:rsidRPr="00BA59B3">
        <w:rPr>
          <w:rFonts w:ascii="Arial" w:hAnsi="Arial" w:cs="Arial"/>
          <w:sz w:val="21"/>
          <w:szCs w:val="21"/>
          <w:lang w:val="es-MX"/>
        </w:rPr>
        <w:t xml:space="preserve"> - Safari</w:t>
      </w:r>
    </w:p>
    <w:p w:rsidR="00BA59B3" w:rsidRDefault="00BA59B3" w:rsidP="00BA59B3">
      <w:pPr>
        <w:numPr>
          <w:ilvl w:val="0"/>
          <w:numId w:val="29"/>
        </w:numPr>
        <w:spacing w:before="0" w:line="240" w:lineRule="auto"/>
        <w:jc w:val="both"/>
        <w:rPr>
          <w:rFonts w:ascii="Arial" w:hAnsi="Arial" w:cs="Arial"/>
          <w:sz w:val="21"/>
          <w:szCs w:val="21"/>
          <w:lang w:val="es-MX"/>
        </w:rPr>
      </w:pPr>
      <w:r w:rsidRPr="00BA59B3">
        <w:rPr>
          <w:rFonts w:ascii="Arial" w:hAnsi="Arial" w:cs="Arial"/>
          <w:sz w:val="21"/>
          <w:szCs w:val="21"/>
          <w:lang w:val="es-MX"/>
        </w:rPr>
        <w:t xml:space="preserve">V8 </w:t>
      </w:r>
      <w:r>
        <w:rPr>
          <w:rFonts w:ascii="Arial" w:hAnsi="Arial" w:cs="Arial"/>
          <w:sz w:val="21"/>
          <w:szCs w:val="21"/>
          <w:lang w:val="es-MX"/>
        </w:rPr>
        <w:t>–</w:t>
      </w:r>
      <w:r w:rsidRPr="00BA59B3">
        <w:rPr>
          <w:rFonts w:ascii="Arial" w:hAnsi="Arial" w:cs="Arial"/>
          <w:sz w:val="21"/>
          <w:szCs w:val="21"/>
          <w:lang w:val="es-MX"/>
        </w:rPr>
        <w:t xml:space="preserve"> Chrome</w:t>
      </w:r>
    </w:p>
    <w:p w:rsidR="00BA59B3" w:rsidRDefault="00BA59B3" w:rsidP="00BA59B3">
      <w:pPr>
        <w:spacing w:before="0" w:line="240" w:lineRule="auto"/>
        <w:jc w:val="center"/>
        <w:rPr>
          <w:rFonts w:ascii="Arial" w:hAnsi="Arial" w:cs="Arial"/>
          <w:sz w:val="21"/>
          <w:szCs w:val="21"/>
          <w:lang w:val="es-MX"/>
        </w:rPr>
      </w:pPr>
      <w:r w:rsidRPr="00BA59B3">
        <w:rPr>
          <w:rFonts w:ascii="Arial" w:hAnsi="Arial" w:cs="Arial"/>
          <w:sz w:val="21"/>
          <w:szCs w:val="21"/>
          <w:lang w:val="es-MX"/>
        </w:rPr>
        <w:drawing>
          <wp:inline distT="0" distB="0" distL="0" distR="0" wp14:anchorId="0C447A50" wp14:editId="6A2096BF">
            <wp:extent cx="3454164" cy="2034540"/>
            <wp:effectExtent l="0" t="0" r="0" b="381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482675" cy="2051333"/>
                    </a:xfrm>
                    <a:prstGeom prst="rect">
                      <a:avLst/>
                    </a:prstGeom>
                  </pic:spPr>
                </pic:pic>
              </a:graphicData>
            </a:graphic>
          </wp:inline>
        </w:drawing>
      </w:r>
    </w:p>
    <w:p w:rsidR="00994753" w:rsidRDefault="00994753" w:rsidP="00994753">
      <w:pPr>
        <w:spacing w:before="0" w:line="240" w:lineRule="auto"/>
        <w:jc w:val="center"/>
        <w:rPr>
          <w:rFonts w:ascii="Arial" w:hAnsi="Arial" w:cs="Arial"/>
          <w:sz w:val="21"/>
          <w:szCs w:val="21"/>
          <w:lang w:val="es-MX"/>
        </w:rPr>
      </w:pPr>
      <w:r w:rsidRPr="00994753">
        <w:rPr>
          <w:rFonts w:ascii="Arial" w:hAnsi="Arial" w:cs="Arial"/>
          <w:sz w:val="21"/>
          <w:szCs w:val="21"/>
          <w:lang w:val="es-MX"/>
        </w:rPr>
        <w:lastRenderedPageBreak/>
        <w:drawing>
          <wp:inline distT="0" distB="0" distL="0" distR="0" wp14:anchorId="3582E211" wp14:editId="58B64D25">
            <wp:extent cx="2766060" cy="1946384"/>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777889" cy="1954707"/>
                    </a:xfrm>
                    <a:prstGeom prst="rect">
                      <a:avLst/>
                    </a:prstGeom>
                  </pic:spPr>
                </pic:pic>
              </a:graphicData>
            </a:graphic>
          </wp:inline>
        </w:drawing>
      </w:r>
      <w:r>
        <w:rPr>
          <w:rFonts w:ascii="Arial" w:hAnsi="Arial" w:cs="Arial"/>
          <w:sz w:val="21"/>
          <w:szCs w:val="21"/>
          <w:lang w:val="es-MX"/>
        </w:rPr>
        <w:t xml:space="preserve">      </w:t>
      </w:r>
      <w:r w:rsidRPr="00994753">
        <w:rPr>
          <w:rFonts w:ascii="Arial" w:hAnsi="Arial" w:cs="Arial"/>
          <w:sz w:val="21"/>
          <w:szCs w:val="21"/>
          <w:lang w:val="es-MX"/>
        </w:rPr>
        <w:drawing>
          <wp:inline distT="0" distB="0" distL="0" distR="0" wp14:anchorId="07F6B36F" wp14:editId="0C47D816">
            <wp:extent cx="2711646" cy="1935431"/>
            <wp:effectExtent l="0" t="0" r="0" b="825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733634" cy="1951125"/>
                    </a:xfrm>
                    <a:prstGeom prst="rect">
                      <a:avLst/>
                    </a:prstGeom>
                  </pic:spPr>
                </pic:pic>
              </a:graphicData>
            </a:graphic>
          </wp:inline>
        </w:drawing>
      </w:r>
    </w:p>
    <w:p w:rsidR="00994753" w:rsidRDefault="00994753" w:rsidP="00994753">
      <w:pPr>
        <w:spacing w:before="0" w:line="240" w:lineRule="auto"/>
        <w:jc w:val="center"/>
        <w:rPr>
          <w:rFonts w:ascii="Arial" w:hAnsi="Arial" w:cs="Arial"/>
          <w:sz w:val="21"/>
          <w:szCs w:val="21"/>
          <w:lang w:val="es-MX"/>
        </w:rPr>
      </w:pPr>
      <w:r w:rsidRPr="00994753">
        <w:rPr>
          <w:rFonts w:ascii="Arial" w:hAnsi="Arial" w:cs="Arial"/>
          <w:sz w:val="21"/>
          <w:szCs w:val="21"/>
          <w:lang w:val="es-MX"/>
        </w:rPr>
        <w:drawing>
          <wp:inline distT="0" distB="0" distL="0" distR="0" wp14:anchorId="5DB04674" wp14:editId="2725493A">
            <wp:extent cx="2735580" cy="1797356"/>
            <wp:effectExtent l="0" t="0" r="762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790447" cy="1833405"/>
                    </a:xfrm>
                    <a:prstGeom prst="rect">
                      <a:avLst/>
                    </a:prstGeom>
                  </pic:spPr>
                </pic:pic>
              </a:graphicData>
            </a:graphic>
          </wp:inline>
        </w:drawing>
      </w:r>
      <w:r>
        <w:rPr>
          <w:rFonts w:ascii="Arial" w:hAnsi="Arial" w:cs="Arial"/>
          <w:sz w:val="21"/>
          <w:szCs w:val="21"/>
          <w:lang w:val="es-MX"/>
        </w:rPr>
        <w:t xml:space="preserve">        </w:t>
      </w:r>
      <w:r w:rsidRPr="00994753">
        <w:rPr>
          <w:rFonts w:ascii="Arial" w:hAnsi="Arial" w:cs="Arial"/>
          <w:sz w:val="21"/>
          <w:szCs w:val="21"/>
          <w:lang w:val="es-MX"/>
        </w:rPr>
        <w:drawing>
          <wp:inline distT="0" distB="0" distL="0" distR="0" wp14:anchorId="03CD3051" wp14:editId="5841EDAB">
            <wp:extent cx="2682240" cy="1771520"/>
            <wp:effectExtent l="0" t="0" r="3810" b="63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703221" cy="1785377"/>
                    </a:xfrm>
                    <a:prstGeom prst="rect">
                      <a:avLst/>
                    </a:prstGeom>
                  </pic:spPr>
                </pic:pic>
              </a:graphicData>
            </a:graphic>
          </wp:inline>
        </w:drawing>
      </w:r>
    </w:p>
    <w:p w:rsidR="00994753" w:rsidRDefault="00994753" w:rsidP="00994753">
      <w:pPr>
        <w:spacing w:before="0" w:line="240" w:lineRule="auto"/>
        <w:jc w:val="center"/>
        <w:rPr>
          <w:rFonts w:ascii="Arial" w:hAnsi="Arial" w:cs="Arial"/>
          <w:sz w:val="21"/>
          <w:szCs w:val="21"/>
          <w:lang w:val="es-MX"/>
        </w:rPr>
      </w:pPr>
    </w:p>
    <w:p w:rsidR="00994753" w:rsidRPr="00994753" w:rsidRDefault="00994753" w:rsidP="00994753">
      <w:pPr>
        <w:shd w:val="clear" w:color="auto" w:fill="FFFFFF"/>
        <w:spacing w:before="0" w:after="0" w:line="240" w:lineRule="auto"/>
        <w:jc w:val="both"/>
        <w:rPr>
          <w:rFonts w:ascii="Arial" w:eastAsia="Times New Roman" w:hAnsi="Arial" w:cs="Arial"/>
          <w:color w:val="4A4A4A"/>
          <w:sz w:val="20"/>
          <w:szCs w:val="20"/>
          <w:lang w:val="es-MX" w:eastAsia="es-MX"/>
        </w:rPr>
      </w:pPr>
      <w:r w:rsidRPr="00994753">
        <w:rPr>
          <w:rFonts w:ascii="Arial" w:eastAsia="Times New Roman" w:hAnsi="Arial" w:cs="Arial"/>
          <w:color w:val="4A4A4A"/>
          <w:sz w:val="20"/>
          <w:szCs w:val="20"/>
          <w:lang w:val="es-MX" w:eastAsia="es-MX"/>
        </w:rPr>
        <w:t>El script se carga como un </w:t>
      </w:r>
      <w:r w:rsidRPr="00994753">
        <w:rPr>
          <w:rFonts w:ascii="Arial" w:eastAsia="Times New Roman" w:hAnsi="Arial" w:cs="Arial"/>
          <w:b/>
          <w:bCs/>
          <w:color w:val="4A4A4A"/>
          <w:sz w:val="20"/>
          <w:szCs w:val="20"/>
          <w:lang w:val="es-MX" w:eastAsia="es-MX"/>
        </w:rPr>
        <w:t>flujo de bytes UTF-16</w:t>
      </w:r>
      <w:r w:rsidRPr="00994753">
        <w:rPr>
          <w:rFonts w:ascii="Arial" w:eastAsia="Times New Roman" w:hAnsi="Arial" w:cs="Arial"/>
          <w:color w:val="4A4A4A"/>
          <w:sz w:val="20"/>
          <w:szCs w:val="20"/>
          <w:lang w:val="es-MX" w:eastAsia="es-MX"/>
        </w:rPr>
        <w:t>, ya sea para la </w:t>
      </w:r>
      <w:r w:rsidRPr="00994753">
        <w:rPr>
          <w:rFonts w:ascii="Arial" w:eastAsia="Times New Roman" w:hAnsi="Arial" w:cs="Arial"/>
          <w:b/>
          <w:bCs/>
          <w:color w:val="4A4A4A"/>
          <w:sz w:val="20"/>
          <w:szCs w:val="20"/>
          <w:lang w:val="es-MX" w:eastAsia="es-MX"/>
        </w:rPr>
        <w:t>red</w:t>
      </w:r>
      <w:r w:rsidRPr="00994753">
        <w:rPr>
          <w:rFonts w:ascii="Arial" w:eastAsia="Times New Roman" w:hAnsi="Arial" w:cs="Arial"/>
          <w:color w:val="4A4A4A"/>
          <w:sz w:val="20"/>
          <w:szCs w:val="20"/>
          <w:lang w:val="es-MX" w:eastAsia="es-MX"/>
        </w:rPr>
        <w:t>, la </w:t>
      </w:r>
      <w:r w:rsidRPr="00994753">
        <w:rPr>
          <w:rFonts w:ascii="Arial" w:eastAsia="Times New Roman" w:hAnsi="Arial" w:cs="Arial"/>
          <w:b/>
          <w:bCs/>
          <w:color w:val="4A4A4A"/>
          <w:sz w:val="20"/>
          <w:szCs w:val="20"/>
          <w:lang w:val="es-MX" w:eastAsia="es-MX"/>
        </w:rPr>
        <w:t>caché</w:t>
      </w:r>
      <w:r w:rsidRPr="00994753">
        <w:rPr>
          <w:rFonts w:ascii="Arial" w:eastAsia="Times New Roman" w:hAnsi="Arial" w:cs="Arial"/>
          <w:color w:val="4A4A4A"/>
          <w:sz w:val="20"/>
          <w:szCs w:val="20"/>
          <w:lang w:val="es-MX" w:eastAsia="es-MX"/>
        </w:rPr>
        <w:t> o un** trabajador**, y se pasa a un </w:t>
      </w:r>
      <w:r w:rsidRPr="00994753">
        <w:rPr>
          <w:rFonts w:ascii="Arial" w:eastAsia="Times New Roman" w:hAnsi="Arial" w:cs="Arial"/>
          <w:b/>
          <w:bCs/>
          <w:color w:val="4A4A4A"/>
          <w:sz w:val="20"/>
          <w:szCs w:val="20"/>
          <w:lang w:val="es-MX" w:eastAsia="es-MX"/>
        </w:rPr>
        <w:t>decodificador de flujo de bytes</w:t>
      </w:r>
      <w:r w:rsidRPr="00994753">
        <w:rPr>
          <w:rFonts w:ascii="Arial" w:eastAsia="Times New Roman" w:hAnsi="Arial" w:cs="Arial"/>
          <w:color w:val="4A4A4A"/>
          <w:sz w:val="20"/>
          <w:szCs w:val="20"/>
          <w:lang w:val="es-MX" w:eastAsia="es-MX"/>
        </w:rPr>
        <w:t>.</w:t>
      </w:r>
    </w:p>
    <w:p w:rsidR="00994753" w:rsidRPr="00994753" w:rsidRDefault="00994753" w:rsidP="00994753">
      <w:pPr>
        <w:spacing w:before="0" w:after="0" w:line="240" w:lineRule="auto"/>
        <w:jc w:val="center"/>
        <w:rPr>
          <w:rFonts w:ascii="Times New Roman" w:eastAsia="Times New Roman" w:hAnsi="Times New Roman" w:cs="Times New Roman"/>
          <w:sz w:val="20"/>
          <w:szCs w:val="20"/>
          <w:lang w:val="es-MX" w:eastAsia="es-MX"/>
        </w:rPr>
      </w:pPr>
      <w:r w:rsidRPr="00994753">
        <w:rPr>
          <w:rFonts w:ascii="Times New Roman" w:eastAsia="Times New Roman" w:hAnsi="Times New Roman" w:cs="Times New Roman"/>
          <w:noProof/>
          <w:sz w:val="20"/>
          <w:szCs w:val="20"/>
          <w:lang w:val="es-MX" w:eastAsia="es-MX"/>
        </w:rPr>
        <w:drawing>
          <wp:inline distT="0" distB="0" distL="0" distR="0">
            <wp:extent cx="5128260" cy="2883119"/>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137989" cy="2888588"/>
                    </a:xfrm>
                    <a:prstGeom prst="rect">
                      <a:avLst/>
                    </a:prstGeom>
                    <a:noFill/>
                    <a:ln>
                      <a:noFill/>
                    </a:ln>
                  </pic:spPr>
                </pic:pic>
              </a:graphicData>
            </a:graphic>
          </wp:inline>
        </w:drawing>
      </w:r>
    </w:p>
    <w:p w:rsidR="00994753" w:rsidRPr="00994753" w:rsidRDefault="00994753" w:rsidP="00994753">
      <w:pPr>
        <w:shd w:val="clear" w:color="auto" w:fill="FFFFFF"/>
        <w:spacing w:before="0" w:after="0" w:line="240" w:lineRule="auto"/>
        <w:jc w:val="both"/>
        <w:rPr>
          <w:rFonts w:ascii="Arial" w:eastAsia="Times New Roman" w:hAnsi="Arial" w:cs="Arial"/>
          <w:color w:val="4A4A4A"/>
          <w:sz w:val="20"/>
          <w:szCs w:val="20"/>
          <w:lang w:val="es-MX" w:eastAsia="es-MX"/>
        </w:rPr>
      </w:pPr>
      <w:r w:rsidRPr="00994753">
        <w:rPr>
          <w:rFonts w:ascii="Arial" w:eastAsia="Times New Roman" w:hAnsi="Arial" w:cs="Arial"/>
          <w:color w:val="4A4A4A"/>
          <w:sz w:val="20"/>
          <w:szCs w:val="20"/>
          <w:lang w:val="es-MX" w:eastAsia="es-MX"/>
        </w:rPr>
        <w:t>El decodificador de flujo de bytes decodifica los bytes en </w:t>
      </w:r>
      <w:r w:rsidRPr="00994753">
        <w:rPr>
          <w:rFonts w:ascii="Arial" w:eastAsia="Times New Roman" w:hAnsi="Arial" w:cs="Arial"/>
          <w:b/>
          <w:bCs/>
          <w:color w:val="4A4A4A"/>
          <w:sz w:val="20"/>
          <w:szCs w:val="20"/>
          <w:lang w:val="es-MX" w:eastAsia="es-MX"/>
        </w:rPr>
        <w:t>tokens</w:t>
      </w:r>
      <w:r w:rsidRPr="00994753">
        <w:rPr>
          <w:rFonts w:ascii="Arial" w:eastAsia="Times New Roman" w:hAnsi="Arial" w:cs="Arial"/>
          <w:color w:val="4A4A4A"/>
          <w:sz w:val="20"/>
          <w:szCs w:val="20"/>
          <w:lang w:val="es-MX" w:eastAsia="es-MX"/>
        </w:rPr>
        <w:t>. Los tokens se envían al </w:t>
      </w:r>
      <w:r w:rsidRPr="00994753">
        <w:rPr>
          <w:rFonts w:ascii="Arial" w:eastAsia="Times New Roman" w:hAnsi="Arial" w:cs="Arial"/>
          <w:b/>
          <w:bCs/>
          <w:color w:val="4A4A4A"/>
          <w:sz w:val="20"/>
          <w:szCs w:val="20"/>
          <w:lang w:val="es-MX" w:eastAsia="es-MX"/>
        </w:rPr>
        <w:t>analizador</w:t>
      </w:r>
      <w:r w:rsidRPr="00994753">
        <w:rPr>
          <w:rFonts w:ascii="Arial" w:eastAsia="Times New Roman" w:hAnsi="Arial" w:cs="Arial"/>
          <w:color w:val="4A4A4A"/>
          <w:sz w:val="20"/>
          <w:szCs w:val="20"/>
          <w:lang w:val="es-MX" w:eastAsia="es-MX"/>
        </w:rPr>
        <w:t>.</w:t>
      </w:r>
    </w:p>
    <w:p w:rsidR="00994753" w:rsidRPr="00994753" w:rsidRDefault="00994753" w:rsidP="00994753">
      <w:pPr>
        <w:spacing w:before="0" w:after="0" w:line="240" w:lineRule="auto"/>
        <w:jc w:val="center"/>
        <w:rPr>
          <w:rFonts w:ascii="Times New Roman" w:eastAsia="Times New Roman" w:hAnsi="Times New Roman" w:cs="Times New Roman"/>
          <w:sz w:val="20"/>
          <w:szCs w:val="20"/>
          <w:lang w:val="es-MX" w:eastAsia="es-MX"/>
        </w:rPr>
      </w:pPr>
      <w:r w:rsidRPr="00994753">
        <w:rPr>
          <w:rFonts w:ascii="Times New Roman" w:eastAsia="Times New Roman" w:hAnsi="Times New Roman" w:cs="Times New Roman"/>
          <w:noProof/>
          <w:sz w:val="20"/>
          <w:szCs w:val="20"/>
          <w:lang w:val="es-MX" w:eastAsia="es-MX"/>
        </w:rPr>
        <w:lastRenderedPageBreak/>
        <w:drawing>
          <wp:inline distT="0" distB="0" distL="0" distR="0">
            <wp:extent cx="4648967" cy="261366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659171" cy="2619397"/>
                    </a:xfrm>
                    <a:prstGeom prst="rect">
                      <a:avLst/>
                    </a:prstGeom>
                    <a:noFill/>
                    <a:ln>
                      <a:noFill/>
                    </a:ln>
                  </pic:spPr>
                </pic:pic>
              </a:graphicData>
            </a:graphic>
          </wp:inline>
        </w:drawing>
      </w:r>
    </w:p>
    <w:p w:rsidR="00994753" w:rsidRPr="00994753" w:rsidRDefault="00994753" w:rsidP="00994753">
      <w:pPr>
        <w:shd w:val="clear" w:color="auto" w:fill="FFFFFF"/>
        <w:spacing w:before="0" w:after="0" w:line="240" w:lineRule="auto"/>
        <w:jc w:val="both"/>
        <w:rPr>
          <w:rFonts w:ascii="Arial" w:eastAsia="Times New Roman" w:hAnsi="Arial" w:cs="Arial"/>
          <w:color w:val="4A4A4A"/>
          <w:sz w:val="20"/>
          <w:szCs w:val="20"/>
          <w:lang w:val="es-MX" w:eastAsia="es-MX"/>
        </w:rPr>
      </w:pPr>
      <w:r w:rsidRPr="00994753">
        <w:rPr>
          <w:rFonts w:ascii="Arial" w:eastAsia="Times New Roman" w:hAnsi="Arial" w:cs="Arial"/>
          <w:color w:val="4A4A4A"/>
          <w:sz w:val="20"/>
          <w:szCs w:val="20"/>
          <w:lang w:val="es-MX" w:eastAsia="es-MX"/>
        </w:rPr>
        <w:t>El analizador genera **nodos **basados en los tokens, y crea un </w:t>
      </w:r>
      <w:proofErr w:type="spellStart"/>
      <w:r w:rsidRPr="00994753">
        <w:rPr>
          <w:rFonts w:ascii="Arial" w:eastAsia="Times New Roman" w:hAnsi="Arial" w:cs="Arial"/>
          <w:b/>
          <w:bCs/>
          <w:color w:val="4A4A4A"/>
          <w:sz w:val="20"/>
          <w:szCs w:val="20"/>
          <w:lang w:val="es-MX" w:eastAsia="es-MX"/>
        </w:rPr>
        <w:t>Abstract</w:t>
      </w:r>
      <w:proofErr w:type="spellEnd"/>
      <w:r w:rsidRPr="00994753">
        <w:rPr>
          <w:rFonts w:ascii="Arial" w:eastAsia="Times New Roman" w:hAnsi="Arial" w:cs="Arial"/>
          <w:b/>
          <w:bCs/>
          <w:color w:val="4A4A4A"/>
          <w:sz w:val="20"/>
          <w:szCs w:val="20"/>
          <w:lang w:val="es-MX" w:eastAsia="es-MX"/>
        </w:rPr>
        <w:t xml:space="preserve"> </w:t>
      </w:r>
      <w:proofErr w:type="spellStart"/>
      <w:r w:rsidRPr="00994753">
        <w:rPr>
          <w:rFonts w:ascii="Arial" w:eastAsia="Times New Roman" w:hAnsi="Arial" w:cs="Arial"/>
          <w:b/>
          <w:bCs/>
          <w:color w:val="4A4A4A"/>
          <w:sz w:val="20"/>
          <w:szCs w:val="20"/>
          <w:lang w:val="es-MX" w:eastAsia="es-MX"/>
        </w:rPr>
        <w:t>Syntax</w:t>
      </w:r>
      <w:proofErr w:type="spellEnd"/>
      <w:r w:rsidRPr="00994753">
        <w:rPr>
          <w:rFonts w:ascii="Arial" w:eastAsia="Times New Roman" w:hAnsi="Arial" w:cs="Arial"/>
          <w:b/>
          <w:bCs/>
          <w:color w:val="4A4A4A"/>
          <w:sz w:val="20"/>
          <w:szCs w:val="20"/>
          <w:lang w:val="es-MX" w:eastAsia="es-MX"/>
        </w:rPr>
        <w:t xml:space="preserve"> </w:t>
      </w:r>
      <w:proofErr w:type="spellStart"/>
      <w:r w:rsidRPr="00994753">
        <w:rPr>
          <w:rFonts w:ascii="Arial" w:eastAsia="Times New Roman" w:hAnsi="Arial" w:cs="Arial"/>
          <w:b/>
          <w:bCs/>
          <w:color w:val="4A4A4A"/>
          <w:sz w:val="20"/>
          <w:szCs w:val="20"/>
          <w:lang w:val="es-MX" w:eastAsia="es-MX"/>
        </w:rPr>
        <w:t>Tree</w:t>
      </w:r>
      <w:proofErr w:type="spellEnd"/>
      <w:r w:rsidRPr="00994753">
        <w:rPr>
          <w:rFonts w:ascii="Arial" w:eastAsia="Times New Roman" w:hAnsi="Arial" w:cs="Arial"/>
          <w:color w:val="4A4A4A"/>
          <w:sz w:val="20"/>
          <w:szCs w:val="20"/>
          <w:lang w:val="es-MX" w:eastAsia="es-MX"/>
        </w:rPr>
        <w:t>.</w:t>
      </w:r>
    </w:p>
    <w:p w:rsidR="00994753" w:rsidRPr="00994753" w:rsidRDefault="00994753" w:rsidP="00994753">
      <w:pPr>
        <w:spacing w:before="0" w:after="0" w:line="240" w:lineRule="auto"/>
        <w:jc w:val="center"/>
        <w:rPr>
          <w:rFonts w:ascii="Times New Roman" w:eastAsia="Times New Roman" w:hAnsi="Times New Roman" w:cs="Times New Roman"/>
          <w:sz w:val="20"/>
          <w:szCs w:val="20"/>
          <w:lang w:val="es-MX" w:eastAsia="es-MX"/>
        </w:rPr>
      </w:pPr>
      <w:r w:rsidRPr="00994753">
        <w:rPr>
          <w:rFonts w:ascii="Times New Roman" w:eastAsia="Times New Roman" w:hAnsi="Times New Roman" w:cs="Times New Roman"/>
          <w:noProof/>
          <w:sz w:val="20"/>
          <w:szCs w:val="20"/>
          <w:lang w:val="es-MX" w:eastAsia="es-MX"/>
        </w:rPr>
        <w:drawing>
          <wp:inline distT="0" distB="0" distL="0" distR="0">
            <wp:extent cx="4564380" cy="2566105"/>
            <wp:effectExtent l="0" t="0" r="7620" b="571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574421" cy="2571750"/>
                    </a:xfrm>
                    <a:prstGeom prst="rect">
                      <a:avLst/>
                    </a:prstGeom>
                    <a:noFill/>
                    <a:ln>
                      <a:noFill/>
                    </a:ln>
                  </pic:spPr>
                </pic:pic>
              </a:graphicData>
            </a:graphic>
          </wp:inline>
        </w:drawing>
      </w:r>
    </w:p>
    <w:p w:rsidR="00994753" w:rsidRPr="00994753" w:rsidRDefault="00994753" w:rsidP="00994753">
      <w:pPr>
        <w:shd w:val="clear" w:color="auto" w:fill="FFFFFF"/>
        <w:spacing w:before="0" w:after="0" w:line="240" w:lineRule="auto"/>
        <w:jc w:val="both"/>
        <w:rPr>
          <w:rFonts w:ascii="Arial" w:eastAsia="Times New Roman" w:hAnsi="Arial" w:cs="Arial"/>
          <w:color w:val="4A4A4A"/>
          <w:sz w:val="20"/>
          <w:szCs w:val="20"/>
          <w:lang w:val="es-MX" w:eastAsia="es-MX"/>
        </w:rPr>
      </w:pPr>
      <w:r w:rsidRPr="00994753">
        <w:rPr>
          <w:rFonts w:ascii="Arial" w:eastAsia="Times New Roman" w:hAnsi="Arial" w:cs="Arial"/>
          <w:color w:val="4A4A4A"/>
          <w:sz w:val="20"/>
          <w:szCs w:val="20"/>
          <w:lang w:val="es-MX" w:eastAsia="es-MX"/>
        </w:rPr>
        <w:t>El intérprete camina a través de la </w:t>
      </w:r>
      <w:r w:rsidRPr="00994753">
        <w:rPr>
          <w:rFonts w:ascii="Arial" w:eastAsia="Times New Roman" w:hAnsi="Arial" w:cs="Arial"/>
          <w:b/>
          <w:bCs/>
          <w:color w:val="4A4A4A"/>
          <w:sz w:val="20"/>
          <w:szCs w:val="20"/>
          <w:lang w:val="es-MX" w:eastAsia="es-MX"/>
        </w:rPr>
        <w:t>AST</w:t>
      </w:r>
      <w:r w:rsidRPr="00994753">
        <w:rPr>
          <w:rFonts w:ascii="Arial" w:eastAsia="Times New Roman" w:hAnsi="Arial" w:cs="Arial"/>
          <w:color w:val="4A4A4A"/>
          <w:sz w:val="20"/>
          <w:szCs w:val="20"/>
          <w:lang w:val="es-MX" w:eastAsia="es-MX"/>
        </w:rPr>
        <w:t> y genera </w:t>
      </w:r>
      <w:r w:rsidRPr="00994753">
        <w:rPr>
          <w:rFonts w:ascii="Arial" w:eastAsia="Times New Roman" w:hAnsi="Arial" w:cs="Arial"/>
          <w:b/>
          <w:bCs/>
          <w:color w:val="4A4A4A"/>
          <w:sz w:val="20"/>
          <w:szCs w:val="20"/>
          <w:lang w:val="es-MX" w:eastAsia="es-MX"/>
        </w:rPr>
        <w:t xml:space="preserve">byte </w:t>
      </w:r>
      <w:proofErr w:type="spellStart"/>
      <w:r w:rsidRPr="00994753">
        <w:rPr>
          <w:rFonts w:ascii="Arial" w:eastAsia="Times New Roman" w:hAnsi="Arial" w:cs="Arial"/>
          <w:b/>
          <w:bCs/>
          <w:color w:val="4A4A4A"/>
          <w:sz w:val="20"/>
          <w:szCs w:val="20"/>
          <w:lang w:val="es-MX" w:eastAsia="es-MX"/>
        </w:rPr>
        <w:t>code</w:t>
      </w:r>
      <w:proofErr w:type="spellEnd"/>
      <w:r w:rsidRPr="00994753">
        <w:rPr>
          <w:rFonts w:ascii="Arial" w:eastAsia="Times New Roman" w:hAnsi="Arial" w:cs="Arial"/>
          <w:color w:val="4A4A4A"/>
          <w:sz w:val="20"/>
          <w:szCs w:val="20"/>
          <w:lang w:val="es-MX" w:eastAsia="es-MX"/>
        </w:rPr>
        <w:t>.</w:t>
      </w:r>
    </w:p>
    <w:p w:rsidR="00994753" w:rsidRPr="00994753" w:rsidRDefault="00994753" w:rsidP="00994753">
      <w:pPr>
        <w:spacing w:before="0" w:after="0" w:line="240" w:lineRule="auto"/>
        <w:jc w:val="center"/>
        <w:rPr>
          <w:rFonts w:ascii="Times New Roman" w:eastAsia="Times New Roman" w:hAnsi="Times New Roman" w:cs="Times New Roman"/>
          <w:sz w:val="20"/>
          <w:szCs w:val="20"/>
          <w:lang w:val="es-MX" w:eastAsia="es-MX"/>
        </w:rPr>
      </w:pPr>
      <w:r w:rsidRPr="00994753">
        <w:rPr>
          <w:rFonts w:ascii="Times New Roman" w:eastAsia="Times New Roman" w:hAnsi="Times New Roman" w:cs="Times New Roman"/>
          <w:noProof/>
          <w:sz w:val="20"/>
          <w:szCs w:val="20"/>
          <w:lang w:val="es-MX" w:eastAsia="es-MX"/>
        </w:rPr>
        <w:drawing>
          <wp:inline distT="0" distB="0" distL="0" distR="0">
            <wp:extent cx="4865829" cy="2735580"/>
            <wp:effectExtent l="0" t="0" r="0" b="762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879172" cy="2743082"/>
                    </a:xfrm>
                    <a:prstGeom prst="rect">
                      <a:avLst/>
                    </a:prstGeom>
                    <a:noFill/>
                    <a:ln>
                      <a:noFill/>
                    </a:ln>
                  </pic:spPr>
                </pic:pic>
              </a:graphicData>
            </a:graphic>
          </wp:inline>
        </w:drawing>
      </w:r>
    </w:p>
    <w:p w:rsidR="00994753" w:rsidRPr="00994753" w:rsidRDefault="00994753" w:rsidP="00994753">
      <w:pPr>
        <w:shd w:val="clear" w:color="auto" w:fill="FFFFFF"/>
        <w:spacing w:before="0" w:after="0" w:line="240" w:lineRule="auto"/>
        <w:jc w:val="both"/>
        <w:rPr>
          <w:rFonts w:ascii="Arial" w:eastAsia="Times New Roman" w:hAnsi="Arial" w:cs="Arial"/>
          <w:color w:val="4A4A4A"/>
          <w:sz w:val="20"/>
          <w:szCs w:val="20"/>
          <w:lang w:val="es-MX" w:eastAsia="es-MX"/>
        </w:rPr>
      </w:pPr>
      <w:r w:rsidRPr="00994753">
        <w:rPr>
          <w:rFonts w:ascii="Arial" w:eastAsia="Times New Roman" w:hAnsi="Arial" w:cs="Arial"/>
          <w:color w:val="4A4A4A"/>
          <w:sz w:val="20"/>
          <w:szCs w:val="20"/>
          <w:lang w:val="es-MX" w:eastAsia="es-MX"/>
        </w:rPr>
        <w:t>El </w:t>
      </w:r>
      <w:r w:rsidRPr="00994753">
        <w:rPr>
          <w:rFonts w:ascii="Arial" w:eastAsia="Times New Roman" w:hAnsi="Arial" w:cs="Arial"/>
          <w:b/>
          <w:bCs/>
          <w:color w:val="4A4A4A"/>
          <w:sz w:val="20"/>
          <w:szCs w:val="20"/>
          <w:lang w:val="es-MX" w:eastAsia="es-MX"/>
        </w:rPr>
        <w:t xml:space="preserve">byte </w:t>
      </w:r>
      <w:proofErr w:type="spellStart"/>
      <w:r w:rsidRPr="00994753">
        <w:rPr>
          <w:rFonts w:ascii="Arial" w:eastAsia="Times New Roman" w:hAnsi="Arial" w:cs="Arial"/>
          <w:b/>
          <w:bCs/>
          <w:color w:val="4A4A4A"/>
          <w:sz w:val="20"/>
          <w:szCs w:val="20"/>
          <w:lang w:val="es-MX" w:eastAsia="es-MX"/>
        </w:rPr>
        <w:t>code</w:t>
      </w:r>
      <w:proofErr w:type="spellEnd"/>
      <w:r w:rsidRPr="00994753">
        <w:rPr>
          <w:rFonts w:ascii="Arial" w:eastAsia="Times New Roman" w:hAnsi="Arial" w:cs="Arial"/>
          <w:color w:val="4A4A4A"/>
          <w:sz w:val="20"/>
          <w:szCs w:val="20"/>
          <w:lang w:val="es-MX" w:eastAsia="es-MX"/>
        </w:rPr>
        <w:t> y el </w:t>
      </w:r>
      <w:proofErr w:type="spellStart"/>
      <w:r w:rsidRPr="00994753">
        <w:rPr>
          <w:rFonts w:ascii="Arial" w:eastAsia="Times New Roman" w:hAnsi="Arial" w:cs="Arial"/>
          <w:b/>
          <w:bCs/>
          <w:color w:val="4A4A4A"/>
          <w:sz w:val="20"/>
          <w:szCs w:val="20"/>
          <w:lang w:val="es-MX" w:eastAsia="es-MX"/>
        </w:rPr>
        <w:t>feedback</w:t>
      </w:r>
      <w:proofErr w:type="spellEnd"/>
      <w:r w:rsidRPr="00994753">
        <w:rPr>
          <w:rFonts w:ascii="Arial" w:eastAsia="Times New Roman" w:hAnsi="Arial" w:cs="Arial"/>
          <w:b/>
          <w:bCs/>
          <w:color w:val="4A4A4A"/>
          <w:sz w:val="20"/>
          <w:szCs w:val="20"/>
          <w:lang w:val="es-MX" w:eastAsia="es-MX"/>
        </w:rPr>
        <w:t xml:space="preserve"> </w:t>
      </w:r>
      <w:proofErr w:type="spellStart"/>
      <w:r w:rsidRPr="00994753">
        <w:rPr>
          <w:rFonts w:ascii="Arial" w:eastAsia="Times New Roman" w:hAnsi="Arial" w:cs="Arial"/>
          <w:b/>
          <w:bCs/>
          <w:color w:val="4A4A4A"/>
          <w:sz w:val="20"/>
          <w:szCs w:val="20"/>
          <w:lang w:val="es-MX" w:eastAsia="es-MX"/>
        </w:rPr>
        <w:t>type</w:t>
      </w:r>
      <w:proofErr w:type="spellEnd"/>
      <w:r w:rsidRPr="00994753">
        <w:rPr>
          <w:rFonts w:ascii="Arial" w:eastAsia="Times New Roman" w:hAnsi="Arial" w:cs="Arial"/>
          <w:color w:val="4A4A4A"/>
          <w:sz w:val="20"/>
          <w:szCs w:val="20"/>
          <w:lang w:val="es-MX" w:eastAsia="es-MX"/>
        </w:rPr>
        <w:t> se envían al </w:t>
      </w:r>
      <w:proofErr w:type="spellStart"/>
      <w:r w:rsidRPr="00994753">
        <w:rPr>
          <w:rFonts w:ascii="Arial" w:eastAsia="Times New Roman" w:hAnsi="Arial" w:cs="Arial"/>
          <w:b/>
          <w:bCs/>
          <w:color w:val="4A4A4A"/>
          <w:sz w:val="20"/>
          <w:szCs w:val="20"/>
          <w:lang w:val="es-MX" w:eastAsia="es-MX"/>
        </w:rPr>
        <w:t>optimizing</w:t>
      </w:r>
      <w:proofErr w:type="spellEnd"/>
      <w:r w:rsidRPr="00994753">
        <w:rPr>
          <w:rFonts w:ascii="Arial" w:eastAsia="Times New Roman" w:hAnsi="Arial" w:cs="Arial"/>
          <w:b/>
          <w:bCs/>
          <w:color w:val="4A4A4A"/>
          <w:sz w:val="20"/>
          <w:szCs w:val="20"/>
          <w:lang w:val="es-MX" w:eastAsia="es-MX"/>
        </w:rPr>
        <w:t xml:space="preserve"> </w:t>
      </w:r>
      <w:proofErr w:type="spellStart"/>
      <w:r w:rsidRPr="00994753">
        <w:rPr>
          <w:rFonts w:ascii="Arial" w:eastAsia="Times New Roman" w:hAnsi="Arial" w:cs="Arial"/>
          <w:b/>
          <w:bCs/>
          <w:color w:val="4A4A4A"/>
          <w:sz w:val="20"/>
          <w:szCs w:val="20"/>
          <w:lang w:val="es-MX" w:eastAsia="es-MX"/>
        </w:rPr>
        <w:t>compiler</w:t>
      </w:r>
      <w:proofErr w:type="spellEnd"/>
      <w:r w:rsidRPr="00994753">
        <w:rPr>
          <w:rFonts w:ascii="Arial" w:eastAsia="Times New Roman" w:hAnsi="Arial" w:cs="Arial"/>
          <w:color w:val="4A4A4A"/>
          <w:sz w:val="20"/>
          <w:szCs w:val="20"/>
          <w:lang w:val="es-MX" w:eastAsia="es-MX"/>
        </w:rPr>
        <w:t>, que genera </w:t>
      </w:r>
      <w:r w:rsidRPr="00994753">
        <w:rPr>
          <w:rFonts w:ascii="Arial" w:eastAsia="Times New Roman" w:hAnsi="Arial" w:cs="Arial"/>
          <w:b/>
          <w:bCs/>
          <w:color w:val="4A4A4A"/>
          <w:sz w:val="20"/>
          <w:szCs w:val="20"/>
          <w:lang w:val="es-MX" w:eastAsia="es-MX"/>
        </w:rPr>
        <w:t>código de máquina</w:t>
      </w:r>
      <w:r w:rsidRPr="00994753">
        <w:rPr>
          <w:rFonts w:ascii="Arial" w:eastAsia="Times New Roman" w:hAnsi="Arial" w:cs="Arial"/>
          <w:color w:val="4A4A4A"/>
          <w:sz w:val="20"/>
          <w:szCs w:val="20"/>
          <w:lang w:val="es-MX" w:eastAsia="es-MX"/>
        </w:rPr>
        <w:t> altamente optimizado.</w:t>
      </w:r>
    </w:p>
    <w:p w:rsidR="00994753" w:rsidRDefault="00994753" w:rsidP="00994753">
      <w:pPr>
        <w:spacing w:before="0" w:line="240" w:lineRule="auto"/>
        <w:jc w:val="center"/>
        <w:rPr>
          <w:rFonts w:ascii="Arial" w:hAnsi="Arial" w:cs="Arial"/>
          <w:sz w:val="21"/>
          <w:szCs w:val="21"/>
          <w:lang w:val="es-MX"/>
        </w:rPr>
      </w:pPr>
      <w:r w:rsidRPr="00994753">
        <w:rPr>
          <w:rFonts w:ascii="Times New Roman" w:eastAsia="Times New Roman" w:hAnsi="Times New Roman" w:cs="Times New Roman"/>
          <w:noProof/>
          <w:sz w:val="24"/>
          <w:szCs w:val="24"/>
          <w:lang w:val="es-MX" w:eastAsia="es-MX"/>
        </w:rPr>
        <w:lastRenderedPageBreak/>
        <w:drawing>
          <wp:inline distT="0" distB="0" distL="0" distR="0">
            <wp:extent cx="4777740" cy="2686056"/>
            <wp:effectExtent l="0" t="0" r="381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787884" cy="2691759"/>
                    </a:xfrm>
                    <a:prstGeom prst="rect">
                      <a:avLst/>
                    </a:prstGeom>
                    <a:noFill/>
                    <a:ln>
                      <a:noFill/>
                    </a:ln>
                  </pic:spPr>
                </pic:pic>
              </a:graphicData>
            </a:graphic>
          </wp:inline>
        </w:drawing>
      </w:r>
    </w:p>
    <w:p w:rsidR="00E0386D" w:rsidRDefault="00E0386D" w:rsidP="00E0386D">
      <w:pPr>
        <w:pStyle w:val="NormalWeb"/>
        <w:shd w:val="clear" w:color="auto" w:fill="FFFFFF"/>
        <w:spacing w:before="0" w:beforeAutospacing="0" w:after="0" w:afterAutospacing="0"/>
        <w:jc w:val="both"/>
        <w:rPr>
          <w:rFonts w:ascii="Arial" w:hAnsi="Arial" w:cs="Arial"/>
          <w:color w:val="4A4A4A"/>
          <w:sz w:val="21"/>
          <w:szCs w:val="21"/>
        </w:rPr>
      </w:pPr>
    </w:p>
    <w:p w:rsidR="00E0386D" w:rsidRDefault="00E0386D" w:rsidP="00E0386D">
      <w:pPr>
        <w:pStyle w:val="Ttulo1"/>
        <w:rPr>
          <w:u w:val="single"/>
        </w:rPr>
      </w:pPr>
      <w:r w:rsidRPr="00E0386D">
        <w:rPr>
          <w:u w:val="single"/>
        </w:rPr>
        <w:t>Event Loop</w:t>
      </w:r>
    </w:p>
    <w:p w:rsidR="00E0386D" w:rsidRPr="00E0386D" w:rsidRDefault="00E0386D" w:rsidP="00E0386D">
      <w:pPr>
        <w:spacing w:after="0" w:line="240" w:lineRule="auto"/>
        <w:jc w:val="both"/>
        <w:rPr>
          <w:rFonts w:ascii="Arial" w:hAnsi="Arial" w:cs="Arial"/>
          <w:sz w:val="21"/>
          <w:szCs w:val="21"/>
          <w:lang w:val="es-MX"/>
        </w:rPr>
      </w:pPr>
      <w:r w:rsidRPr="00E0386D">
        <w:rPr>
          <w:rFonts w:ascii="Arial" w:hAnsi="Arial" w:cs="Arial"/>
          <w:sz w:val="21"/>
          <w:szCs w:val="21"/>
          <w:lang w:val="es-MX"/>
        </w:rPr>
        <w:t>El </w:t>
      </w:r>
      <w:proofErr w:type="spellStart"/>
      <w:r w:rsidRPr="00E0386D">
        <w:rPr>
          <w:rFonts w:ascii="Arial" w:hAnsi="Arial" w:cs="Arial"/>
          <w:b/>
          <w:bCs/>
          <w:sz w:val="21"/>
          <w:szCs w:val="21"/>
          <w:lang w:val="es-MX"/>
        </w:rPr>
        <w:t>Event</w:t>
      </w:r>
      <w:proofErr w:type="spellEnd"/>
      <w:r w:rsidRPr="00E0386D">
        <w:rPr>
          <w:rFonts w:ascii="Arial" w:hAnsi="Arial" w:cs="Arial"/>
          <w:b/>
          <w:bCs/>
          <w:sz w:val="21"/>
          <w:szCs w:val="21"/>
          <w:lang w:val="es-MX"/>
        </w:rPr>
        <w:t xml:space="preserve"> </w:t>
      </w:r>
      <w:proofErr w:type="spellStart"/>
      <w:r w:rsidRPr="00E0386D">
        <w:rPr>
          <w:rFonts w:ascii="Arial" w:hAnsi="Arial" w:cs="Arial"/>
          <w:b/>
          <w:bCs/>
          <w:sz w:val="21"/>
          <w:szCs w:val="21"/>
          <w:lang w:val="es-MX"/>
        </w:rPr>
        <w:t>Loop</w:t>
      </w:r>
      <w:proofErr w:type="spellEnd"/>
      <w:r w:rsidRPr="00E0386D">
        <w:rPr>
          <w:rFonts w:ascii="Arial" w:hAnsi="Arial" w:cs="Arial"/>
          <w:sz w:val="21"/>
          <w:szCs w:val="21"/>
          <w:lang w:val="es-MX"/>
        </w:rPr>
        <w:t xml:space="preserve"> hace que </w:t>
      </w:r>
      <w:proofErr w:type="spellStart"/>
      <w:r w:rsidRPr="00E0386D">
        <w:rPr>
          <w:rFonts w:ascii="Arial" w:hAnsi="Arial" w:cs="Arial"/>
          <w:sz w:val="21"/>
          <w:szCs w:val="21"/>
          <w:lang w:val="es-MX"/>
        </w:rPr>
        <w:t>Javascript</w:t>
      </w:r>
      <w:proofErr w:type="spellEnd"/>
      <w:r w:rsidRPr="00E0386D">
        <w:rPr>
          <w:rFonts w:ascii="Arial" w:hAnsi="Arial" w:cs="Arial"/>
          <w:sz w:val="21"/>
          <w:szCs w:val="21"/>
          <w:lang w:val="es-MX"/>
        </w:rPr>
        <w:t xml:space="preserve"> parezca ser multihilo a pesar de que corre en un solo proceso.</w:t>
      </w:r>
    </w:p>
    <w:p w:rsidR="00E0386D" w:rsidRPr="00E0386D" w:rsidRDefault="00E0386D" w:rsidP="00E0386D">
      <w:pPr>
        <w:spacing w:after="0" w:line="240" w:lineRule="auto"/>
        <w:jc w:val="both"/>
        <w:rPr>
          <w:rFonts w:ascii="Arial" w:hAnsi="Arial" w:cs="Arial"/>
          <w:sz w:val="21"/>
          <w:szCs w:val="21"/>
          <w:lang w:val="es-MX"/>
        </w:rPr>
      </w:pPr>
      <w:proofErr w:type="spellStart"/>
      <w:r w:rsidRPr="00E0386D">
        <w:rPr>
          <w:rFonts w:ascii="Arial" w:hAnsi="Arial" w:cs="Arial"/>
          <w:sz w:val="21"/>
          <w:szCs w:val="21"/>
          <w:lang w:val="es-MX"/>
        </w:rPr>
        <w:t>Javascript</w:t>
      </w:r>
      <w:proofErr w:type="spellEnd"/>
      <w:r w:rsidRPr="00E0386D">
        <w:rPr>
          <w:rFonts w:ascii="Arial" w:hAnsi="Arial" w:cs="Arial"/>
          <w:sz w:val="21"/>
          <w:szCs w:val="21"/>
          <w:lang w:val="es-MX"/>
        </w:rPr>
        <w:t xml:space="preserve"> se organiza usando las siguientes estructuras de datos:</w:t>
      </w:r>
    </w:p>
    <w:p w:rsidR="00E0386D" w:rsidRPr="00E0386D" w:rsidRDefault="00E0386D" w:rsidP="00E0386D">
      <w:pPr>
        <w:numPr>
          <w:ilvl w:val="0"/>
          <w:numId w:val="30"/>
        </w:numPr>
        <w:spacing w:after="0" w:line="240" w:lineRule="auto"/>
        <w:jc w:val="both"/>
        <w:rPr>
          <w:rFonts w:ascii="Arial" w:hAnsi="Arial" w:cs="Arial"/>
          <w:sz w:val="21"/>
          <w:szCs w:val="21"/>
          <w:lang w:val="es-MX"/>
        </w:rPr>
      </w:pPr>
      <w:proofErr w:type="spellStart"/>
      <w:r w:rsidRPr="00E0386D">
        <w:rPr>
          <w:rFonts w:ascii="Arial" w:hAnsi="Arial" w:cs="Arial"/>
          <w:b/>
          <w:bCs/>
          <w:sz w:val="21"/>
          <w:szCs w:val="21"/>
          <w:lang w:val="es-MX"/>
        </w:rPr>
        <w:t>Stack</w:t>
      </w:r>
      <w:proofErr w:type="spellEnd"/>
      <w:r w:rsidRPr="00E0386D">
        <w:rPr>
          <w:rFonts w:ascii="Arial" w:hAnsi="Arial" w:cs="Arial"/>
          <w:sz w:val="21"/>
          <w:szCs w:val="21"/>
          <w:lang w:val="es-MX"/>
        </w:rPr>
        <w:t>. Va apilando de forma organizada las diferentes instrucciones que se llaman. Lleva así un rastro de dónde está el programa, en que punto de ejecución nos encontramos.</w:t>
      </w:r>
    </w:p>
    <w:p w:rsidR="00E0386D" w:rsidRPr="00E0386D" w:rsidRDefault="00E0386D" w:rsidP="00E0386D">
      <w:pPr>
        <w:numPr>
          <w:ilvl w:val="0"/>
          <w:numId w:val="30"/>
        </w:numPr>
        <w:spacing w:after="0" w:line="240" w:lineRule="auto"/>
        <w:jc w:val="both"/>
        <w:rPr>
          <w:rFonts w:ascii="Arial" w:hAnsi="Arial" w:cs="Arial"/>
          <w:sz w:val="21"/>
          <w:szCs w:val="21"/>
          <w:lang w:val="es-MX"/>
        </w:rPr>
      </w:pPr>
      <w:proofErr w:type="spellStart"/>
      <w:r w:rsidRPr="00E0386D">
        <w:rPr>
          <w:rFonts w:ascii="Arial" w:hAnsi="Arial" w:cs="Arial"/>
          <w:b/>
          <w:bCs/>
          <w:sz w:val="21"/>
          <w:szCs w:val="21"/>
          <w:lang w:val="es-MX"/>
        </w:rPr>
        <w:t>Memory</w:t>
      </w:r>
      <w:proofErr w:type="spellEnd"/>
      <w:r w:rsidRPr="00E0386D">
        <w:rPr>
          <w:rFonts w:ascii="Arial" w:hAnsi="Arial" w:cs="Arial"/>
          <w:b/>
          <w:bCs/>
          <w:sz w:val="21"/>
          <w:szCs w:val="21"/>
          <w:lang w:val="es-MX"/>
        </w:rPr>
        <w:t xml:space="preserve"> </w:t>
      </w:r>
      <w:proofErr w:type="spellStart"/>
      <w:r w:rsidRPr="00E0386D">
        <w:rPr>
          <w:rFonts w:ascii="Arial" w:hAnsi="Arial" w:cs="Arial"/>
          <w:b/>
          <w:bCs/>
          <w:sz w:val="21"/>
          <w:szCs w:val="21"/>
          <w:lang w:val="es-MX"/>
        </w:rPr>
        <w:t>Heap</w:t>
      </w:r>
      <w:proofErr w:type="spellEnd"/>
      <w:r w:rsidRPr="00E0386D">
        <w:rPr>
          <w:rFonts w:ascii="Arial" w:hAnsi="Arial" w:cs="Arial"/>
          <w:sz w:val="21"/>
          <w:szCs w:val="21"/>
          <w:lang w:val="es-MX"/>
        </w:rPr>
        <w:t xml:space="preserve">. De forma desorganizada se guarda información de las variables y del </w:t>
      </w:r>
      <w:proofErr w:type="spellStart"/>
      <w:r w:rsidRPr="00E0386D">
        <w:rPr>
          <w:rFonts w:ascii="Arial" w:hAnsi="Arial" w:cs="Arial"/>
          <w:sz w:val="21"/>
          <w:szCs w:val="21"/>
          <w:lang w:val="es-MX"/>
        </w:rPr>
        <w:t>scope</w:t>
      </w:r>
      <w:proofErr w:type="spellEnd"/>
      <w:r w:rsidRPr="00E0386D">
        <w:rPr>
          <w:rFonts w:ascii="Arial" w:hAnsi="Arial" w:cs="Arial"/>
          <w:sz w:val="21"/>
          <w:szCs w:val="21"/>
          <w:lang w:val="es-MX"/>
        </w:rPr>
        <w:t>.</w:t>
      </w:r>
    </w:p>
    <w:p w:rsidR="00E0386D" w:rsidRPr="00E0386D" w:rsidRDefault="00E0386D" w:rsidP="00E0386D">
      <w:pPr>
        <w:numPr>
          <w:ilvl w:val="0"/>
          <w:numId w:val="30"/>
        </w:numPr>
        <w:spacing w:after="0" w:line="240" w:lineRule="auto"/>
        <w:jc w:val="both"/>
        <w:rPr>
          <w:rFonts w:ascii="Arial" w:hAnsi="Arial" w:cs="Arial"/>
          <w:sz w:val="21"/>
          <w:szCs w:val="21"/>
          <w:lang w:val="es-MX"/>
        </w:rPr>
      </w:pPr>
      <w:r w:rsidRPr="00E0386D">
        <w:rPr>
          <w:rFonts w:ascii="Arial" w:hAnsi="Arial" w:cs="Arial"/>
          <w:b/>
          <w:bCs/>
          <w:sz w:val="21"/>
          <w:szCs w:val="21"/>
          <w:lang w:val="es-MX"/>
        </w:rPr>
        <w:t xml:space="preserve">Schedule </w:t>
      </w:r>
      <w:proofErr w:type="spellStart"/>
      <w:r w:rsidRPr="00E0386D">
        <w:rPr>
          <w:rFonts w:ascii="Arial" w:hAnsi="Arial" w:cs="Arial"/>
          <w:b/>
          <w:bCs/>
          <w:sz w:val="21"/>
          <w:szCs w:val="21"/>
          <w:lang w:val="es-MX"/>
        </w:rPr>
        <w:t>Tasks</w:t>
      </w:r>
      <w:proofErr w:type="spellEnd"/>
      <w:r w:rsidRPr="00E0386D">
        <w:rPr>
          <w:rFonts w:ascii="Arial" w:hAnsi="Arial" w:cs="Arial"/>
          <w:sz w:val="21"/>
          <w:szCs w:val="21"/>
          <w:lang w:val="es-MX"/>
        </w:rPr>
        <w:t>. Aquí se agregan a la cola, las tareas programadas para su ejecución.</w:t>
      </w:r>
    </w:p>
    <w:p w:rsidR="00E0386D" w:rsidRPr="00E0386D" w:rsidRDefault="00E0386D" w:rsidP="00E0386D">
      <w:pPr>
        <w:numPr>
          <w:ilvl w:val="0"/>
          <w:numId w:val="30"/>
        </w:numPr>
        <w:spacing w:after="0" w:line="240" w:lineRule="auto"/>
        <w:jc w:val="both"/>
        <w:rPr>
          <w:rFonts w:ascii="Arial" w:hAnsi="Arial" w:cs="Arial"/>
          <w:sz w:val="21"/>
          <w:szCs w:val="21"/>
          <w:lang w:val="es-MX"/>
        </w:rPr>
      </w:pPr>
      <w:proofErr w:type="spellStart"/>
      <w:r w:rsidRPr="00E0386D">
        <w:rPr>
          <w:rFonts w:ascii="Arial" w:hAnsi="Arial" w:cs="Arial"/>
          <w:b/>
          <w:bCs/>
          <w:sz w:val="21"/>
          <w:szCs w:val="21"/>
          <w:lang w:val="es-MX"/>
        </w:rPr>
        <w:t>Task</w:t>
      </w:r>
      <w:proofErr w:type="spellEnd"/>
      <w:r w:rsidRPr="00E0386D">
        <w:rPr>
          <w:rFonts w:ascii="Arial" w:hAnsi="Arial" w:cs="Arial"/>
          <w:b/>
          <w:bCs/>
          <w:sz w:val="21"/>
          <w:szCs w:val="21"/>
          <w:lang w:val="es-MX"/>
        </w:rPr>
        <w:t xml:space="preserve"> </w:t>
      </w:r>
      <w:proofErr w:type="spellStart"/>
      <w:r w:rsidRPr="00E0386D">
        <w:rPr>
          <w:rFonts w:ascii="Arial" w:hAnsi="Arial" w:cs="Arial"/>
          <w:b/>
          <w:bCs/>
          <w:sz w:val="21"/>
          <w:szCs w:val="21"/>
          <w:lang w:val="es-MX"/>
        </w:rPr>
        <w:t>Queue</w:t>
      </w:r>
      <w:proofErr w:type="spellEnd"/>
      <w:r w:rsidRPr="00E0386D">
        <w:rPr>
          <w:rFonts w:ascii="Arial" w:hAnsi="Arial" w:cs="Arial"/>
          <w:sz w:val="21"/>
          <w:szCs w:val="21"/>
          <w:lang w:val="es-MX"/>
        </w:rPr>
        <w:t xml:space="preserve">. Aquí se agregan las tares que ya están listas para pasar al </w:t>
      </w:r>
      <w:proofErr w:type="spellStart"/>
      <w:r w:rsidRPr="00E0386D">
        <w:rPr>
          <w:rFonts w:ascii="Arial" w:hAnsi="Arial" w:cs="Arial"/>
          <w:sz w:val="21"/>
          <w:szCs w:val="21"/>
          <w:lang w:val="es-MX"/>
        </w:rPr>
        <w:t>stack</w:t>
      </w:r>
      <w:proofErr w:type="spellEnd"/>
      <w:r w:rsidRPr="00E0386D">
        <w:rPr>
          <w:rFonts w:ascii="Arial" w:hAnsi="Arial" w:cs="Arial"/>
          <w:sz w:val="21"/>
          <w:szCs w:val="21"/>
          <w:lang w:val="es-MX"/>
        </w:rPr>
        <w:t xml:space="preserve"> y ser ejecutadas. El </w:t>
      </w:r>
      <w:proofErr w:type="spellStart"/>
      <w:r w:rsidRPr="00E0386D">
        <w:rPr>
          <w:rFonts w:ascii="Arial" w:hAnsi="Arial" w:cs="Arial"/>
          <w:sz w:val="21"/>
          <w:szCs w:val="21"/>
          <w:lang w:val="es-MX"/>
        </w:rPr>
        <w:t>stack</w:t>
      </w:r>
      <w:proofErr w:type="spellEnd"/>
      <w:r w:rsidRPr="00E0386D">
        <w:rPr>
          <w:rFonts w:ascii="Arial" w:hAnsi="Arial" w:cs="Arial"/>
          <w:sz w:val="21"/>
          <w:szCs w:val="21"/>
          <w:lang w:val="es-MX"/>
        </w:rPr>
        <w:t xml:space="preserve"> debe estar vacío para que esto suceda.</w:t>
      </w:r>
    </w:p>
    <w:p w:rsidR="00E0386D" w:rsidRPr="00E0386D" w:rsidRDefault="00E0386D" w:rsidP="00E0386D">
      <w:pPr>
        <w:numPr>
          <w:ilvl w:val="0"/>
          <w:numId w:val="30"/>
        </w:numPr>
        <w:spacing w:after="0" w:line="240" w:lineRule="auto"/>
        <w:jc w:val="both"/>
        <w:rPr>
          <w:rFonts w:ascii="Arial" w:hAnsi="Arial" w:cs="Arial"/>
          <w:sz w:val="21"/>
          <w:szCs w:val="21"/>
          <w:lang w:val="es-MX"/>
        </w:rPr>
      </w:pPr>
      <w:proofErr w:type="spellStart"/>
      <w:r w:rsidRPr="00E0386D">
        <w:rPr>
          <w:rFonts w:ascii="Arial" w:hAnsi="Arial" w:cs="Arial"/>
          <w:b/>
          <w:bCs/>
          <w:sz w:val="21"/>
          <w:szCs w:val="21"/>
          <w:lang w:val="es-MX"/>
        </w:rPr>
        <w:t>MicroTask</w:t>
      </w:r>
      <w:proofErr w:type="spellEnd"/>
      <w:r w:rsidRPr="00E0386D">
        <w:rPr>
          <w:rFonts w:ascii="Arial" w:hAnsi="Arial" w:cs="Arial"/>
          <w:b/>
          <w:bCs/>
          <w:sz w:val="21"/>
          <w:szCs w:val="21"/>
          <w:lang w:val="es-MX"/>
        </w:rPr>
        <w:t xml:space="preserve"> </w:t>
      </w:r>
      <w:proofErr w:type="spellStart"/>
      <w:r w:rsidRPr="00E0386D">
        <w:rPr>
          <w:rFonts w:ascii="Arial" w:hAnsi="Arial" w:cs="Arial"/>
          <w:b/>
          <w:bCs/>
          <w:sz w:val="21"/>
          <w:szCs w:val="21"/>
          <w:lang w:val="es-MX"/>
        </w:rPr>
        <w:t>Queue</w:t>
      </w:r>
      <w:proofErr w:type="spellEnd"/>
      <w:r w:rsidRPr="00E0386D">
        <w:rPr>
          <w:rFonts w:ascii="Arial" w:hAnsi="Arial" w:cs="Arial"/>
          <w:sz w:val="21"/>
          <w:szCs w:val="21"/>
          <w:lang w:val="es-MX"/>
        </w:rPr>
        <w:t xml:space="preserve">. Aquí se agregan las promesas. Esta </w:t>
      </w:r>
      <w:proofErr w:type="spellStart"/>
      <w:r w:rsidRPr="00E0386D">
        <w:rPr>
          <w:rFonts w:ascii="Arial" w:hAnsi="Arial" w:cs="Arial"/>
          <w:sz w:val="21"/>
          <w:szCs w:val="21"/>
          <w:lang w:val="es-MX"/>
        </w:rPr>
        <w:t>Queue</w:t>
      </w:r>
      <w:proofErr w:type="spellEnd"/>
      <w:r w:rsidRPr="00E0386D">
        <w:rPr>
          <w:rFonts w:ascii="Arial" w:hAnsi="Arial" w:cs="Arial"/>
          <w:sz w:val="21"/>
          <w:szCs w:val="21"/>
          <w:lang w:val="es-MX"/>
        </w:rPr>
        <w:t xml:space="preserve"> es la que tiene mayor prioridad.</w:t>
      </w:r>
    </w:p>
    <w:p w:rsidR="00E0386D" w:rsidRPr="00310B0F" w:rsidRDefault="00E0386D" w:rsidP="00310B0F">
      <w:pPr>
        <w:spacing w:after="0" w:line="240" w:lineRule="auto"/>
        <w:rPr>
          <w:rFonts w:ascii="Arial" w:hAnsi="Arial" w:cs="Arial"/>
          <w:sz w:val="21"/>
          <w:szCs w:val="21"/>
          <w:lang w:val="es-MX"/>
        </w:rPr>
      </w:pPr>
      <w:r w:rsidRPr="00E0386D">
        <w:rPr>
          <w:rFonts w:ascii="Arial" w:hAnsi="Arial" w:cs="Arial"/>
          <w:sz w:val="21"/>
          <w:szCs w:val="21"/>
          <w:lang w:val="es-MX"/>
        </w:rPr>
        <w:t xml:space="preserve">El </w:t>
      </w:r>
      <w:proofErr w:type="spellStart"/>
      <w:r w:rsidRPr="00E0386D">
        <w:rPr>
          <w:rFonts w:ascii="Arial" w:hAnsi="Arial" w:cs="Arial"/>
          <w:sz w:val="21"/>
          <w:szCs w:val="21"/>
          <w:lang w:val="es-MX"/>
        </w:rPr>
        <w:t>Event</w:t>
      </w:r>
      <w:proofErr w:type="spellEnd"/>
      <w:r w:rsidRPr="00E0386D">
        <w:rPr>
          <w:rFonts w:ascii="Arial" w:hAnsi="Arial" w:cs="Arial"/>
          <w:sz w:val="21"/>
          <w:szCs w:val="21"/>
          <w:lang w:val="es-MX"/>
        </w:rPr>
        <w:t xml:space="preserve"> </w:t>
      </w:r>
      <w:proofErr w:type="spellStart"/>
      <w:r w:rsidRPr="00E0386D">
        <w:rPr>
          <w:rFonts w:ascii="Arial" w:hAnsi="Arial" w:cs="Arial"/>
          <w:sz w:val="21"/>
          <w:szCs w:val="21"/>
          <w:lang w:val="es-MX"/>
        </w:rPr>
        <w:t>Loop</w:t>
      </w:r>
      <w:proofErr w:type="spellEnd"/>
      <w:r w:rsidRPr="00E0386D">
        <w:rPr>
          <w:rFonts w:ascii="Arial" w:hAnsi="Arial" w:cs="Arial"/>
          <w:sz w:val="21"/>
          <w:szCs w:val="21"/>
          <w:lang w:val="es-MX"/>
        </w:rPr>
        <w:t xml:space="preserve"> es un </w:t>
      </w:r>
      <w:proofErr w:type="spellStart"/>
      <w:r w:rsidRPr="00E0386D">
        <w:rPr>
          <w:rFonts w:ascii="Arial" w:hAnsi="Arial" w:cs="Arial"/>
          <w:sz w:val="21"/>
          <w:szCs w:val="21"/>
          <w:lang w:val="es-MX"/>
        </w:rPr>
        <w:t>loop</w:t>
      </w:r>
      <w:proofErr w:type="spellEnd"/>
      <w:r w:rsidRPr="00E0386D">
        <w:rPr>
          <w:rFonts w:ascii="Arial" w:hAnsi="Arial" w:cs="Arial"/>
          <w:sz w:val="21"/>
          <w:szCs w:val="21"/>
          <w:lang w:val="es-MX"/>
        </w:rPr>
        <w:t xml:space="preserve"> que está ejecutando todo el tiempo y pasa periódicamente revisando las </w:t>
      </w:r>
      <w:proofErr w:type="spellStart"/>
      <w:r w:rsidRPr="00E0386D">
        <w:rPr>
          <w:rFonts w:ascii="Arial" w:hAnsi="Arial" w:cs="Arial"/>
          <w:sz w:val="21"/>
          <w:szCs w:val="21"/>
          <w:lang w:val="es-MX"/>
        </w:rPr>
        <w:t>queues</w:t>
      </w:r>
      <w:proofErr w:type="spellEnd"/>
      <w:r w:rsidRPr="00E0386D">
        <w:rPr>
          <w:rFonts w:ascii="Arial" w:hAnsi="Arial" w:cs="Arial"/>
          <w:sz w:val="21"/>
          <w:szCs w:val="21"/>
          <w:lang w:val="es-MX"/>
        </w:rPr>
        <w:t xml:space="preserve"> y el </w:t>
      </w:r>
      <w:proofErr w:type="spellStart"/>
      <w:r w:rsidRPr="00E0386D">
        <w:rPr>
          <w:rFonts w:ascii="Arial" w:hAnsi="Arial" w:cs="Arial"/>
          <w:sz w:val="21"/>
          <w:szCs w:val="21"/>
          <w:lang w:val="es-MX"/>
        </w:rPr>
        <w:t>stack</w:t>
      </w:r>
      <w:proofErr w:type="spellEnd"/>
      <w:r w:rsidRPr="00E0386D">
        <w:rPr>
          <w:rFonts w:ascii="Arial" w:hAnsi="Arial" w:cs="Arial"/>
          <w:sz w:val="21"/>
          <w:szCs w:val="21"/>
          <w:lang w:val="es-MX"/>
        </w:rPr>
        <w:t xml:space="preserve"> moviendo tareas entre estas dos estructuras.</w:t>
      </w:r>
    </w:p>
    <w:p w:rsidR="00310B0F" w:rsidRPr="00310B0F" w:rsidRDefault="00310B0F" w:rsidP="00310B0F">
      <w:pPr>
        <w:spacing w:after="0" w:line="240" w:lineRule="auto"/>
        <w:rPr>
          <w:rFonts w:ascii="Arial" w:hAnsi="Arial" w:cs="Arial"/>
          <w:sz w:val="21"/>
          <w:szCs w:val="21"/>
          <w:lang w:val="es-MX"/>
        </w:rPr>
      </w:pPr>
    </w:p>
    <w:p w:rsidR="00310B0F" w:rsidRPr="00310B0F" w:rsidRDefault="00310B0F" w:rsidP="00310B0F">
      <w:pPr>
        <w:pStyle w:val="NormalWeb"/>
        <w:spacing w:before="0" w:beforeAutospacing="0" w:after="0" w:afterAutospacing="0"/>
        <w:rPr>
          <w:rFonts w:ascii="Arial" w:hAnsi="Arial" w:cs="Arial"/>
          <w:color w:val="4A4A4A"/>
          <w:sz w:val="21"/>
          <w:szCs w:val="21"/>
        </w:rPr>
      </w:pPr>
      <w:r w:rsidRPr="00310B0F">
        <w:rPr>
          <w:rFonts w:ascii="Arial" w:hAnsi="Arial" w:cs="Arial"/>
          <w:color w:val="4A4A4A"/>
          <w:sz w:val="21"/>
          <w:szCs w:val="21"/>
        </w:rPr>
        <w:t xml:space="preserve">La </w:t>
      </w:r>
      <w:proofErr w:type="spellStart"/>
      <w:r w:rsidRPr="00310B0F">
        <w:rPr>
          <w:rFonts w:ascii="Arial" w:hAnsi="Arial" w:cs="Arial"/>
          <w:color w:val="4A4A4A"/>
          <w:sz w:val="21"/>
          <w:szCs w:val="21"/>
        </w:rPr>
        <w:t>explicaión</w:t>
      </w:r>
      <w:proofErr w:type="spellEnd"/>
      <w:r w:rsidRPr="00310B0F">
        <w:rPr>
          <w:rFonts w:ascii="Arial" w:hAnsi="Arial" w:cs="Arial"/>
          <w:color w:val="4A4A4A"/>
          <w:sz w:val="21"/>
          <w:szCs w:val="21"/>
        </w:rPr>
        <w:t xml:space="preserve"> del profesor es asombrosa. Explicar cómo funciona el </w:t>
      </w:r>
      <w:proofErr w:type="spellStart"/>
      <w:r w:rsidRPr="00310B0F">
        <w:rPr>
          <w:rFonts w:ascii="Arial" w:hAnsi="Arial" w:cs="Arial"/>
          <w:color w:val="4A4A4A"/>
          <w:sz w:val="21"/>
          <w:szCs w:val="21"/>
        </w:rPr>
        <w:t>EventLoop</w:t>
      </w:r>
      <w:proofErr w:type="spellEnd"/>
      <w:r w:rsidRPr="00310B0F">
        <w:rPr>
          <w:rFonts w:ascii="Arial" w:hAnsi="Arial" w:cs="Arial"/>
          <w:color w:val="4A4A4A"/>
          <w:sz w:val="21"/>
          <w:szCs w:val="21"/>
        </w:rPr>
        <w:t xml:space="preserve"> de una forma tan sencilla es asombroso.</w:t>
      </w:r>
      <w:r w:rsidRPr="00310B0F">
        <w:rPr>
          <w:rFonts w:ascii="Arial" w:hAnsi="Arial" w:cs="Arial"/>
          <w:color w:val="4A4A4A"/>
          <w:sz w:val="21"/>
          <w:szCs w:val="21"/>
        </w:rPr>
        <w:br/>
        <w:t>.</w:t>
      </w:r>
      <w:r w:rsidRPr="00310B0F">
        <w:rPr>
          <w:rFonts w:ascii="Arial" w:hAnsi="Arial" w:cs="Arial"/>
          <w:color w:val="4A4A4A"/>
          <w:sz w:val="21"/>
          <w:szCs w:val="21"/>
        </w:rPr>
        <w:br/>
        <w:t>Aquí dejo un resumen de todo el funcionamiento de lo que vimos en esta clase.</w:t>
      </w:r>
      <w:r w:rsidRPr="00310B0F">
        <w:rPr>
          <w:rFonts w:ascii="Arial" w:hAnsi="Arial" w:cs="Arial"/>
          <w:color w:val="4A4A4A"/>
          <w:sz w:val="21"/>
          <w:szCs w:val="21"/>
        </w:rPr>
        <w:br/>
        <w:t>.</w:t>
      </w:r>
    </w:p>
    <w:p w:rsidR="00310B0F" w:rsidRPr="00310B0F" w:rsidRDefault="00310B0F" w:rsidP="00310B0F">
      <w:pPr>
        <w:pStyle w:val="NormalWeb"/>
        <w:spacing w:before="0" w:beforeAutospacing="0" w:after="0" w:afterAutospacing="0"/>
        <w:rPr>
          <w:rFonts w:ascii="Arial" w:hAnsi="Arial" w:cs="Arial"/>
          <w:color w:val="4A4A4A"/>
          <w:sz w:val="21"/>
          <w:szCs w:val="21"/>
        </w:rPr>
      </w:pPr>
      <w:r w:rsidRPr="00310B0F">
        <w:rPr>
          <w:rFonts w:ascii="Arial" w:hAnsi="Arial" w:cs="Arial"/>
          <w:color w:val="4A4A4A"/>
          <w:sz w:val="21"/>
          <w:szCs w:val="21"/>
        </w:rPr>
        <w:t>Las funciones son empujadas al </w:t>
      </w:r>
      <w:proofErr w:type="spellStart"/>
      <w:r w:rsidRPr="00310B0F">
        <w:rPr>
          <w:rStyle w:val="Textoennegrita"/>
          <w:rFonts w:ascii="Arial" w:eastAsiaTheme="majorEastAsia" w:hAnsi="Arial" w:cs="Arial"/>
          <w:color w:val="4A4A4A"/>
          <w:sz w:val="21"/>
          <w:szCs w:val="21"/>
        </w:rPr>
        <w:t>call</w:t>
      </w:r>
      <w:proofErr w:type="spellEnd"/>
      <w:r w:rsidRPr="00310B0F">
        <w:rPr>
          <w:rStyle w:val="Textoennegrita"/>
          <w:rFonts w:ascii="Arial" w:eastAsiaTheme="majorEastAsia" w:hAnsi="Arial" w:cs="Arial"/>
          <w:color w:val="4A4A4A"/>
          <w:sz w:val="21"/>
          <w:szCs w:val="21"/>
        </w:rPr>
        <w:t xml:space="preserve"> </w:t>
      </w:r>
      <w:proofErr w:type="spellStart"/>
      <w:r w:rsidRPr="00310B0F">
        <w:rPr>
          <w:rStyle w:val="Textoennegrita"/>
          <w:rFonts w:ascii="Arial" w:eastAsiaTheme="majorEastAsia" w:hAnsi="Arial" w:cs="Arial"/>
          <w:color w:val="4A4A4A"/>
          <w:sz w:val="21"/>
          <w:szCs w:val="21"/>
        </w:rPr>
        <w:t>stack</w:t>
      </w:r>
      <w:proofErr w:type="spellEnd"/>
      <w:r w:rsidRPr="00310B0F">
        <w:rPr>
          <w:rFonts w:ascii="Arial" w:hAnsi="Arial" w:cs="Arial"/>
          <w:color w:val="4A4A4A"/>
          <w:sz w:val="21"/>
          <w:szCs w:val="21"/>
        </w:rPr>
        <w:t> cuando son invocadas y se sacan cuando </w:t>
      </w:r>
      <w:r w:rsidRPr="00310B0F">
        <w:rPr>
          <w:rStyle w:val="Textoennegrita"/>
          <w:rFonts w:ascii="Arial" w:eastAsiaTheme="majorEastAsia" w:hAnsi="Arial" w:cs="Arial"/>
          <w:color w:val="4A4A4A"/>
          <w:sz w:val="21"/>
          <w:szCs w:val="21"/>
        </w:rPr>
        <w:t>devuelven un valor</w:t>
      </w:r>
    </w:p>
    <w:p w:rsidR="00310B0F" w:rsidRPr="00310B0F" w:rsidRDefault="00310B0F" w:rsidP="00310B0F">
      <w:pPr>
        <w:pStyle w:val="NormalWeb"/>
        <w:spacing w:before="0" w:beforeAutospacing="0" w:after="0" w:afterAutospacing="0"/>
        <w:jc w:val="center"/>
        <w:rPr>
          <w:rFonts w:ascii="Arial" w:hAnsi="Arial" w:cs="Arial"/>
          <w:color w:val="4A4A4A"/>
          <w:sz w:val="21"/>
          <w:szCs w:val="21"/>
        </w:rPr>
      </w:pPr>
      <w:r w:rsidRPr="00310B0F">
        <w:rPr>
          <w:rFonts w:ascii="Arial" w:hAnsi="Arial" w:cs="Arial"/>
          <w:color w:val="4A4A4A"/>
          <w:sz w:val="21"/>
          <w:szCs w:val="21"/>
        </w:rPr>
        <w:lastRenderedPageBreak/>
        <w:t>.</w:t>
      </w:r>
      <w:r w:rsidRPr="00310B0F">
        <w:rPr>
          <w:rFonts w:ascii="Arial" w:hAnsi="Arial" w:cs="Arial"/>
          <w:color w:val="4A4A4A"/>
          <w:sz w:val="21"/>
          <w:szCs w:val="21"/>
        </w:rPr>
        <w:br/>
      </w:r>
      <w:r w:rsidRPr="00310B0F">
        <w:rPr>
          <w:rFonts w:ascii="Arial" w:hAnsi="Arial" w:cs="Arial"/>
          <w:noProof/>
          <w:color w:val="4A4A4A"/>
          <w:sz w:val="21"/>
          <w:szCs w:val="21"/>
        </w:rPr>
        <w:drawing>
          <wp:inline distT="0" distB="0" distL="0" distR="0">
            <wp:extent cx="4373880" cy="2459005"/>
            <wp:effectExtent l="0" t="0" r="762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387621" cy="2466730"/>
                    </a:xfrm>
                    <a:prstGeom prst="rect">
                      <a:avLst/>
                    </a:prstGeom>
                    <a:noFill/>
                    <a:ln>
                      <a:noFill/>
                    </a:ln>
                  </pic:spPr>
                </pic:pic>
              </a:graphicData>
            </a:graphic>
          </wp:inline>
        </w:drawing>
      </w:r>
    </w:p>
    <w:p w:rsidR="00310B0F" w:rsidRPr="00310B0F" w:rsidRDefault="00310B0F" w:rsidP="00310B0F">
      <w:pPr>
        <w:pStyle w:val="NormalWeb"/>
        <w:spacing w:before="0" w:beforeAutospacing="0" w:after="0" w:afterAutospacing="0"/>
        <w:rPr>
          <w:rFonts w:ascii="Arial" w:hAnsi="Arial" w:cs="Arial"/>
          <w:color w:val="4A4A4A"/>
          <w:sz w:val="21"/>
          <w:szCs w:val="21"/>
        </w:rPr>
      </w:pPr>
      <w:r w:rsidRPr="00310B0F">
        <w:rPr>
          <w:rFonts w:ascii="Arial" w:hAnsi="Arial" w:cs="Arial"/>
          <w:color w:val="4A4A4A"/>
          <w:sz w:val="21"/>
          <w:szCs w:val="21"/>
        </w:rPr>
        <w:t>.</w:t>
      </w:r>
    </w:p>
    <w:p w:rsidR="00310B0F" w:rsidRPr="00310B0F" w:rsidRDefault="00310B0F" w:rsidP="00310B0F">
      <w:pPr>
        <w:pStyle w:val="NormalWeb"/>
        <w:spacing w:before="0" w:beforeAutospacing="0" w:after="0" w:afterAutospacing="0"/>
        <w:rPr>
          <w:rFonts w:ascii="Arial" w:hAnsi="Arial" w:cs="Arial"/>
          <w:color w:val="4A4A4A"/>
          <w:sz w:val="21"/>
          <w:szCs w:val="21"/>
        </w:rPr>
      </w:pPr>
      <w:proofErr w:type="spellStart"/>
      <w:r w:rsidRPr="00310B0F">
        <w:rPr>
          <w:rStyle w:val="CdigoHTML"/>
          <w:rFonts w:ascii="Arial" w:hAnsi="Arial" w:cs="Arial"/>
          <w:b/>
          <w:bCs/>
          <w:color w:val="4A4A4A"/>
          <w:sz w:val="21"/>
          <w:szCs w:val="21"/>
        </w:rPr>
        <w:t>setTimeOut</w:t>
      </w:r>
      <w:proofErr w:type="spellEnd"/>
      <w:r w:rsidRPr="00310B0F">
        <w:rPr>
          <w:rFonts w:ascii="Arial" w:hAnsi="Arial" w:cs="Arial"/>
          <w:color w:val="4A4A4A"/>
          <w:sz w:val="21"/>
          <w:szCs w:val="21"/>
        </w:rPr>
        <w:t> es proveído por el navegador, la </w:t>
      </w:r>
      <w:r w:rsidRPr="00310B0F">
        <w:rPr>
          <w:rStyle w:val="Textoennegrita"/>
          <w:rFonts w:ascii="Arial" w:eastAsiaTheme="majorEastAsia" w:hAnsi="Arial" w:cs="Arial"/>
          <w:color w:val="4A4A4A"/>
          <w:sz w:val="21"/>
          <w:szCs w:val="21"/>
        </w:rPr>
        <w:t>Web API</w:t>
      </w:r>
      <w:r w:rsidRPr="00310B0F">
        <w:rPr>
          <w:rFonts w:ascii="Arial" w:hAnsi="Arial" w:cs="Arial"/>
          <w:color w:val="4A4A4A"/>
          <w:sz w:val="21"/>
          <w:szCs w:val="21"/>
        </w:rPr>
        <w:t> se encarga del </w:t>
      </w:r>
      <w:proofErr w:type="spellStart"/>
      <w:r w:rsidRPr="00310B0F">
        <w:rPr>
          <w:rStyle w:val="Textoennegrita"/>
          <w:rFonts w:ascii="Arial" w:eastAsiaTheme="majorEastAsia" w:hAnsi="Arial" w:cs="Arial"/>
          <w:color w:val="4A4A4A"/>
          <w:sz w:val="21"/>
          <w:szCs w:val="21"/>
        </w:rPr>
        <w:t>callback</w:t>
      </w:r>
      <w:proofErr w:type="spellEnd"/>
      <w:r w:rsidRPr="00310B0F">
        <w:rPr>
          <w:rFonts w:ascii="Arial" w:hAnsi="Arial" w:cs="Arial"/>
          <w:color w:val="4A4A4A"/>
          <w:sz w:val="21"/>
          <w:szCs w:val="21"/>
        </w:rPr>
        <w:t> que le pasemos.</w:t>
      </w:r>
    </w:p>
    <w:p w:rsidR="00310B0F" w:rsidRPr="00310B0F" w:rsidRDefault="00310B0F" w:rsidP="00310B0F">
      <w:pPr>
        <w:pStyle w:val="NormalWeb"/>
        <w:spacing w:before="0" w:beforeAutospacing="0" w:after="0" w:afterAutospacing="0"/>
        <w:jc w:val="center"/>
        <w:rPr>
          <w:rFonts w:ascii="Arial" w:hAnsi="Arial" w:cs="Arial"/>
          <w:color w:val="4A4A4A"/>
          <w:sz w:val="21"/>
          <w:szCs w:val="21"/>
        </w:rPr>
      </w:pPr>
      <w:r w:rsidRPr="00310B0F">
        <w:rPr>
          <w:rFonts w:ascii="Arial" w:hAnsi="Arial" w:cs="Arial"/>
          <w:color w:val="4A4A4A"/>
          <w:sz w:val="21"/>
          <w:szCs w:val="21"/>
        </w:rPr>
        <w:t>.</w:t>
      </w:r>
      <w:r w:rsidRPr="00310B0F">
        <w:rPr>
          <w:rFonts w:ascii="Arial" w:hAnsi="Arial" w:cs="Arial"/>
          <w:color w:val="4A4A4A"/>
          <w:sz w:val="21"/>
          <w:szCs w:val="21"/>
        </w:rPr>
        <w:br/>
      </w:r>
      <w:r w:rsidRPr="00310B0F">
        <w:rPr>
          <w:rFonts w:ascii="Arial" w:hAnsi="Arial" w:cs="Arial"/>
          <w:noProof/>
          <w:color w:val="4A4A4A"/>
          <w:sz w:val="21"/>
          <w:szCs w:val="21"/>
        </w:rPr>
        <w:drawing>
          <wp:inline distT="0" distB="0" distL="0" distR="0">
            <wp:extent cx="4358640" cy="2450437"/>
            <wp:effectExtent l="0" t="0" r="3810" b="762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372870" cy="2458437"/>
                    </a:xfrm>
                    <a:prstGeom prst="rect">
                      <a:avLst/>
                    </a:prstGeom>
                    <a:noFill/>
                    <a:ln>
                      <a:noFill/>
                    </a:ln>
                  </pic:spPr>
                </pic:pic>
              </a:graphicData>
            </a:graphic>
          </wp:inline>
        </w:drawing>
      </w:r>
    </w:p>
    <w:p w:rsidR="00310B0F" w:rsidRPr="00310B0F" w:rsidRDefault="00310B0F" w:rsidP="00310B0F">
      <w:pPr>
        <w:pStyle w:val="NormalWeb"/>
        <w:spacing w:before="0" w:beforeAutospacing="0" w:after="0" w:afterAutospacing="0"/>
        <w:jc w:val="center"/>
        <w:rPr>
          <w:rFonts w:ascii="Arial" w:hAnsi="Arial" w:cs="Arial"/>
          <w:color w:val="4A4A4A"/>
          <w:sz w:val="21"/>
          <w:szCs w:val="21"/>
        </w:rPr>
      </w:pPr>
      <w:r w:rsidRPr="00310B0F">
        <w:rPr>
          <w:rFonts w:ascii="Arial" w:hAnsi="Arial" w:cs="Arial"/>
          <w:color w:val="4A4A4A"/>
          <w:sz w:val="21"/>
          <w:szCs w:val="21"/>
        </w:rPr>
        <w:t>.</w:t>
      </w:r>
      <w:r w:rsidRPr="00310B0F">
        <w:rPr>
          <w:rFonts w:ascii="Arial" w:hAnsi="Arial" w:cs="Arial"/>
          <w:color w:val="4A4A4A"/>
          <w:sz w:val="21"/>
          <w:szCs w:val="21"/>
        </w:rPr>
        <w:br/>
        <w:t xml:space="preserve">Cuando el </w:t>
      </w:r>
      <w:proofErr w:type="spellStart"/>
      <w:r w:rsidRPr="00310B0F">
        <w:rPr>
          <w:rFonts w:ascii="Arial" w:hAnsi="Arial" w:cs="Arial"/>
          <w:color w:val="4A4A4A"/>
          <w:sz w:val="21"/>
          <w:szCs w:val="21"/>
        </w:rPr>
        <w:t>timer</w:t>
      </w:r>
      <w:proofErr w:type="spellEnd"/>
      <w:r w:rsidRPr="00310B0F">
        <w:rPr>
          <w:rFonts w:ascii="Arial" w:hAnsi="Arial" w:cs="Arial"/>
          <w:color w:val="4A4A4A"/>
          <w:sz w:val="21"/>
          <w:szCs w:val="21"/>
        </w:rPr>
        <w:t xml:space="preserve"> ha terminado (1000ms en este caso), el </w:t>
      </w:r>
      <w:proofErr w:type="spellStart"/>
      <w:r w:rsidRPr="00310B0F">
        <w:rPr>
          <w:rStyle w:val="Textoennegrita"/>
          <w:rFonts w:ascii="Arial" w:eastAsiaTheme="majorEastAsia" w:hAnsi="Arial" w:cs="Arial"/>
          <w:color w:val="4A4A4A"/>
          <w:sz w:val="21"/>
          <w:szCs w:val="21"/>
        </w:rPr>
        <w:t>callback</w:t>
      </w:r>
      <w:proofErr w:type="spellEnd"/>
      <w:r w:rsidRPr="00310B0F">
        <w:rPr>
          <w:rFonts w:ascii="Arial" w:hAnsi="Arial" w:cs="Arial"/>
          <w:color w:val="4A4A4A"/>
          <w:sz w:val="21"/>
          <w:szCs w:val="21"/>
        </w:rPr>
        <w:t> se pasa al </w:t>
      </w:r>
      <w:proofErr w:type="spellStart"/>
      <w:r w:rsidRPr="00310B0F">
        <w:rPr>
          <w:rStyle w:val="Textoennegrita"/>
          <w:rFonts w:ascii="Arial" w:eastAsiaTheme="majorEastAsia" w:hAnsi="Arial" w:cs="Arial"/>
          <w:color w:val="4A4A4A"/>
          <w:sz w:val="21"/>
          <w:szCs w:val="21"/>
        </w:rPr>
        <w:t>callback</w:t>
      </w:r>
      <w:proofErr w:type="spellEnd"/>
      <w:r w:rsidRPr="00310B0F">
        <w:rPr>
          <w:rStyle w:val="Textoennegrita"/>
          <w:rFonts w:ascii="Arial" w:eastAsiaTheme="majorEastAsia" w:hAnsi="Arial" w:cs="Arial"/>
          <w:color w:val="4A4A4A"/>
          <w:sz w:val="21"/>
          <w:szCs w:val="21"/>
        </w:rPr>
        <w:t xml:space="preserve"> </w:t>
      </w:r>
      <w:proofErr w:type="spellStart"/>
      <w:r w:rsidRPr="00310B0F">
        <w:rPr>
          <w:rStyle w:val="Textoennegrita"/>
          <w:rFonts w:ascii="Arial" w:eastAsiaTheme="majorEastAsia" w:hAnsi="Arial" w:cs="Arial"/>
          <w:color w:val="4A4A4A"/>
          <w:sz w:val="21"/>
          <w:szCs w:val="21"/>
        </w:rPr>
        <w:t>queue</w:t>
      </w:r>
      <w:proofErr w:type="spellEnd"/>
      <w:r w:rsidRPr="00310B0F">
        <w:rPr>
          <w:rFonts w:ascii="Arial" w:hAnsi="Arial" w:cs="Arial"/>
          <w:color w:val="4A4A4A"/>
          <w:sz w:val="21"/>
          <w:szCs w:val="21"/>
        </w:rPr>
        <w:br/>
        <w:t>.</w:t>
      </w:r>
      <w:r w:rsidRPr="00310B0F">
        <w:rPr>
          <w:rFonts w:ascii="Arial" w:hAnsi="Arial" w:cs="Arial"/>
          <w:color w:val="4A4A4A"/>
          <w:sz w:val="21"/>
          <w:szCs w:val="21"/>
        </w:rPr>
        <w:br/>
      </w:r>
      <w:r w:rsidRPr="00310B0F">
        <w:rPr>
          <w:rFonts w:ascii="Arial" w:hAnsi="Arial" w:cs="Arial"/>
          <w:noProof/>
          <w:color w:val="4A4A4A"/>
          <w:sz w:val="21"/>
          <w:szCs w:val="21"/>
        </w:rPr>
        <w:drawing>
          <wp:inline distT="0" distB="0" distL="0" distR="0">
            <wp:extent cx="4686300" cy="2634649"/>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691142" cy="2637371"/>
                    </a:xfrm>
                    <a:prstGeom prst="rect">
                      <a:avLst/>
                    </a:prstGeom>
                    <a:noFill/>
                    <a:ln>
                      <a:noFill/>
                    </a:ln>
                  </pic:spPr>
                </pic:pic>
              </a:graphicData>
            </a:graphic>
          </wp:inline>
        </w:drawing>
      </w:r>
    </w:p>
    <w:p w:rsidR="00310B0F" w:rsidRPr="00310B0F" w:rsidRDefault="00310B0F" w:rsidP="00310B0F">
      <w:pPr>
        <w:pStyle w:val="NormalWeb"/>
        <w:spacing w:before="0" w:beforeAutospacing="0" w:after="0" w:afterAutospacing="0"/>
        <w:rPr>
          <w:rFonts w:ascii="Arial" w:hAnsi="Arial" w:cs="Arial"/>
          <w:color w:val="4A4A4A"/>
          <w:sz w:val="21"/>
          <w:szCs w:val="21"/>
        </w:rPr>
      </w:pPr>
      <w:r w:rsidRPr="00310B0F">
        <w:rPr>
          <w:rFonts w:ascii="Arial" w:hAnsi="Arial" w:cs="Arial"/>
          <w:color w:val="4A4A4A"/>
          <w:sz w:val="21"/>
          <w:szCs w:val="21"/>
        </w:rPr>
        <w:lastRenderedPageBreak/>
        <w:t>.</w:t>
      </w:r>
      <w:r w:rsidRPr="00310B0F">
        <w:rPr>
          <w:rFonts w:ascii="Arial" w:hAnsi="Arial" w:cs="Arial"/>
          <w:color w:val="4A4A4A"/>
          <w:sz w:val="21"/>
          <w:szCs w:val="21"/>
        </w:rPr>
        <w:br/>
        <w:t>El </w:t>
      </w:r>
      <w:proofErr w:type="spellStart"/>
      <w:r w:rsidRPr="00310B0F">
        <w:rPr>
          <w:rStyle w:val="Textoennegrita"/>
          <w:rFonts w:ascii="Arial" w:eastAsiaTheme="majorEastAsia" w:hAnsi="Arial" w:cs="Arial"/>
          <w:color w:val="4A4A4A"/>
          <w:sz w:val="21"/>
          <w:szCs w:val="21"/>
        </w:rPr>
        <w:t>Event</w:t>
      </w:r>
      <w:proofErr w:type="spellEnd"/>
      <w:r w:rsidRPr="00310B0F">
        <w:rPr>
          <w:rStyle w:val="Textoennegrita"/>
          <w:rFonts w:ascii="Arial" w:eastAsiaTheme="majorEastAsia" w:hAnsi="Arial" w:cs="Arial"/>
          <w:color w:val="4A4A4A"/>
          <w:sz w:val="21"/>
          <w:szCs w:val="21"/>
        </w:rPr>
        <w:t xml:space="preserve"> </w:t>
      </w:r>
      <w:proofErr w:type="spellStart"/>
      <w:r w:rsidRPr="00310B0F">
        <w:rPr>
          <w:rStyle w:val="Textoennegrita"/>
          <w:rFonts w:ascii="Arial" w:eastAsiaTheme="majorEastAsia" w:hAnsi="Arial" w:cs="Arial"/>
          <w:color w:val="4A4A4A"/>
          <w:sz w:val="21"/>
          <w:szCs w:val="21"/>
        </w:rPr>
        <w:t>Loop</w:t>
      </w:r>
      <w:proofErr w:type="spellEnd"/>
      <w:r w:rsidRPr="00310B0F">
        <w:rPr>
          <w:rFonts w:ascii="Arial" w:hAnsi="Arial" w:cs="Arial"/>
          <w:color w:val="4A4A4A"/>
          <w:sz w:val="21"/>
          <w:szCs w:val="21"/>
        </w:rPr>
        <w:t> mira hacia el </w:t>
      </w:r>
      <w:proofErr w:type="spellStart"/>
      <w:r w:rsidRPr="00310B0F">
        <w:rPr>
          <w:rStyle w:val="Textoennegrita"/>
          <w:rFonts w:ascii="Arial" w:eastAsiaTheme="majorEastAsia" w:hAnsi="Arial" w:cs="Arial"/>
          <w:color w:val="4A4A4A"/>
          <w:sz w:val="21"/>
          <w:szCs w:val="21"/>
        </w:rPr>
        <w:t>callback</w:t>
      </w:r>
      <w:proofErr w:type="spellEnd"/>
      <w:r w:rsidRPr="00310B0F">
        <w:rPr>
          <w:rStyle w:val="Textoennegrita"/>
          <w:rFonts w:ascii="Arial" w:eastAsiaTheme="majorEastAsia" w:hAnsi="Arial" w:cs="Arial"/>
          <w:color w:val="4A4A4A"/>
          <w:sz w:val="21"/>
          <w:szCs w:val="21"/>
        </w:rPr>
        <w:t xml:space="preserve"> </w:t>
      </w:r>
      <w:proofErr w:type="spellStart"/>
      <w:r w:rsidRPr="00310B0F">
        <w:rPr>
          <w:rStyle w:val="Textoennegrita"/>
          <w:rFonts w:ascii="Arial" w:eastAsiaTheme="majorEastAsia" w:hAnsi="Arial" w:cs="Arial"/>
          <w:color w:val="4A4A4A"/>
          <w:sz w:val="21"/>
          <w:szCs w:val="21"/>
        </w:rPr>
        <w:t>queue</w:t>
      </w:r>
      <w:proofErr w:type="spellEnd"/>
      <w:r w:rsidRPr="00310B0F">
        <w:rPr>
          <w:rFonts w:ascii="Arial" w:hAnsi="Arial" w:cs="Arial"/>
          <w:color w:val="4A4A4A"/>
          <w:sz w:val="21"/>
          <w:szCs w:val="21"/>
        </w:rPr>
        <w:t> y al </w:t>
      </w:r>
      <w:proofErr w:type="spellStart"/>
      <w:r w:rsidRPr="00310B0F">
        <w:rPr>
          <w:rStyle w:val="Textoennegrita"/>
          <w:rFonts w:ascii="Arial" w:eastAsiaTheme="majorEastAsia" w:hAnsi="Arial" w:cs="Arial"/>
          <w:color w:val="4A4A4A"/>
          <w:sz w:val="21"/>
          <w:szCs w:val="21"/>
        </w:rPr>
        <w:t>call</w:t>
      </w:r>
      <w:proofErr w:type="spellEnd"/>
      <w:r w:rsidRPr="00310B0F">
        <w:rPr>
          <w:rStyle w:val="Textoennegrita"/>
          <w:rFonts w:ascii="Arial" w:eastAsiaTheme="majorEastAsia" w:hAnsi="Arial" w:cs="Arial"/>
          <w:color w:val="4A4A4A"/>
          <w:sz w:val="21"/>
          <w:szCs w:val="21"/>
        </w:rPr>
        <w:t xml:space="preserve"> </w:t>
      </w:r>
      <w:proofErr w:type="spellStart"/>
      <w:r w:rsidRPr="00310B0F">
        <w:rPr>
          <w:rStyle w:val="Textoennegrita"/>
          <w:rFonts w:ascii="Arial" w:eastAsiaTheme="majorEastAsia" w:hAnsi="Arial" w:cs="Arial"/>
          <w:color w:val="4A4A4A"/>
          <w:sz w:val="21"/>
          <w:szCs w:val="21"/>
        </w:rPr>
        <w:t>stack</w:t>
      </w:r>
      <w:proofErr w:type="spellEnd"/>
      <w:r w:rsidRPr="00310B0F">
        <w:rPr>
          <w:rFonts w:ascii="Arial" w:hAnsi="Arial" w:cs="Arial"/>
          <w:color w:val="4A4A4A"/>
          <w:sz w:val="21"/>
          <w:szCs w:val="21"/>
        </w:rPr>
        <w:t xml:space="preserve">. Si el </w:t>
      </w:r>
      <w:proofErr w:type="spellStart"/>
      <w:r w:rsidRPr="00310B0F">
        <w:rPr>
          <w:rFonts w:ascii="Arial" w:hAnsi="Arial" w:cs="Arial"/>
          <w:color w:val="4A4A4A"/>
          <w:sz w:val="21"/>
          <w:szCs w:val="21"/>
        </w:rPr>
        <w:t>call</w:t>
      </w:r>
      <w:proofErr w:type="spellEnd"/>
      <w:r w:rsidRPr="00310B0F">
        <w:rPr>
          <w:rFonts w:ascii="Arial" w:hAnsi="Arial" w:cs="Arial"/>
          <w:color w:val="4A4A4A"/>
          <w:sz w:val="21"/>
          <w:szCs w:val="21"/>
        </w:rPr>
        <w:t xml:space="preserve"> </w:t>
      </w:r>
      <w:proofErr w:type="spellStart"/>
      <w:r w:rsidRPr="00310B0F">
        <w:rPr>
          <w:rFonts w:ascii="Arial" w:hAnsi="Arial" w:cs="Arial"/>
          <w:color w:val="4A4A4A"/>
          <w:sz w:val="21"/>
          <w:szCs w:val="21"/>
        </w:rPr>
        <w:t>stack</w:t>
      </w:r>
      <w:proofErr w:type="spellEnd"/>
      <w:r w:rsidRPr="00310B0F">
        <w:rPr>
          <w:rFonts w:ascii="Arial" w:hAnsi="Arial" w:cs="Arial"/>
          <w:color w:val="4A4A4A"/>
          <w:sz w:val="21"/>
          <w:szCs w:val="21"/>
        </w:rPr>
        <w:t xml:space="preserve"> está </w:t>
      </w:r>
      <w:ins w:id="0" w:author="Unknown">
        <w:r w:rsidRPr="00310B0F">
          <w:rPr>
            <w:rFonts w:ascii="Arial" w:hAnsi="Arial" w:cs="Arial"/>
            <w:color w:val="4A4A4A"/>
            <w:sz w:val="21"/>
            <w:szCs w:val="21"/>
          </w:rPr>
          <w:t>vacío</w:t>
        </w:r>
      </w:ins>
      <w:r w:rsidRPr="00310B0F">
        <w:rPr>
          <w:rFonts w:ascii="Arial" w:hAnsi="Arial" w:cs="Arial"/>
          <w:color w:val="4A4A4A"/>
          <w:sz w:val="21"/>
          <w:szCs w:val="21"/>
        </w:rPr>
        <w:t xml:space="preserve">, este empuja el primer elemento de la cola en el </w:t>
      </w:r>
      <w:proofErr w:type="spellStart"/>
      <w:r w:rsidRPr="00310B0F">
        <w:rPr>
          <w:rFonts w:ascii="Arial" w:hAnsi="Arial" w:cs="Arial"/>
          <w:color w:val="4A4A4A"/>
          <w:sz w:val="21"/>
          <w:szCs w:val="21"/>
        </w:rPr>
        <w:t>stack</w:t>
      </w:r>
      <w:proofErr w:type="spellEnd"/>
      <w:r w:rsidRPr="00310B0F">
        <w:rPr>
          <w:rFonts w:ascii="Arial" w:hAnsi="Arial" w:cs="Arial"/>
          <w:color w:val="4A4A4A"/>
          <w:sz w:val="21"/>
          <w:szCs w:val="21"/>
        </w:rPr>
        <w:t>.</w:t>
      </w:r>
    </w:p>
    <w:p w:rsidR="00310B0F" w:rsidRPr="00310B0F" w:rsidRDefault="00310B0F" w:rsidP="00310B0F">
      <w:pPr>
        <w:pStyle w:val="NormalWeb"/>
        <w:spacing w:before="0" w:beforeAutospacing="0" w:after="0" w:afterAutospacing="0"/>
        <w:jc w:val="center"/>
        <w:rPr>
          <w:rFonts w:ascii="Arial" w:hAnsi="Arial" w:cs="Arial"/>
          <w:color w:val="4A4A4A"/>
          <w:sz w:val="21"/>
          <w:szCs w:val="21"/>
        </w:rPr>
      </w:pPr>
      <w:r w:rsidRPr="00310B0F">
        <w:rPr>
          <w:rFonts w:ascii="Arial" w:hAnsi="Arial" w:cs="Arial"/>
          <w:color w:val="4A4A4A"/>
          <w:sz w:val="21"/>
          <w:szCs w:val="21"/>
        </w:rPr>
        <w:t>.</w:t>
      </w:r>
      <w:r w:rsidRPr="00310B0F">
        <w:rPr>
          <w:rFonts w:ascii="Arial" w:hAnsi="Arial" w:cs="Arial"/>
          <w:color w:val="4A4A4A"/>
          <w:sz w:val="21"/>
          <w:szCs w:val="21"/>
        </w:rPr>
        <w:br/>
      </w:r>
      <w:r w:rsidRPr="00310B0F">
        <w:rPr>
          <w:rFonts w:ascii="Arial" w:hAnsi="Arial" w:cs="Arial"/>
          <w:noProof/>
          <w:color w:val="4A4A4A"/>
          <w:sz w:val="21"/>
          <w:szCs w:val="21"/>
        </w:rPr>
        <w:drawing>
          <wp:inline distT="0" distB="0" distL="0" distR="0">
            <wp:extent cx="4869180" cy="2737463"/>
            <wp:effectExtent l="0" t="0" r="7620" b="635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885439" cy="2746604"/>
                    </a:xfrm>
                    <a:prstGeom prst="rect">
                      <a:avLst/>
                    </a:prstGeom>
                    <a:noFill/>
                    <a:ln>
                      <a:noFill/>
                    </a:ln>
                  </pic:spPr>
                </pic:pic>
              </a:graphicData>
            </a:graphic>
          </wp:inline>
        </w:drawing>
      </w:r>
      <w:r w:rsidRPr="00310B0F">
        <w:rPr>
          <w:rFonts w:ascii="Arial" w:hAnsi="Arial" w:cs="Arial"/>
          <w:color w:val="4A4A4A"/>
          <w:sz w:val="21"/>
          <w:szCs w:val="21"/>
        </w:rPr>
        <w:br/>
        <w:t>.</w:t>
      </w:r>
      <w:r w:rsidRPr="00310B0F">
        <w:rPr>
          <w:rFonts w:ascii="Arial" w:hAnsi="Arial" w:cs="Arial"/>
          <w:color w:val="4A4A4A"/>
          <w:sz w:val="21"/>
          <w:szCs w:val="21"/>
        </w:rPr>
        <w:br/>
        <w:t xml:space="preserve">El </w:t>
      </w:r>
      <w:proofErr w:type="spellStart"/>
      <w:r w:rsidRPr="00310B0F">
        <w:rPr>
          <w:rFonts w:ascii="Arial" w:hAnsi="Arial" w:cs="Arial"/>
          <w:color w:val="4A4A4A"/>
          <w:sz w:val="21"/>
          <w:szCs w:val="21"/>
        </w:rPr>
        <w:t>callback</w:t>
      </w:r>
      <w:proofErr w:type="spellEnd"/>
      <w:r w:rsidRPr="00310B0F">
        <w:rPr>
          <w:rFonts w:ascii="Arial" w:hAnsi="Arial" w:cs="Arial"/>
          <w:color w:val="4A4A4A"/>
          <w:sz w:val="21"/>
          <w:szCs w:val="21"/>
        </w:rPr>
        <w:t xml:space="preserve"> es añadido al </w:t>
      </w:r>
      <w:proofErr w:type="spellStart"/>
      <w:r w:rsidRPr="00310B0F">
        <w:rPr>
          <w:rFonts w:ascii="Arial" w:hAnsi="Arial" w:cs="Arial"/>
          <w:color w:val="4A4A4A"/>
          <w:sz w:val="21"/>
          <w:szCs w:val="21"/>
        </w:rPr>
        <w:t>call</w:t>
      </w:r>
      <w:proofErr w:type="spellEnd"/>
      <w:r w:rsidRPr="00310B0F">
        <w:rPr>
          <w:rFonts w:ascii="Arial" w:hAnsi="Arial" w:cs="Arial"/>
          <w:color w:val="4A4A4A"/>
          <w:sz w:val="21"/>
          <w:szCs w:val="21"/>
        </w:rPr>
        <w:t xml:space="preserve"> </w:t>
      </w:r>
      <w:proofErr w:type="spellStart"/>
      <w:r w:rsidRPr="00310B0F">
        <w:rPr>
          <w:rFonts w:ascii="Arial" w:hAnsi="Arial" w:cs="Arial"/>
          <w:color w:val="4A4A4A"/>
          <w:sz w:val="21"/>
          <w:szCs w:val="21"/>
        </w:rPr>
        <w:t>stack</w:t>
      </w:r>
      <w:proofErr w:type="spellEnd"/>
      <w:r w:rsidRPr="00310B0F">
        <w:rPr>
          <w:rFonts w:ascii="Arial" w:hAnsi="Arial" w:cs="Arial"/>
          <w:color w:val="4A4A4A"/>
          <w:sz w:val="21"/>
          <w:szCs w:val="21"/>
        </w:rPr>
        <w:t xml:space="preserve"> para luego ser ejecutado. Una vez retorna un valor, este es sacado de </w:t>
      </w:r>
      <w:proofErr w:type="spellStart"/>
      <w:r w:rsidRPr="00310B0F">
        <w:rPr>
          <w:rFonts w:ascii="Arial" w:hAnsi="Arial" w:cs="Arial"/>
          <w:color w:val="4A4A4A"/>
          <w:sz w:val="21"/>
          <w:szCs w:val="21"/>
        </w:rPr>
        <w:t>call</w:t>
      </w:r>
      <w:proofErr w:type="spellEnd"/>
      <w:r w:rsidRPr="00310B0F">
        <w:rPr>
          <w:rFonts w:ascii="Arial" w:hAnsi="Arial" w:cs="Arial"/>
          <w:color w:val="4A4A4A"/>
          <w:sz w:val="21"/>
          <w:szCs w:val="21"/>
        </w:rPr>
        <w:t xml:space="preserve"> </w:t>
      </w:r>
      <w:proofErr w:type="spellStart"/>
      <w:r w:rsidRPr="00310B0F">
        <w:rPr>
          <w:rFonts w:ascii="Arial" w:hAnsi="Arial" w:cs="Arial"/>
          <w:color w:val="4A4A4A"/>
          <w:sz w:val="21"/>
          <w:szCs w:val="21"/>
        </w:rPr>
        <w:t>stack</w:t>
      </w:r>
      <w:proofErr w:type="spellEnd"/>
      <w:r w:rsidRPr="00310B0F">
        <w:rPr>
          <w:rFonts w:ascii="Arial" w:hAnsi="Arial" w:cs="Arial"/>
          <w:color w:val="4A4A4A"/>
          <w:sz w:val="21"/>
          <w:szCs w:val="21"/>
        </w:rPr>
        <w:t>.</w:t>
      </w:r>
    </w:p>
    <w:p w:rsidR="00310B0F" w:rsidRPr="00310B0F" w:rsidRDefault="00310B0F" w:rsidP="00310B0F">
      <w:pPr>
        <w:pStyle w:val="NormalWeb"/>
        <w:spacing w:before="0" w:beforeAutospacing="0" w:after="0" w:afterAutospacing="0"/>
        <w:jc w:val="center"/>
        <w:rPr>
          <w:rFonts w:ascii="Arial" w:hAnsi="Arial" w:cs="Arial"/>
          <w:color w:val="4A4A4A"/>
          <w:sz w:val="21"/>
          <w:szCs w:val="21"/>
        </w:rPr>
      </w:pPr>
      <w:r w:rsidRPr="00310B0F">
        <w:rPr>
          <w:rFonts w:ascii="Arial" w:hAnsi="Arial" w:cs="Arial"/>
          <w:color w:val="4A4A4A"/>
          <w:sz w:val="21"/>
          <w:szCs w:val="21"/>
        </w:rPr>
        <w:t>.</w:t>
      </w:r>
      <w:r w:rsidRPr="00310B0F">
        <w:rPr>
          <w:rFonts w:ascii="Arial" w:hAnsi="Arial" w:cs="Arial"/>
          <w:color w:val="4A4A4A"/>
          <w:sz w:val="21"/>
          <w:szCs w:val="21"/>
        </w:rPr>
        <w:br/>
      </w:r>
      <w:r w:rsidRPr="00310B0F">
        <w:rPr>
          <w:rFonts w:ascii="Arial" w:hAnsi="Arial" w:cs="Arial"/>
          <w:noProof/>
          <w:color w:val="4A4A4A"/>
          <w:sz w:val="21"/>
          <w:szCs w:val="21"/>
        </w:rPr>
        <w:drawing>
          <wp:inline distT="0" distB="0" distL="0" distR="0">
            <wp:extent cx="4831080" cy="2716044"/>
            <wp:effectExtent l="0" t="0" r="7620" b="825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839608" cy="2720838"/>
                    </a:xfrm>
                    <a:prstGeom prst="rect">
                      <a:avLst/>
                    </a:prstGeom>
                    <a:noFill/>
                    <a:ln>
                      <a:noFill/>
                    </a:ln>
                  </pic:spPr>
                </pic:pic>
              </a:graphicData>
            </a:graphic>
          </wp:inline>
        </w:drawing>
      </w:r>
      <w:r w:rsidRPr="00310B0F">
        <w:rPr>
          <w:rFonts w:ascii="Arial" w:hAnsi="Arial" w:cs="Arial"/>
          <w:color w:val="4A4A4A"/>
          <w:sz w:val="21"/>
          <w:szCs w:val="21"/>
        </w:rPr>
        <w:t>.</w:t>
      </w:r>
      <w:r w:rsidRPr="00310B0F">
        <w:rPr>
          <w:rFonts w:ascii="Arial" w:hAnsi="Arial" w:cs="Arial"/>
          <w:color w:val="4A4A4A"/>
          <w:sz w:val="21"/>
          <w:szCs w:val="21"/>
        </w:rPr>
        <w:br/>
        <w:t>.</w:t>
      </w:r>
      <w:r w:rsidRPr="00310B0F">
        <w:rPr>
          <w:rFonts w:ascii="Arial" w:hAnsi="Arial" w:cs="Arial"/>
          <w:color w:val="4A4A4A"/>
          <w:sz w:val="21"/>
          <w:szCs w:val="21"/>
        </w:rPr>
        <w:br/>
        <w:t>Este pequeño resumen es sacado del post de **</w:t>
      </w:r>
      <w:hyperlink r:id="rId44" w:tgtFrame="_blank" w:history="1">
        <w:r w:rsidRPr="00310B0F">
          <w:rPr>
            <w:rStyle w:val="Hipervnculo"/>
            <w:rFonts w:ascii="Arial" w:hAnsi="Arial" w:cs="Arial"/>
            <w:color w:val="0791E6"/>
            <w:sz w:val="21"/>
            <w:szCs w:val="21"/>
          </w:rPr>
          <w:t>@</w:t>
        </w:r>
        <w:proofErr w:type="spellStart"/>
        <w:r w:rsidRPr="00310B0F">
          <w:rPr>
            <w:rStyle w:val="Hipervnculo"/>
            <w:rFonts w:ascii="Arial" w:hAnsi="Arial" w:cs="Arial"/>
            <w:color w:val="0791E6"/>
            <w:sz w:val="21"/>
            <w:szCs w:val="21"/>
          </w:rPr>
          <w:t>lydiahallie</w:t>
        </w:r>
        <w:proofErr w:type="spellEnd"/>
      </w:hyperlink>
      <w:r w:rsidRPr="00310B0F">
        <w:rPr>
          <w:rFonts w:ascii="Arial" w:hAnsi="Arial" w:cs="Arial"/>
          <w:color w:val="4A4A4A"/>
          <w:sz w:val="21"/>
          <w:szCs w:val="21"/>
        </w:rPr>
        <w:t> ** </w:t>
      </w:r>
      <w:hyperlink r:id="rId45" w:tgtFrame="_blank" w:history="1">
        <w:r w:rsidRPr="00310B0F">
          <w:rPr>
            <w:rStyle w:val="Hipervnculo"/>
            <w:rFonts w:ascii="Segoe UI Emoji" w:hAnsi="Segoe UI Emoji" w:cs="Segoe UI Emoji"/>
            <w:b/>
            <w:bCs/>
            <w:color w:val="0791E6"/>
            <w:sz w:val="21"/>
            <w:szCs w:val="21"/>
          </w:rPr>
          <w:t>✨♻️</w:t>
        </w:r>
        <w:r w:rsidRPr="00310B0F">
          <w:rPr>
            <w:rStyle w:val="Hipervnculo"/>
            <w:rFonts w:ascii="Arial" w:hAnsi="Arial" w:cs="Arial"/>
            <w:b/>
            <w:bCs/>
            <w:color w:val="0791E6"/>
            <w:sz w:val="21"/>
            <w:szCs w:val="21"/>
          </w:rPr>
          <w:t xml:space="preserve"> JavaScript </w:t>
        </w:r>
        <w:proofErr w:type="spellStart"/>
        <w:r w:rsidRPr="00310B0F">
          <w:rPr>
            <w:rStyle w:val="Hipervnculo"/>
            <w:rFonts w:ascii="Arial" w:hAnsi="Arial" w:cs="Arial"/>
            <w:b/>
            <w:bCs/>
            <w:color w:val="0791E6"/>
            <w:sz w:val="21"/>
            <w:szCs w:val="21"/>
          </w:rPr>
          <w:t>Visualized</w:t>
        </w:r>
        <w:proofErr w:type="spellEnd"/>
        <w:r w:rsidRPr="00310B0F">
          <w:rPr>
            <w:rStyle w:val="Hipervnculo"/>
            <w:rFonts w:ascii="Arial" w:hAnsi="Arial" w:cs="Arial"/>
            <w:b/>
            <w:bCs/>
            <w:color w:val="0791E6"/>
            <w:sz w:val="21"/>
            <w:szCs w:val="21"/>
          </w:rPr>
          <w:t xml:space="preserve">: </w:t>
        </w:r>
        <w:proofErr w:type="spellStart"/>
        <w:r w:rsidRPr="00310B0F">
          <w:rPr>
            <w:rStyle w:val="Hipervnculo"/>
            <w:rFonts w:ascii="Arial" w:hAnsi="Arial" w:cs="Arial"/>
            <w:b/>
            <w:bCs/>
            <w:color w:val="0791E6"/>
            <w:sz w:val="21"/>
            <w:szCs w:val="21"/>
          </w:rPr>
          <w:t>Event</w:t>
        </w:r>
        <w:proofErr w:type="spellEnd"/>
        <w:r w:rsidRPr="00310B0F">
          <w:rPr>
            <w:rStyle w:val="Hipervnculo"/>
            <w:rFonts w:ascii="Arial" w:hAnsi="Arial" w:cs="Arial"/>
            <w:b/>
            <w:bCs/>
            <w:color w:val="0791E6"/>
            <w:sz w:val="21"/>
            <w:szCs w:val="21"/>
          </w:rPr>
          <w:t xml:space="preserve"> </w:t>
        </w:r>
        <w:proofErr w:type="spellStart"/>
        <w:r w:rsidRPr="00310B0F">
          <w:rPr>
            <w:rStyle w:val="Hipervnculo"/>
            <w:rFonts w:ascii="Arial" w:hAnsi="Arial" w:cs="Arial"/>
            <w:b/>
            <w:bCs/>
            <w:color w:val="0791E6"/>
            <w:sz w:val="21"/>
            <w:szCs w:val="21"/>
          </w:rPr>
          <w:t>Loop</w:t>
        </w:r>
        <w:proofErr w:type="spellEnd"/>
      </w:hyperlink>
      <w:r w:rsidRPr="00310B0F">
        <w:rPr>
          <w:rFonts w:ascii="Arial" w:hAnsi="Arial" w:cs="Arial"/>
          <w:color w:val="4A4A4A"/>
          <w:sz w:val="21"/>
          <w:szCs w:val="21"/>
        </w:rPr>
        <w:t xml:space="preserve"> donde también se explica muy bien </w:t>
      </w:r>
      <w:proofErr w:type="spellStart"/>
      <w:r w:rsidRPr="00310B0F">
        <w:rPr>
          <w:rFonts w:ascii="Arial" w:hAnsi="Arial" w:cs="Arial"/>
          <w:color w:val="4A4A4A"/>
          <w:sz w:val="21"/>
          <w:szCs w:val="21"/>
        </w:rPr>
        <w:t>como</w:t>
      </w:r>
      <w:proofErr w:type="spellEnd"/>
      <w:r w:rsidRPr="00310B0F">
        <w:rPr>
          <w:rFonts w:ascii="Arial" w:hAnsi="Arial" w:cs="Arial"/>
          <w:color w:val="4A4A4A"/>
          <w:sz w:val="21"/>
          <w:szCs w:val="21"/>
        </w:rPr>
        <w:t xml:space="preserve"> funciona el </w:t>
      </w:r>
      <w:proofErr w:type="spellStart"/>
      <w:r w:rsidRPr="00310B0F">
        <w:rPr>
          <w:rStyle w:val="nfasis"/>
          <w:rFonts w:ascii="Arial" w:hAnsi="Arial" w:cs="Arial"/>
          <w:color w:val="4A4A4A"/>
          <w:sz w:val="21"/>
          <w:szCs w:val="21"/>
        </w:rPr>
        <w:t>Event</w:t>
      </w:r>
      <w:proofErr w:type="spellEnd"/>
      <w:r w:rsidRPr="00310B0F">
        <w:rPr>
          <w:rStyle w:val="nfasis"/>
          <w:rFonts w:ascii="Arial" w:hAnsi="Arial" w:cs="Arial"/>
          <w:color w:val="4A4A4A"/>
          <w:sz w:val="21"/>
          <w:szCs w:val="21"/>
        </w:rPr>
        <w:t xml:space="preserve"> </w:t>
      </w:r>
      <w:proofErr w:type="spellStart"/>
      <w:r w:rsidRPr="00310B0F">
        <w:rPr>
          <w:rStyle w:val="nfasis"/>
          <w:rFonts w:ascii="Arial" w:hAnsi="Arial" w:cs="Arial"/>
          <w:color w:val="4A4A4A"/>
          <w:sz w:val="21"/>
          <w:szCs w:val="21"/>
        </w:rPr>
        <w:t>Loop</w:t>
      </w:r>
      <w:proofErr w:type="spellEnd"/>
    </w:p>
    <w:p w:rsidR="00310B0F" w:rsidRDefault="00310B0F" w:rsidP="00310B0F">
      <w:pPr>
        <w:shd w:val="clear" w:color="auto" w:fill="FFFFFF"/>
        <w:jc w:val="center"/>
        <w:rPr>
          <w:rFonts w:ascii="Arial" w:hAnsi="Arial" w:cs="Arial"/>
          <w:color w:val="000000"/>
        </w:rPr>
      </w:pPr>
      <w:r>
        <w:rPr>
          <w:rStyle w:val="star-number"/>
          <w:rFonts w:ascii="Arial" w:hAnsi="Arial" w:cs="Arial"/>
          <w:color w:val="696969"/>
          <w:sz w:val="21"/>
          <w:szCs w:val="21"/>
        </w:rPr>
        <w:t>12</w:t>
      </w:r>
    </w:p>
    <w:p w:rsidR="00310B0F" w:rsidRDefault="00310B0F" w:rsidP="00E0386D">
      <w:pPr>
        <w:spacing w:after="0" w:line="240" w:lineRule="auto"/>
        <w:jc w:val="both"/>
        <w:rPr>
          <w:rFonts w:ascii="Arial" w:hAnsi="Arial" w:cs="Arial"/>
          <w:sz w:val="21"/>
          <w:szCs w:val="21"/>
          <w:lang w:val="es-MX"/>
        </w:rPr>
      </w:pPr>
    </w:p>
    <w:p w:rsidR="005A24B7" w:rsidRDefault="005A24B7" w:rsidP="00E0386D">
      <w:pPr>
        <w:spacing w:after="0" w:line="240" w:lineRule="auto"/>
        <w:jc w:val="both"/>
        <w:rPr>
          <w:rFonts w:ascii="Arial" w:hAnsi="Arial" w:cs="Arial"/>
          <w:sz w:val="21"/>
          <w:szCs w:val="21"/>
          <w:lang w:val="es-MX"/>
        </w:rPr>
      </w:pPr>
    </w:p>
    <w:p w:rsidR="005A24B7" w:rsidRDefault="005A24B7" w:rsidP="00E0386D">
      <w:pPr>
        <w:spacing w:after="0" w:line="240" w:lineRule="auto"/>
        <w:jc w:val="both"/>
        <w:rPr>
          <w:rFonts w:ascii="Arial" w:hAnsi="Arial" w:cs="Arial"/>
          <w:sz w:val="21"/>
          <w:szCs w:val="21"/>
          <w:lang w:val="es-MX"/>
        </w:rPr>
      </w:pPr>
    </w:p>
    <w:p w:rsidR="005A24B7" w:rsidRDefault="005A24B7" w:rsidP="00E0386D">
      <w:pPr>
        <w:spacing w:after="0" w:line="240" w:lineRule="auto"/>
        <w:jc w:val="both"/>
        <w:rPr>
          <w:rFonts w:ascii="Arial" w:hAnsi="Arial" w:cs="Arial"/>
          <w:sz w:val="21"/>
          <w:szCs w:val="21"/>
          <w:lang w:val="es-MX"/>
        </w:rPr>
      </w:pPr>
    </w:p>
    <w:p w:rsidR="005A24B7" w:rsidRDefault="005A24B7" w:rsidP="00E0386D">
      <w:pPr>
        <w:spacing w:after="0" w:line="240" w:lineRule="auto"/>
        <w:jc w:val="both"/>
        <w:rPr>
          <w:rFonts w:ascii="Arial" w:hAnsi="Arial" w:cs="Arial"/>
          <w:sz w:val="21"/>
          <w:szCs w:val="21"/>
          <w:lang w:val="es-MX"/>
        </w:rPr>
      </w:pPr>
    </w:p>
    <w:p w:rsidR="005A24B7" w:rsidRDefault="005A24B7" w:rsidP="005A24B7">
      <w:pPr>
        <w:pStyle w:val="Ttulo"/>
        <w:rPr>
          <w:b/>
          <w:bCs/>
          <w:sz w:val="36"/>
          <w:szCs w:val="36"/>
        </w:rPr>
      </w:pPr>
      <w:r w:rsidRPr="005A24B7">
        <w:rPr>
          <w:b/>
          <w:bCs/>
          <w:sz w:val="36"/>
          <w:szCs w:val="36"/>
        </w:rPr>
        <w:lastRenderedPageBreak/>
        <w:t>Fundamentos Intermedios</w:t>
      </w:r>
    </w:p>
    <w:p w:rsidR="005A24B7" w:rsidRDefault="005A24B7" w:rsidP="005A24B7">
      <w:pPr>
        <w:pStyle w:val="Ttulo1"/>
        <w:rPr>
          <w:u w:val="single"/>
        </w:rPr>
      </w:pPr>
      <w:r w:rsidRPr="005A24B7">
        <w:rPr>
          <w:u w:val="single"/>
        </w:rPr>
        <w:t>Promesas</w:t>
      </w:r>
    </w:p>
    <w:p w:rsidR="005A24B7" w:rsidRPr="005A24B7" w:rsidRDefault="005A24B7" w:rsidP="005A24B7">
      <w:pPr>
        <w:spacing w:after="0" w:line="240" w:lineRule="auto"/>
        <w:jc w:val="both"/>
        <w:rPr>
          <w:rFonts w:ascii="Arial" w:hAnsi="Arial" w:cs="Arial"/>
          <w:sz w:val="21"/>
          <w:szCs w:val="21"/>
          <w:lang w:val="es-MX"/>
        </w:rPr>
      </w:pPr>
      <w:r w:rsidRPr="005A24B7">
        <w:rPr>
          <w:rFonts w:ascii="Arial" w:hAnsi="Arial" w:cs="Arial"/>
          <w:sz w:val="21"/>
          <w:szCs w:val="21"/>
          <w:lang w:val="es-MX"/>
        </w:rPr>
        <w:t xml:space="preserve">Para crear las promesas usamos la clase </w:t>
      </w:r>
      <w:proofErr w:type="spellStart"/>
      <w:r w:rsidRPr="005A24B7">
        <w:rPr>
          <w:rFonts w:ascii="Arial" w:hAnsi="Arial" w:cs="Arial"/>
          <w:sz w:val="21"/>
          <w:szCs w:val="21"/>
          <w:lang w:val="es-MX"/>
        </w:rPr>
        <w:t>Promise</w:t>
      </w:r>
      <w:proofErr w:type="spellEnd"/>
      <w:r w:rsidRPr="005A24B7">
        <w:rPr>
          <w:rFonts w:ascii="Arial" w:hAnsi="Arial" w:cs="Arial"/>
          <w:sz w:val="21"/>
          <w:szCs w:val="21"/>
          <w:lang w:val="es-MX"/>
        </w:rPr>
        <w:t xml:space="preserve">. El constructor de </w:t>
      </w:r>
      <w:proofErr w:type="spellStart"/>
      <w:r w:rsidRPr="005A24B7">
        <w:rPr>
          <w:rFonts w:ascii="Arial" w:hAnsi="Arial" w:cs="Arial"/>
          <w:sz w:val="21"/>
          <w:szCs w:val="21"/>
          <w:lang w:val="es-MX"/>
        </w:rPr>
        <w:t>Promise</w:t>
      </w:r>
      <w:proofErr w:type="spellEnd"/>
      <w:r w:rsidRPr="005A24B7">
        <w:rPr>
          <w:rFonts w:ascii="Arial" w:hAnsi="Arial" w:cs="Arial"/>
          <w:sz w:val="21"/>
          <w:szCs w:val="21"/>
          <w:lang w:val="es-MX"/>
        </w:rPr>
        <w:t xml:space="preserve"> recibe un sólo argumento, un </w:t>
      </w:r>
      <w:proofErr w:type="spellStart"/>
      <w:r w:rsidRPr="005A24B7">
        <w:rPr>
          <w:rFonts w:ascii="Arial" w:hAnsi="Arial" w:cs="Arial"/>
          <w:sz w:val="21"/>
          <w:szCs w:val="21"/>
          <w:lang w:val="es-MX"/>
        </w:rPr>
        <w:t>callback</w:t>
      </w:r>
      <w:proofErr w:type="spellEnd"/>
      <w:r w:rsidRPr="005A24B7">
        <w:rPr>
          <w:rFonts w:ascii="Arial" w:hAnsi="Arial" w:cs="Arial"/>
          <w:sz w:val="21"/>
          <w:szCs w:val="21"/>
          <w:lang w:val="es-MX"/>
        </w:rPr>
        <w:t xml:space="preserve"> con dos parámetros, </w:t>
      </w:r>
      <w:proofErr w:type="spellStart"/>
      <w:r w:rsidRPr="005A24B7">
        <w:rPr>
          <w:rFonts w:ascii="Arial" w:hAnsi="Arial" w:cs="Arial"/>
          <w:b/>
          <w:bCs/>
          <w:sz w:val="21"/>
          <w:szCs w:val="21"/>
          <w:lang w:val="es-MX"/>
        </w:rPr>
        <w:t>resolve</w:t>
      </w:r>
      <w:proofErr w:type="spellEnd"/>
      <w:r w:rsidRPr="005A24B7">
        <w:rPr>
          <w:rFonts w:ascii="Arial" w:hAnsi="Arial" w:cs="Arial"/>
          <w:sz w:val="21"/>
          <w:szCs w:val="21"/>
          <w:lang w:val="es-MX"/>
        </w:rPr>
        <w:t> y </w:t>
      </w:r>
      <w:proofErr w:type="spellStart"/>
      <w:r w:rsidRPr="005A24B7">
        <w:rPr>
          <w:rFonts w:ascii="Arial" w:hAnsi="Arial" w:cs="Arial"/>
          <w:b/>
          <w:bCs/>
          <w:sz w:val="21"/>
          <w:szCs w:val="21"/>
          <w:lang w:val="es-MX"/>
        </w:rPr>
        <w:t>reject</w:t>
      </w:r>
      <w:proofErr w:type="spellEnd"/>
      <w:r w:rsidRPr="005A24B7">
        <w:rPr>
          <w:rFonts w:ascii="Arial" w:hAnsi="Arial" w:cs="Arial"/>
          <w:sz w:val="21"/>
          <w:szCs w:val="21"/>
          <w:lang w:val="es-MX"/>
        </w:rPr>
        <w:t xml:space="preserve">. </w:t>
      </w:r>
      <w:proofErr w:type="spellStart"/>
      <w:r w:rsidRPr="005A24B7">
        <w:rPr>
          <w:rFonts w:ascii="Arial" w:hAnsi="Arial" w:cs="Arial"/>
          <w:sz w:val="21"/>
          <w:szCs w:val="21"/>
          <w:lang w:val="es-MX"/>
        </w:rPr>
        <w:t>resolve</w:t>
      </w:r>
      <w:proofErr w:type="spellEnd"/>
      <w:r w:rsidRPr="005A24B7">
        <w:rPr>
          <w:rFonts w:ascii="Arial" w:hAnsi="Arial" w:cs="Arial"/>
          <w:sz w:val="21"/>
          <w:szCs w:val="21"/>
          <w:lang w:val="es-MX"/>
        </w:rPr>
        <w:t xml:space="preserve"> es </w:t>
      </w:r>
      <w:proofErr w:type="gramStart"/>
      <w:r w:rsidRPr="005A24B7">
        <w:rPr>
          <w:rFonts w:ascii="Arial" w:hAnsi="Arial" w:cs="Arial"/>
          <w:sz w:val="21"/>
          <w:szCs w:val="21"/>
          <w:lang w:val="es-MX"/>
        </w:rPr>
        <w:t>la función a ejecutar</w:t>
      </w:r>
      <w:proofErr w:type="gramEnd"/>
      <w:r w:rsidRPr="005A24B7">
        <w:rPr>
          <w:rFonts w:ascii="Arial" w:hAnsi="Arial" w:cs="Arial"/>
          <w:sz w:val="21"/>
          <w:szCs w:val="21"/>
          <w:lang w:val="es-MX"/>
        </w:rPr>
        <w:t xml:space="preserve"> cuando se resuelve y </w:t>
      </w:r>
      <w:proofErr w:type="spellStart"/>
      <w:r w:rsidRPr="005A24B7">
        <w:rPr>
          <w:rFonts w:ascii="Arial" w:hAnsi="Arial" w:cs="Arial"/>
          <w:sz w:val="21"/>
          <w:szCs w:val="21"/>
          <w:lang w:val="es-MX"/>
        </w:rPr>
        <w:t>reject</w:t>
      </w:r>
      <w:proofErr w:type="spellEnd"/>
      <w:r w:rsidRPr="005A24B7">
        <w:rPr>
          <w:rFonts w:ascii="Arial" w:hAnsi="Arial" w:cs="Arial"/>
          <w:sz w:val="21"/>
          <w:szCs w:val="21"/>
          <w:lang w:val="es-MX"/>
        </w:rPr>
        <w:t xml:space="preserve"> cuando se rechaza.</w:t>
      </w:r>
    </w:p>
    <w:p w:rsidR="005A24B7" w:rsidRPr="005A24B7" w:rsidRDefault="005A24B7" w:rsidP="005A24B7">
      <w:pPr>
        <w:spacing w:after="0" w:line="240" w:lineRule="auto"/>
        <w:jc w:val="both"/>
        <w:rPr>
          <w:rFonts w:ascii="Arial" w:hAnsi="Arial" w:cs="Arial"/>
          <w:sz w:val="21"/>
          <w:szCs w:val="21"/>
          <w:lang w:val="es-MX"/>
        </w:rPr>
      </w:pPr>
      <w:r w:rsidRPr="005A24B7">
        <w:rPr>
          <w:rFonts w:ascii="Arial" w:hAnsi="Arial" w:cs="Arial"/>
          <w:sz w:val="21"/>
          <w:szCs w:val="21"/>
          <w:lang w:val="es-MX"/>
        </w:rPr>
        <w:t xml:space="preserve">El </w:t>
      </w:r>
      <w:proofErr w:type="spellStart"/>
      <w:r w:rsidRPr="005A24B7">
        <w:rPr>
          <w:rFonts w:ascii="Arial" w:hAnsi="Arial" w:cs="Arial"/>
          <w:sz w:val="21"/>
          <w:szCs w:val="21"/>
          <w:lang w:val="es-MX"/>
        </w:rPr>
        <w:t>async</w:t>
      </w:r>
      <w:proofErr w:type="spellEnd"/>
      <w:r w:rsidRPr="005A24B7">
        <w:rPr>
          <w:rFonts w:ascii="Arial" w:hAnsi="Arial" w:cs="Arial"/>
          <w:sz w:val="21"/>
          <w:szCs w:val="21"/>
          <w:lang w:val="es-MX"/>
        </w:rPr>
        <w:t>/</w:t>
      </w:r>
      <w:proofErr w:type="spellStart"/>
      <w:r w:rsidRPr="005A24B7">
        <w:rPr>
          <w:rFonts w:ascii="Arial" w:hAnsi="Arial" w:cs="Arial"/>
          <w:sz w:val="21"/>
          <w:szCs w:val="21"/>
          <w:lang w:val="es-MX"/>
        </w:rPr>
        <w:t>await</w:t>
      </w:r>
      <w:proofErr w:type="spellEnd"/>
      <w:r w:rsidRPr="005A24B7">
        <w:rPr>
          <w:rFonts w:ascii="Arial" w:hAnsi="Arial" w:cs="Arial"/>
          <w:sz w:val="21"/>
          <w:szCs w:val="21"/>
          <w:lang w:val="es-MX"/>
        </w:rPr>
        <w:t xml:space="preserve"> es sólo </w:t>
      </w:r>
      <w:proofErr w:type="spellStart"/>
      <w:r w:rsidRPr="005A24B7">
        <w:rPr>
          <w:rFonts w:ascii="Arial" w:hAnsi="Arial" w:cs="Arial"/>
          <w:sz w:val="21"/>
          <w:szCs w:val="21"/>
          <w:lang w:val="es-MX"/>
        </w:rPr>
        <w:t>syntax</w:t>
      </w:r>
      <w:proofErr w:type="spellEnd"/>
      <w:r w:rsidRPr="005A24B7">
        <w:rPr>
          <w:rFonts w:ascii="Arial" w:hAnsi="Arial" w:cs="Arial"/>
          <w:sz w:val="21"/>
          <w:szCs w:val="21"/>
          <w:lang w:val="es-MX"/>
        </w:rPr>
        <w:t xml:space="preserve"> </w:t>
      </w:r>
      <w:proofErr w:type="spellStart"/>
      <w:r w:rsidRPr="005A24B7">
        <w:rPr>
          <w:rFonts w:ascii="Arial" w:hAnsi="Arial" w:cs="Arial"/>
          <w:sz w:val="21"/>
          <w:szCs w:val="21"/>
          <w:lang w:val="es-MX"/>
        </w:rPr>
        <w:t>sugar</w:t>
      </w:r>
      <w:proofErr w:type="spellEnd"/>
      <w:r w:rsidRPr="005A24B7">
        <w:rPr>
          <w:rFonts w:ascii="Arial" w:hAnsi="Arial" w:cs="Arial"/>
          <w:sz w:val="21"/>
          <w:szCs w:val="21"/>
          <w:lang w:val="es-MX"/>
        </w:rPr>
        <w:t xml:space="preserve"> de una promesa, por debajo es exactamente lo mismo.</w:t>
      </w:r>
    </w:p>
    <w:p w:rsidR="005A24B7" w:rsidRPr="005A24B7" w:rsidRDefault="005A24B7" w:rsidP="005A24B7">
      <w:pPr>
        <w:spacing w:after="0" w:line="240" w:lineRule="auto"/>
        <w:jc w:val="both"/>
        <w:rPr>
          <w:rFonts w:ascii="Arial" w:hAnsi="Arial" w:cs="Arial"/>
          <w:sz w:val="21"/>
          <w:szCs w:val="21"/>
          <w:lang w:val="es-MX"/>
        </w:rPr>
      </w:pPr>
      <w:r w:rsidRPr="005A24B7">
        <w:rPr>
          <w:rFonts w:ascii="Arial" w:hAnsi="Arial" w:cs="Arial"/>
          <w:sz w:val="21"/>
          <w:szCs w:val="21"/>
          <w:lang w:val="es-MX"/>
        </w:rPr>
        <w:t xml:space="preserve">La clase </w:t>
      </w:r>
      <w:proofErr w:type="spellStart"/>
      <w:r w:rsidRPr="005A24B7">
        <w:rPr>
          <w:rFonts w:ascii="Arial" w:hAnsi="Arial" w:cs="Arial"/>
          <w:sz w:val="21"/>
          <w:szCs w:val="21"/>
          <w:lang w:val="es-MX"/>
        </w:rPr>
        <w:t>Promise</w:t>
      </w:r>
      <w:proofErr w:type="spellEnd"/>
      <w:r w:rsidRPr="005A24B7">
        <w:rPr>
          <w:rFonts w:ascii="Arial" w:hAnsi="Arial" w:cs="Arial"/>
          <w:sz w:val="21"/>
          <w:szCs w:val="21"/>
          <w:lang w:val="es-MX"/>
        </w:rPr>
        <w:t xml:space="preserve"> tiene algunos métodos estáticos bastante útiles:</w:t>
      </w:r>
    </w:p>
    <w:p w:rsidR="005A24B7" w:rsidRPr="005A24B7" w:rsidRDefault="005A24B7" w:rsidP="005A24B7">
      <w:pPr>
        <w:numPr>
          <w:ilvl w:val="0"/>
          <w:numId w:val="31"/>
        </w:numPr>
        <w:spacing w:after="0" w:line="240" w:lineRule="auto"/>
        <w:jc w:val="both"/>
        <w:rPr>
          <w:rFonts w:ascii="Arial" w:hAnsi="Arial" w:cs="Arial"/>
          <w:sz w:val="21"/>
          <w:szCs w:val="21"/>
          <w:lang w:val="es-MX"/>
        </w:rPr>
      </w:pPr>
      <w:proofErr w:type="spellStart"/>
      <w:r w:rsidRPr="005A24B7">
        <w:rPr>
          <w:rFonts w:ascii="Arial" w:hAnsi="Arial" w:cs="Arial"/>
          <w:b/>
          <w:bCs/>
          <w:sz w:val="21"/>
          <w:szCs w:val="21"/>
          <w:lang w:val="es-MX"/>
        </w:rPr>
        <w:t>Promise.all</w:t>
      </w:r>
      <w:proofErr w:type="spellEnd"/>
      <w:r w:rsidRPr="005A24B7">
        <w:rPr>
          <w:rFonts w:ascii="Arial" w:hAnsi="Arial" w:cs="Arial"/>
          <w:sz w:val="21"/>
          <w:szCs w:val="21"/>
          <w:lang w:val="es-MX"/>
        </w:rPr>
        <w:t>. Da error si una de las promesas es rechazada.</w:t>
      </w:r>
    </w:p>
    <w:p w:rsidR="005A24B7" w:rsidRDefault="005A24B7" w:rsidP="00813B26">
      <w:pPr>
        <w:numPr>
          <w:ilvl w:val="0"/>
          <w:numId w:val="31"/>
        </w:numPr>
        <w:spacing w:after="0" w:line="240" w:lineRule="auto"/>
        <w:jc w:val="both"/>
        <w:rPr>
          <w:rFonts w:ascii="Arial" w:hAnsi="Arial" w:cs="Arial"/>
          <w:sz w:val="21"/>
          <w:szCs w:val="21"/>
          <w:lang w:val="es-MX"/>
        </w:rPr>
      </w:pPr>
      <w:proofErr w:type="spellStart"/>
      <w:r w:rsidRPr="005A24B7">
        <w:rPr>
          <w:rFonts w:ascii="Arial" w:hAnsi="Arial" w:cs="Arial"/>
          <w:b/>
          <w:bCs/>
          <w:sz w:val="21"/>
          <w:szCs w:val="21"/>
          <w:lang w:val="es-MX"/>
        </w:rPr>
        <w:t>Promise.race</w:t>
      </w:r>
      <w:proofErr w:type="spellEnd"/>
      <w:r w:rsidRPr="005A24B7">
        <w:rPr>
          <w:rFonts w:ascii="Arial" w:hAnsi="Arial" w:cs="Arial"/>
          <w:sz w:val="21"/>
          <w:szCs w:val="21"/>
          <w:lang w:val="es-MX"/>
        </w:rPr>
        <w:t>. Regresa sólo la promesa que se resuelva primero.</w:t>
      </w:r>
    </w:p>
    <w:p w:rsidR="00813B26" w:rsidRDefault="00813B26" w:rsidP="00813B26">
      <w:pPr>
        <w:spacing w:after="0" w:line="240" w:lineRule="auto"/>
        <w:jc w:val="center"/>
        <w:rPr>
          <w:rFonts w:ascii="Arial" w:hAnsi="Arial" w:cs="Arial"/>
          <w:sz w:val="21"/>
          <w:szCs w:val="21"/>
          <w:lang w:val="es-MX"/>
        </w:rPr>
      </w:pPr>
    </w:p>
    <w:p w:rsidR="00813B26" w:rsidRPr="00813B26" w:rsidRDefault="00813B26" w:rsidP="00813B26">
      <w:pPr>
        <w:pStyle w:val="Ttulo2"/>
        <w:shd w:val="clear" w:color="auto" w:fill="FFFFFF"/>
        <w:spacing w:before="0" w:line="240" w:lineRule="auto"/>
        <w:jc w:val="both"/>
        <w:rPr>
          <w:rFonts w:ascii="Arial" w:hAnsi="Arial" w:cs="Arial"/>
          <w:color w:val="4A4A4A"/>
          <w:sz w:val="21"/>
          <w:szCs w:val="21"/>
        </w:rPr>
      </w:pPr>
      <w:r w:rsidRPr="00813B26">
        <w:rPr>
          <w:rFonts w:ascii="Arial" w:hAnsi="Arial" w:cs="Arial"/>
          <w:color w:val="4A4A4A"/>
          <w:sz w:val="21"/>
          <w:szCs w:val="21"/>
        </w:rPr>
        <w:t>Funciones asíncronas</w:t>
      </w:r>
    </w:p>
    <w:p w:rsidR="00813B26" w:rsidRPr="00813B26" w:rsidRDefault="00813B26" w:rsidP="00813B26">
      <w:pPr>
        <w:pStyle w:val="NormalWeb"/>
        <w:shd w:val="clear" w:color="auto" w:fill="FFFFFF"/>
        <w:spacing w:before="0" w:beforeAutospacing="0" w:after="0" w:afterAutospacing="0"/>
        <w:jc w:val="both"/>
        <w:rPr>
          <w:rFonts w:ascii="Arial" w:hAnsi="Arial" w:cs="Arial"/>
          <w:color w:val="4A4A4A"/>
          <w:sz w:val="21"/>
          <w:szCs w:val="21"/>
        </w:rPr>
      </w:pPr>
      <w:r w:rsidRPr="00813B26">
        <w:rPr>
          <w:rFonts w:ascii="Arial" w:hAnsi="Arial" w:cs="Arial"/>
          <w:color w:val="4A4A4A"/>
          <w:sz w:val="21"/>
          <w:szCs w:val="21"/>
        </w:rPr>
        <w:t>‌</w:t>
      </w:r>
    </w:p>
    <w:p w:rsidR="00813B26" w:rsidRPr="00813B26" w:rsidRDefault="00813B26" w:rsidP="00813B26">
      <w:pPr>
        <w:pStyle w:val="NormalWeb"/>
        <w:shd w:val="clear" w:color="auto" w:fill="FFFFFF"/>
        <w:spacing w:before="0" w:beforeAutospacing="0" w:after="0" w:afterAutospacing="0"/>
        <w:jc w:val="both"/>
        <w:rPr>
          <w:rFonts w:ascii="Arial" w:hAnsi="Arial" w:cs="Arial"/>
          <w:color w:val="4A4A4A"/>
          <w:sz w:val="21"/>
          <w:szCs w:val="21"/>
        </w:rPr>
      </w:pPr>
      <w:r w:rsidRPr="00813B26">
        <w:rPr>
          <w:rFonts w:ascii="Arial" w:hAnsi="Arial" w:cs="Arial"/>
          <w:color w:val="4A4A4A"/>
          <w:sz w:val="21"/>
          <w:szCs w:val="21"/>
        </w:rPr>
        <w:t>Cuando queremos tener una función que se ejecute eventualmente podemos usar las promesas, también se usan para esperar datos que van a tardar en llegar. Para esperar una información hay que usar el </w:t>
      </w:r>
      <w:proofErr w:type="spellStart"/>
      <w:r w:rsidRPr="00813B26">
        <w:rPr>
          <w:rStyle w:val="nfasis"/>
          <w:rFonts w:ascii="Arial" w:hAnsi="Arial" w:cs="Arial"/>
          <w:color w:val="4A4A4A"/>
          <w:sz w:val="21"/>
          <w:szCs w:val="21"/>
        </w:rPr>
        <w:t>keyword</w:t>
      </w:r>
      <w:proofErr w:type="spellEnd"/>
      <w:r w:rsidRPr="00813B26">
        <w:rPr>
          <w:rFonts w:ascii="Arial" w:hAnsi="Arial" w:cs="Arial"/>
          <w:color w:val="4A4A4A"/>
          <w:sz w:val="21"/>
          <w:szCs w:val="21"/>
        </w:rPr>
        <w:t> </w:t>
      </w:r>
      <w:proofErr w:type="spellStart"/>
      <w:r w:rsidRPr="00813B26">
        <w:rPr>
          <w:rStyle w:val="CdigoHTML"/>
          <w:color w:val="4A4A4A"/>
          <w:sz w:val="21"/>
          <w:szCs w:val="21"/>
        </w:rPr>
        <w:t>await</w:t>
      </w:r>
      <w:proofErr w:type="spellEnd"/>
      <w:r w:rsidRPr="00813B26">
        <w:rPr>
          <w:rFonts w:ascii="Arial" w:hAnsi="Arial" w:cs="Arial"/>
          <w:color w:val="4A4A4A"/>
          <w:sz w:val="21"/>
          <w:szCs w:val="21"/>
        </w:rPr>
        <w:t>, pero para usarlo hay que colocar </w:t>
      </w:r>
      <w:proofErr w:type="spellStart"/>
      <w:r w:rsidRPr="00813B26">
        <w:rPr>
          <w:rStyle w:val="CdigoHTML"/>
          <w:color w:val="4A4A4A"/>
          <w:sz w:val="21"/>
          <w:szCs w:val="21"/>
        </w:rPr>
        <w:t>async</w:t>
      </w:r>
      <w:proofErr w:type="spellEnd"/>
      <w:r w:rsidRPr="00813B26">
        <w:rPr>
          <w:rFonts w:ascii="Arial" w:hAnsi="Arial" w:cs="Arial"/>
          <w:color w:val="4A4A4A"/>
          <w:sz w:val="21"/>
          <w:szCs w:val="21"/>
        </w:rPr>
        <w:t> antes de la función.</w:t>
      </w:r>
    </w:p>
    <w:p w:rsidR="00813B26" w:rsidRPr="00813B26" w:rsidRDefault="00813B26" w:rsidP="00813B26">
      <w:pPr>
        <w:pStyle w:val="HTMLconformatoprevio"/>
        <w:shd w:val="clear" w:color="auto" w:fill="333333"/>
        <w:jc w:val="both"/>
        <w:rPr>
          <w:rStyle w:val="CdigoHTML"/>
          <w:color w:val="FFFFFF"/>
          <w:sz w:val="21"/>
          <w:szCs w:val="21"/>
          <w:lang w:val="en-US"/>
        </w:rPr>
      </w:pPr>
      <w:r w:rsidRPr="00813B26">
        <w:rPr>
          <w:rStyle w:val="CdigoHTML"/>
          <w:color w:val="FFFFFF"/>
          <w:sz w:val="21"/>
          <w:szCs w:val="21"/>
          <w:lang w:val="en-US"/>
        </w:rPr>
        <w:t>function resolveAfter2</w:t>
      </w:r>
      <w:proofErr w:type="gramStart"/>
      <w:r w:rsidRPr="00813B26">
        <w:rPr>
          <w:rStyle w:val="CdigoHTML"/>
          <w:color w:val="FFFFFF"/>
          <w:sz w:val="21"/>
          <w:szCs w:val="21"/>
          <w:lang w:val="en-US"/>
        </w:rPr>
        <w:t>Seconds(</w:t>
      </w:r>
      <w:proofErr w:type="gramEnd"/>
      <w:r w:rsidRPr="00813B26">
        <w:rPr>
          <w:rStyle w:val="CdigoHTML"/>
          <w:color w:val="FFFFFF"/>
          <w:sz w:val="21"/>
          <w:szCs w:val="21"/>
          <w:lang w:val="en-US"/>
        </w:rPr>
        <w:t>) {</w:t>
      </w:r>
    </w:p>
    <w:p w:rsidR="00813B26" w:rsidRPr="00813B26" w:rsidRDefault="00813B26" w:rsidP="00813B26">
      <w:pPr>
        <w:pStyle w:val="HTMLconformatoprevio"/>
        <w:shd w:val="clear" w:color="auto" w:fill="333333"/>
        <w:jc w:val="both"/>
        <w:rPr>
          <w:rStyle w:val="CdigoHTML"/>
          <w:color w:val="FFFFFF"/>
          <w:sz w:val="21"/>
          <w:szCs w:val="21"/>
          <w:lang w:val="en-US"/>
        </w:rPr>
      </w:pPr>
      <w:r w:rsidRPr="00813B26">
        <w:rPr>
          <w:rStyle w:val="CdigoHTML"/>
          <w:color w:val="FFFFFF"/>
          <w:sz w:val="21"/>
          <w:szCs w:val="21"/>
          <w:lang w:val="en-US"/>
        </w:rPr>
        <w:t xml:space="preserve">  return new </w:t>
      </w:r>
      <w:proofErr w:type="gramStart"/>
      <w:r w:rsidRPr="00813B26">
        <w:rPr>
          <w:rStyle w:val="CdigoHTML"/>
          <w:color w:val="FFFFFF"/>
          <w:sz w:val="21"/>
          <w:szCs w:val="21"/>
          <w:lang w:val="en-US"/>
        </w:rPr>
        <w:t>Promise(</w:t>
      </w:r>
      <w:proofErr w:type="gramEnd"/>
      <w:r w:rsidRPr="00813B26">
        <w:rPr>
          <w:rStyle w:val="CdigoHTML"/>
          <w:color w:val="FFFFFF"/>
          <w:sz w:val="21"/>
          <w:szCs w:val="21"/>
          <w:lang w:val="en-US"/>
        </w:rPr>
        <w:t>resolve =&gt; {</w:t>
      </w:r>
    </w:p>
    <w:p w:rsidR="00813B26" w:rsidRPr="00813B26" w:rsidRDefault="00813B26" w:rsidP="00813B26">
      <w:pPr>
        <w:pStyle w:val="HTMLconformatoprevio"/>
        <w:shd w:val="clear" w:color="auto" w:fill="333333"/>
        <w:jc w:val="both"/>
        <w:rPr>
          <w:rStyle w:val="CdigoHTML"/>
          <w:color w:val="FFFFFF"/>
          <w:sz w:val="21"/>
          <w:szCs w:val="21"/>
          <w:lang w:val="en-US"/>
        </w:rPr>
      </w:pPr>
      <w:r w:rsidRPr="00813B26">
        <w:rPr>
          <w:rStyle w:val="CdigoHTML"/>
          <w:color w:val="FFFFFF"/>
          <w:sz w:val="21"/>
          <w:szCs w:val="21"/>
          <w:lang w:val="en-US"/>
        </w:rPr>
        <w:t xml:space="preserve">    </w:t>
      </w:r>
      <w:proofErr w:type="spellStart"/>
      <w:proofErr w:type="gramStart"/>
      <w:r w:rsidRPr="00813B26">
        <w:rPr>
          <w:rStyle w:val="CdigoHTML"/>
          <w:color w:val="FFFFFF"/>
          <w:sz w:val="21"/>
          <w:szCs w:val="21"/>
          <w:lang w:val="en-US"/>
        </w:rPr>
        <w:t>setTimeout</w:t>
      </w:r>
      <w:proofErr w:type="spellEnd"/>
      <w:r w:rsidRPr="00813B26">
        <w:rPr>
          <w:rStyle w:val="CdigoHTML"/>
          <w:color w:val="FFFFFF"/>
          <w:sz w:val="21"/>
          <w:szCs w:val="21"/>
          <w:lang w:val="en-US"/>
        </w:rPr>
        <w:t>(</w:t>
      </w:r>
      <w:proofErr w:type="gramEnd"/>
      <w:r w:rsidRPr="00813B26">
        <w:rPr>
          <w:rStyle w:val="CdigoHTML"/>
          <w:color w:val="FFFFFF"/>
          <w:sz w:val="21"/>
          <w:szCs w:val="21"/>
          <w:lang w:val="en-US"/>
        </w:rPr>
        <w:t>() =&gt; {</w:t>
      </w:r>
    </w:p>
    <w:p w:rsidR="00813B26" w:rsidRPr="00813B26" w:rsidRDefault="00813B26" w:rsidP="00813B26">
      <w:pPr>
        <w:pStyle w:val="HTMLconformatoprevio"/>
        <w:shd w:val="clear" w:color="auto" w:fill="333333"/>
        <w:jc w:val="both"/>
        <w:rPr>
          <w:rStyle w:val="CdigoHTML"/>
          <w:color w:val="FFFFFF"/>
          <w:sz w:val="21"/>
          <w:szCs w:val="21"/>
          <w:lang w:val="en-US"/>
        </w:rPr>
      </w:pPr>
      <w:r w:rsidRPr="00813B26">
        <w:rPr>
          <w:rStyle w:val="CdigoHTML"/>
          <w:color w:val="FFFFFF"/>
          <w:sz w:val="21"/>
          <w:szCs w:val="21"/>
          <w:lang w:val="en-US"/>
        </w:rPr>
        <w:t xml:space="preserve">      resolve('resolved');</w:t>
      </w:r>
    </w:p>
    <w:p w:rsidR="00813B26" w:rsidRPr="00813B26" w:rsidRDefault="00813B26" w:rsidP="00813B26">
      <w:pPr>
        <w:pStyle w:val="HTMLconformatoprevio"/>
        <w:shd w:val="clear" w:color="auto" w:fill="333333"/>
        <w:jc w:val="both"/>
        <w:rPr>
          <w:rStyle w:val="CdigoHTML"/>
          <w:color w:val="FFFFFF"/>
          <w:sz w:val="21"/>
          <w:szCs w:val="21"/>
          <w:lang w:val="en-US"/>
        </w:rPr>
      </w:pPr>
      <w:r w:rsidRPr="00813B26">
        <w:rPr>
          <w:rStyle w:val="CdigoHTML"/>
          <w:color w:val="FFFFFF"/>
          <w:sz w:val="21"/>
          <w:szCs w:val="21"/>
          <w:lang w:val="en-US"/>
        </w:rPr>
        <w:t xml:space="preserve">    }, 2000);</w:t>
      </w:r>
    </w:p>
    <w:p w:rsidR="00813B26" w:rsidRPr="00813B26" w:rsidRDefault="00813B26" w:rsidP="00813B26">
      <w:pPr>
        <w:pStyle w:val="HTMLconformatoprevio"/>
        <w:shd w:val="clear" w:color="auto" w:fill="333333"/>
        <w:jc w:val="both"/>
        <w:rPr>
          <w:rStyle w:val="CdigoHTML"/>
          <w:color w:val="FFFFFF"/>
          <w:sz w:val="21"/>
          <w:szCs w:val="21"/>
          <w:lang w:val="en-US"/>
        </w:rPr>
      </w:pPr>
      <w:r w:rsidRPr="00813B26">
        <w:rPr>
          <w:rStyle w:val="CdigoHTML"/>
          <w:color w:val="FFFFFF"/>
          <w:sz w:val="21"/>
          <w:szCs w:val="21"/>
          <w:lang w:val="en-US"/>
        </w:rPr>
        <w:t xml:space="preserve">  });</w:t>
      </w:r>
    </w:p>
    <w:p w:rsidR="00813B26" w:rsidRPr="00813B26" w:rsidRDefault="00813B26" w:rsidP="00813B26">
      <w:pPr>
        <w:pStyle w:val="HTMLconformatoprevio"/>
        <w:shd w:val="clear" w:color="auto" w:fill="333333"/>
        <w:jc w:val="both"/>
        <w:rPr>
          <w:rStyle w:val="CdigoHTML"/>
          <w:color w:val="FFFFFF"/>
          <w:sz w:val="21"/>
          <w:szCs w:val="21"/>
          <w:lang w:val="en-US"/>
        </w:rPr>
      </w:pPr>
      <w:r w:rsidRPr="00813B26">
        <w:rPr>
          <w:rStyle w:val="CdigoHTML"/>
          <w:color w:val="FFFFFF"/>
          <w:sz w:val="21"/>
          <w:szCs w:val="21"/>
          <w:lang w:val="en-US"/>
        </w:rPr>
        <w:t>}</w:t>
      </w:r>
    </w:p>
    <w:p w:rsidR="00813B26" w:rsidRPr="00813B26" w:rsidRDefault="00813B26" w:rsidP="00813B26">
      <w:pPr>
        <w:pStyle w:val="HTMLconformatoprevio"/>
        <w:shd w:val="clear" w:color="auto" w:fill="333333"/>
        <w:jc w:val="both"/>
        <w:rPr>
          <w:rStyle w:val="CdigoHTML"/>
          <w:color w:val="FFFFFF"/>
          <w:sz w:val="21"/>
          <w:szCs w:val="21"/>
          <w:lang w:val="en-US"/>
        </w:rPr>
      </w:pPr>
    </w:p>
    <w:p w:rsidR="00813B26" w:rsidRPr="00813B26" w:rsidRDefault="00813B26" w:rsidP="00813B26">
      <w:pPr>
        <w:pStyle w:val="HTMLconformatoprevio"/>
        <w:shd w:val="clear" w:color="auto" w:fill="333333"/>
        <w:jc w:val="both"/>
        <w:rPr>
          <w:rStyle w:val="CdigoHTML"/>
          <w:color w:val="FFFFFF"/>
          <w:sz w:val="21"/>
          <w:szCs w:val="21"/>
          <w:lang w:val="en-US"/>
        </w:rPr>
      </w:pPr>
      <w:r w:rsidRPr="00813B26">
        <w:rPr>
          <w:rStyle w:val="CdigoHTML"/>
          <w:color w:val="FFFFFF"/>
          <w:sz w:val="21"/>
          <w:szCs w:val="21"/>
          <w:lang w:val="en-US"/>
        </w:rPr>
        <w:t xml:space="preserve">async function </w:t>
      </w:r>
      <w:proofErr w:type="spellStart"/>
      <w:proofErr w:type="gramStart"/>
      <w:r w:rsidRPr="00813B26">
        <w:rPr>
          <w:rStyle w:val="CdigoHTML"/>
          <w:color w:val="FFFFFF"/>
          <w:sz w:val="21"/>
          <w:szCs w:val="21"/>
          <w:lang w:val="en-US"/>
        </w:rPr>
        <w:t>asyncCall</w:t>
      </w:r>
      <w:proofErr w:type="spellEnd"/>
      <w:r w:rsidRPr="00813B26">
        <w:rPr>
          <w:rStyle w:val="CdigoHTML"/>
          <w:color w:val="FFFFFF"/>
          <w:sz w:val="21"/>
          <w:szCs w:val="21"/>
          <w:lang w:val="en-US"/>
        </w:rPr>
        <w:t>(</w:t>
      </w:r>
      <w:proofErr w:type="gramEnd"/>
      <w:r w:rsidRPr="00813B26">
        <w:rPr>
          <w:rStyle w:val="CdigoHTML"/>
          <w:color w:val="FFFFFF"/>
          <w:sz w:val="21"/>
          <w:szCs w:val="21"/>
          <w:lang w:val="en-US"/>
        </w:rPr>
        <w:t>) {</w:t>
      </w:r>
    </w:p>
    <w:p w:rsidR="00813B26" w:rsidRPr="00813B26" w:rsidRDefault="00813B26" w:rsidP="00813B26">
      <w:pPr>
        <w:pStyle w:val="HTMLconformatoprevio"/>
        <w:shd w:val="clear" w:color="auto" w:fill="333333"/>
        <w:jc w:val="both"/>
        <w:rPr>
          <w:rStyle w:val="CdigoHTML"/>
          <w:color w:val="FFFFFF"/>
          <w:sz w:val="21"/>
          <w:szCs w:val="21"/>
          <w:lang w:val="en-US"/>
        </w:rPr>
      </w:pPr>
      <w:r w:rsidRPr="00813B26">
        <w:rPr>
          <w:rStyle w:val="CdigoHTML"/>
          <w:color w:val="FFFFFF"/>
          <w:sz w:val="21"/>
          <w:szCs w:val="21"/>
          <w:lang w:val="en-US"/>
        </w:rPr>
        <w:t xml:space="preserve">  console.log('calling');</w:t>
      </w:r>
    </w:p>
    <w:p w:rsidR="00813B26" w:rsidRPr="00813B26" w:rsidRDefault="00813B26" w:rsidP="00813B26">
      <w:pPr>
        <w:pStyle w:val="HTMLconformatoprevio"/>
        <w:shd w:val="clear" w:color="auto" w:fill="333333"/>
        <w:jc w:val="both"/>
        <w:rPr>
          <w:rStyle w:val="CdigoHTML"/>
          <w:color w:val="FFFFFF"/>
          <w:sz w:val="21"/>
          <w:szCs w:val="21"/>
          <w:lang w:val="en-US"/>
        </w:rPr>
      </w:pPr>
      <w:r w:rsidRPr="00813B26">
        <w:rPr>
          <w:rStyle w:val="CdigoHTML"/>
          <w:color w:val="FFFFFF"/>
          <w:sz w:val="21"/>
          <w:szCs w:val="21"/>
          <w:lang w:val="en-US"/>
        </w:rPr>
        <w:t xml:space="preserve">  var result = await resolveAfter2</w:t>
      </w:r>
      <w:proofErr w:type="gramStart"/>
      <w:r w:rsidRPr="00813B26">
        <w:rPr>
          <w:rStyle w:val="CdigoHTML"/>
          <w:color w:val="FFFFFF"/>
          <w:sz w:val="21"/>
          <w:szCs w:val="21"/>
          <w:lang w:val="en-US"/>
        </w:rPr>
        <w:t>Seconds(</w:t>
      </w:r>
      <w:proofErr w:type="gramEnd"/>
      <w:r w:rsidRPr="00813B26">
        <w:rPr>
          <w:rStyle w:val="CdigoHTML"/>
          <w:color w:val="FFFFFF"/>
          <w:sz w:val="21"/>
          <w:szCs w:val="21"/>
          <w:lang w:val="en-US"/>
        </w:rPr>
        <w:t>);</w:t>
      </w:r>
    </w:p>
    <w:p w:rsidR="00813B26" w:rsidRPr="00813B26" w:rsidRDefault="00813B26" w:rsidP="00813B26">
      <w:pPr>
        <w:pStyle w:val="HTMLconformatoprevio"/>
        <w:shd w:val="clear" w:color="auto" w:fill="333333"/>
        <w:jc w:val="both"/>
        <w:rPr>
          <w:rStyle w:val="CdigoHTML"/>
          <w:color w:val="FFFFFF"/>
          <w:sz w:val="21"/>
          <w:szCs w:val="21"/>
          <w:lang w:val="en-US"/>
        </w:rPr>
      </w:pPr>
      <w:r w:rsidRPr="00813B26">
        <w:rPr>
          <w:rStyle w:val="CdigoHTML"/>
          <w:color w:val="FFFFFF"/>
          <w:sz w:val="21"/>
          <w:szCs w:val="21"/>
          <w:lang w:val="en-US"/>
        </w:rPr>
        <w:t xml:space="preserve">  console.log(result);</w:t>
      </w:r>
    </w:p>
    <w:p w:rsidR="00813B26" w:rsidRPr="00813B26" w:rsidRDefault="00813B26" w:rsidP="00813B26">
      <w:pPr>
        <w:pStyle w:val="HTMLconformatoprevio"/>
        <w:shd w:val="clear" w:color="auto" w:fill="333333"/>
        <w:jc w:val="both"/>
        <w:rPr>
          <w:rStyle w:val="CdigoHTML"/>
          <w:color w:val="FFFFFF"/>
          <w:sz w:val="21"/>
          <w:szCs w:val="21"/>
          <w:lang w:val="en-US"/>
        </w:rPr>
      </w:pPr>
      <w:r w:rsidRPr="00813B26">
        <w:rPr>
          <w:rStyle w:val="CdigoHTML"/>
          <w:color w:val="FFFFFF"/>
          <w:sz w:val="21"/>
          <w:szCs w:val="21"/>
          <w:lang w:val="en-US"/>
        </w:rPr>
        <w:t xml:space="preserve">  // expected output: 'resolved'</w:t>
      </w:r>
    </w:p>
    <w:p w:rsidR="00813B26" w:rsidRPr="00813B26" w:rsidRDefault="00813B26" w:rsidP="00813B26">
      <w:pPr>
        <w:pStyle w:val="HTMLconformatoprevio"/>
        <w:shd w:val="clear" w:color="auto" w:fill="333333"/>
        <w:jc w:val="both"/>
        <w:rPr>
          <w:rStyle w:val="CdigoHTML"/>
          <w:color w:val="FFFFFF"/>
          <w:sz w:val="21"/>
          <w:szCs w:val="21"/>
        </w:rPr>
      </w:pPr>
      <w:r w:rsidRPr="00813B26">
        <w:rPr>
          <w:rStyle w:val="CdigoHTML"/>
          <w:color w:val="FFFFFF"/>
          <w:sz w:val="21"/>
          <w:szCs w:val="21"/>
        </w:rPr>
        <w:t>}</w:t>
      </w:r>
    </w:p>
    <w:p w:rsidR="00813B26" w:rsidRPr="00813B26" w:rsidRDefault="00813B26" w:rsidP="00813B26">
      <w:pPr>
        <w:pStyle w:val="HTMLconformatoprevio"/>
        <w:shd w:val="clear" w:color="auto" w:fill="333333"/>
        <w:jc w:val="both"/>
        <w:rPr>
          <w:rStyle w:val="CdigoHTML"/>
          <w:color w:val="FFFFFF"/>
          <w:sz w:val="21"/>
          <w:szCs w:val="21"/>
        </w:rPr>
      </w:pPr>
    </w:p>
    <w:p w:rsidR="00813B26" w:rsidRPr="00813B26" w:rsidRDefault="00813B26" w:rsidP="00813B26">
      <w:pPr>
        <w:pStyle w:val="HTMLconformatoprevio"/>
        <w:shd w:val="clear" w:color="auto" w:fill="333333"/>
        <w:jc w:val="both"/>
        <w:rPr>
          <w:rStyle w:val="CdigoHTML"/>
          <w:color w:val="FFFFFF"/>
          <w:sz w:val="21"/>
          <w:szCs w:val="21"/>
        </w:rPr>
      </w:pPr>
      <w:proofErr w:type="spellStart"/>
      <w:proofErr w:type="gramStart"/>
      <w:r w:rsidRPr="00813B26">
        <w:rPr>
          <w:rStyle w:val="CdigoHTML"/>
          <w:color w:val="FFFFFF"/>
          <w:sz w:val="21"/>
          <w:szCs w:val="21"/>
        </w:rPr>
        <w:t>asyncCall</w:t>
      </w:r>
      <w:proofErr w:type="spellEnd"/>
      <w:r w:rsidRPr="00813B26">
        <w:rPr>
          <w:rStyle w:val="CdigoHTML"/>
          <w:color w:val="FFFFFF"/>
          <w:sz w:val="21"/>
          <w:szCs w:val="21"/>
        </w:rPr>
        <w:t>(</w:t>
      </w:r>
      <w:proofErr w:type="gramEnd"/>
      <w:r w:rsidRPr="00813B26">
        <w:rPr>
          <w:rStyle w:val="CdigoHTML"/>
          <w:color w:val="FFFFFF"/>
          <w:sz w:val="21"/>
          <w:szCs w:val="21"/>
        </w:rPr>
        <w:t>);</w:t>
      </w:r>
    </w:p>
    <w:p w:rsidR="00813B26" w:rsidRPr="00813B26" w:rsidRDefault="00813B26" w:rsidP="00813B26">
      <w:pPr>
        <w:pStyle w:val="NormalWeb"/>
        <w:shd w:val="clear" w:color="auto" w:fill="FFFFFF"/>
        <w:spacing w:before="0" w:beforeAutospacing="0" w:after="0" w:afterAutospacing="0"/>
        <w:jc w:val="both"/>
        <w:rPr>
          <w:rFonts w:ascii="Arial" w:hAnsi="Arial" w:cs="Arial"/>
          <w:color w:val="4A4A4A"/>
          <w:sz w:val="21"/>
          <w:szCs w:val="21"/>
        </w:rPr>
      </w:pPr>
      <w:r w:rsidRPr="00813B26">
        <w:rPr>
          <w:rFonts w:ascii="Arial" w:hAnsi="Arial" w:cs="Arial"/>
          <w:color w:val="4A4A4A"/>
          <w:sz w:val="21"/>
          <w:szCs w:val="21"/>
        </w:rPr>
        <w:t>‌</w:t>
      </w:r>
    </w:p>
    <w:p w:rsidR="00813B26" w:rsidRPr="00813B26" w:rsidRDefault="00813B26" w:rsidP="00813B26">
      <w:pPr>
        <w:pStyle w:val="NormalWeb"/>
        <w:shd w:val="clear" w:color="auto" w:fill="FFFFFF"/>
        <w:spacing w:before="0" w:beforeAutospacing="0" w:after="0" w:afterAutospacing="0"/>
        <w:jc w:val="both"/>
        <w:rPr>
          <w:rFonts w:ascii="Arial" w:hAnsi="Arial" w:cs="Arial"/>
          <w:color w:val="4A4A4A"/>
          <w:sz w:val="21"/>
          <w:szCs w:val="21"/>
        </w:rPr>
      </w:pPr>
      <w:r w:rsidRPr="00813B26">
        <w:rPr>
          <w:rFonts w:ascii="Arial" w:hAnsi="Arial" w:cs="Arial"/>
          <w:color w:val="4A4A4A"/>
          <w:sz w:val="21"/>
          <w:szCs w:val="21"/>
        </w:rPr>
        <w:t>Para esperar información de alguna API necesitamos usar este tipo de funciones para esperar la información en un tiempo indeterminado.</w:t>
      </w:r>
    </w:p>
    <w:p w:rsidR="00813B26" w:rsidRPr="00813B26" w:rsidRDefault="00813B26" w:rsidP="00813B26">
      <w:pPr>
        <w:pStyle w:val="NormalWeb"/>
        <w:shd w:val="clear" w:color="auto" w:fill="FFFFFF"/>
        <w:spacing w:before="0" w:beforeAutospacing="0" w:after="0" w:afterAutospacing="0"/>
        <w:jc w:val="both"/>
        <w:rPr>
          <w:rFonts w:ascii="Arial" w:hAnsi="Arial" w:cs="Arial"/>
          <w:color w:val="4A4A4A"/>
          <w:sz w:val="21"/>
          <w:szCs w:val="21"/>
        </w:rPr>
      </w:pPr>
      <w:r w:rsidRPr="00813B26">
        <w:rPr>
          <w:rFonts w:ascii="Arial" w:hAnsi="Arial" w:cs="Arial"/>
          <w:color w:val="4A4A4A"/>
          <w:sz w:val="21"/>
          <w:szCs w:val="21"/>
        </w:rPr>
        <w:t>‌</w:t>
      </w:r>
    </w:p>
    <w:p w:rsidR="00813B26" w:rsidRPr="00813B26" w:rsidRDefault="00813B26" w:rsidP="00813B26">
      <w:pPr>
        <w:pStyle w:val="Ttulo2"/>
        <w:shd w:val="clear" w:color="auto" w:fill="FFFFFF"/>
        <w:spacing w:before="0" w:line="240" w:lineRule="auto"/>
        <w:jc w:val="both"/>
        <w:rPr>
          <w:rFonts w:ascii="Arial" w:hAnsi="Arial" w:cs="Arial"/>
          <w:color w:val="4A4A4A"/>
          <w:sz w:val="21"/>
          <w:szCs w:val="21"/>
        </w:rPr>
      </w:pPr>
      <w:r w:rsidRPr="00813B26">
        <w:rPr>
          <w:rFonts w:ascii="Arial" w:hAnsi="Arial" w:cs="Arial"/>
          <w:color w:val="4A4A4A"/>
          <w:sz w:val="21"/>
          <w:szCs w:val="21"/>
        </w:rPr>
        <w:t>Promesas</w:t>
      </w:r>
    </w:p>
    <w:p w:rsidR="00813B26" w:rsidRPr="00813B26" w:rsidRDefault="00813B26" w:rsidP="00813B26">
      <w:pPr>
        <w:pStyle w:val="NormalWeb"/>
        <w:shd w:val="clear" w:color="auto" w:fill="FFFFFF"/>
        <w:spacing w:before="0" w:beforeAutospacing="0" w:after="0" w:afterAutospacing="0"/>
        <w:jc w:val="both"/>
        <w:rPr>
          <w:rFonts w:ascii="Arial" w:hAnsi="Arial" w:cs="Arial"/>
          <w:color w:val="4A4A4A"/>
          <w:sz w:val="21"/>
          <w:szCs w:val="21"/>
        </w:rPr>
      </w:pPr>
      <w:r w:rsidRPr="00813B26">
        <w:rPr>
          <w:rFonts w:ascii="Arial" w:hAnsi="Arial" w:cs="Arial"/>
          <w:color w:val="4A4A4A"/>
          <w:sz w:val="21"/>
          <w:szCs w:val="21"/>
        </w:rPr>
        <w:t>‌</w:t>
      </w:r>
    </w:p>
    <w:p w:rsidR="00813B26" w:rsidRPr="00813B26" w:rsidRDefault="00813B26" w:rsidP="00813B26">
      <w:pPr>
        <w:pStyle w:val="NormalWeb"/>
        <w:shd w:val="clear" w:color="auto" w:fill="FFFFFF"/>
        <w:spacing w:before="0" w:beforeAutospacing="0" w:after="0" w:afterAutospacing="0"/>
        <w:jc w:val="both"/>
        <w:rPr>
          <w:rFonts w:ascii="Arial" w:hAnsi="Arial" w:cs="Arial"/>
          <w:color w:val="4A4A4A"/>
          <w:sz w:val="21"/>
          <w:szCs w:val="21"/>
        </w:rPr>
      </w:pPr>
      <w:r w:rsidRPr="00813B26">
        <w:rPr>
          <w:rFonts w:ascii="Arial" w:hAnsi="Arial" w:cs="Arial"/>
          <w:color w:val="4A4A4A"/>
          <w:sz w:val="21"/>
          <w:szCs w:val="21"/>
        </w:rPr>
        <w:t>El objeto </w:t>
      </w:r>
      <w:proofErr w:type="spellStart"/>
      <w:r w:rsidRPr="00813B26">
        <w:rPr>
          <w:rStyle w:val="CdigoHTML"/>
          <w:b/>
          <w:bCs/>
          <w:color w:val="4A4A4A"/>
          <w:sz w:val="21"/>
          <w:szCs w:val="21"/>
        </w:rPr>
        <w:t>Promise</w:t>
      </w:r>
      <w:proofErr w:type="spellEnd"/>
      <w:r w:rsidRPr="00813B26">
        <w:rPr>
          <w:rFonts w:ascii="Arial" w:hAnsi="Arial" w:cs="Arial"/>
          <w:color w:val="4A4A4A"/>
          <w:sz w:val="21"/>
          <w:szCs w:val="21"/>
        </w:rPr>
        <w:t> (Promesa) es usado para computaciones asíncronas. Una promesa representa un valor que puede estar disponible ahora, en el futuro, o nunca.</w:t>
      </w:r>
    </w:p>
    <w:p w:rsidR="00813B26" w:rsidRPr="00813B26" w:rsidRDefault="00813B26" w:rsidP="00813B26">
      <w:pPr>
        <w:pStyle w:val="HTMLconformatoprevio"/>
        <w:shd w:val="clear" w:color="auto" w:fill="333333"/>
        <w:jc w:val="both"/>
        <w:rPr>
          <w:rStyle w:val="CdigoHTML"/>
          <w:color w:val="FFFFFF"/>
          <w:sz w:val="21"/>
          <w:szCs w:val="21"/>
        </w:rPr>
      </w:pPr>
      <w:r w:rsidRPr="00813B26">
        <w:rPr>
          <w:rStyle w:val="CdigoHTML"/>
          <w:color w:val="FFFFFF"/>
          <w:sz w:val="21"/>
          <w:szCs w:val="21"/>
        </w:rPr>
        <w:t xml:space="preserve">new </w:t>
      </w:r>
      <w:proofErr w:type="spellStart"/>
      <w:proofErr w:type="gramStart"/>
      <w:r w:rsidRPr="00813B26">
        <w:rPr>
          <w:rStyle w:val="CdigoHTML"/>
          <w:color w:val="FFFFFF"/>
          <w:sz w:val="21"/>
          <w:szCs w:val="21"/>
        </w:rPr>
        <w:t>Promise</w:t>
      </w:r>
      <w:proofErr w:type="spellEnd"/>
      <w:r w:rsidRPr="00813B26">
        <w:rPr>
          <w:rStyle w:val="CdigoHTML"/>
          <w:color w:val="FFFFFF"/>
          <w:sz w:val="21"/>
          <w:szCs w:val="21"/>
        </w:rPr>
        <w:t>( /</w:t>
      </w:r>
      <w:proofErr w:type="gramEnd"/>
      <w:r w:rsidRPr="00813B26">
        <w:rPr>
          <w:rStyle w:val="CdigoHTML"/>
          <w:color w:val="FFFFFF"/>
          <w:sz w:val="21"/>
          <w:szCs w:val="21"/>
        </w:rPr>
        <w:t xml:space="preserve">* ejecutor */ </w:t>
      </w:r>
      <w:proofErr w:type="spellStart"/>
      <w:r w:rsidRPr="00813B26">
        <w:rPr>
          <w:rStyle w:val="CdigoHTML"/>
          <w:color w:val="FFFFFF"/>
          <w:sz w:val="21"/>
          <w:szCs w:val="21"/>
        </w:rPr>
        <w:t>function</w:t>
      </w:r>
      <w:proofErr w:type="spellEnd"/>
      <w:r w:rsidRPr="00813B26">
        <w:rPr>
          <w:rStyle w:val="CdigoHTML"/>
          <w:color w:val="FFFFFF"/>
          <w:sz w:val="21"/>
          <w:szCs w:val="21"/>
        </w:rPr>
        <w:t>(resolver, rechazar) { ... } );</w:t>
      </w:r>
    </w:p>
    <w:p w:rsidR="00813B26" w:rsidRPr="00813B26" w:rsidRDefault="00813B26" w:rsidP="00813B26">
      <w:pPr>
        <w:pStyle w:val="NormalWeb"/>
        <w:shd w:val="clear" w:color="auto" w:fill="FFFFFF"/>
        <w:spacing w:before="0" w:beforeAutospacing="0" w:after="0" w:afterAutospacing="0"/>
        <w:jc w:val="both"/>
        <w:rPr>
          <w:rFonts w:ascii="Arial" w:hAnsi="Arial" w:cs="Arial"/>
          <w:color w:val="4A4A4A"/>
          <w:sz w:val="21"/>
          <w:szCs w:val="21"/>
        </w:rPr>
      </w:pPr>
      <w:r w:rsidRPr="00813B26">
        <w:rPr>
          <w:rFonts w:ascii="Arial" w:hAnsi="Arial" w:cs="Arial"/>
          <w:color w:val="4A4A4A"/>
          <w:sz w:val="21"/>
          <w:szCs w:val="21"/>
        </w:rPr>
        <w:t>‌</w:t>
      </w:r>
    </w:p>
    <w:p w:rsidR="00813B26" w:rsidRPr="00813B26" w:rsidRDefault="00813B26" w:rsidP="00813B26">
      <w:pPr>
        <w:pStyle w:val="NormalWeb"/>
        <w:shd w:val="clear" w:color="auto" w:fill="FFFFFF"/>
        <w:spacing w:before="0" w:beforeAutospacing="0" w:after="0" w:afterAutospacing="0"/>
        <w:jc w:val="both"/>
        <w:rPr>
          <w:rFonts w:ascii="Arial" w:hAnsi="Arial" w:cs="Arial"/>
          <w:color w:val="4A4A4A"/>
          <w:sz w:val="21"/>
          <w:szCs w:val="21"/>
        </w:rPr>
      </w:pPr>
      <w:r w:rsidRPr="00813B26">
        <w:rPr>
          <w:rFonts w:ascii="Arial" w:hAnsi="Arial" w:cs="Arial"/>
          <w:color w:val="4A4A4A"/>
          <w:sz w:val="21"/>
          <w:szCs w:val="21"/>
        </w:rPr>
        <w:t>Una </w:t>
      </w:r>
      <w:r w:rsidRPr="00813B26">
        <w:rPr>
          <w:rStyle w:val="Textoennegrita"/>
          <w:rFonts w:ascii="Arial" w:hAnsi="Arial" w:cs="Arial"/>
          <w:color w:val="4A4A4A"/>
          <w:sz w:val="21"/>
          <w:szCs w:val="21"/>
        </w:rPr>
        <w:t>Promesa</w:t>
      </w:r>
      <w:r w:rsidRPr="00813B26">
        <w:rPr>
          <w:rFonts w:ascii="Arial" w:hAnsi="Arial" w:cs="Arial"/>
          <w:color w:val="4A4A4A"/>
          <w:sz w:val="21"/>
          <w:szCs w:val="21"/>
        </w:rPr>
        <w:t> es un proxy para un valor no necesariamente conocido en el momento que es creada la promesa. Permite asociar manejadores que actuarán asincrónicamente sobre un eventual valor en caso de éxito, o la razón de falla en caso de una falla. Esto permite que métodos asíncronos devuelvan valores como si fueran síncronos: en vez de inmediatamente retornar el valor final, el método asíncrono devuelve una </w:t>
      </w:r>
      <w:r w:rsidRPr="00813B26">
        <w:rPr>
          <w:rStyle w:val="nfasis"/>
          <w:rFonts w:ascii="Arial" w:hAnsi="Arial" w:cs="Arial"/>
          <w:color w:val="4A4A4A"/>
          <w:sz w:val="21"/>
          <w:szCs w:val="21"/>
        </w:rPr>
        <w:t>promesa</w:t>
      </w:r>
      <w:r w:rsidRPr="00813B26">
        <w:rPr>
          <w:rFonts w:ascii="Arial" w:hAnsi="Arial" w:cs="Arial"/>
          <w:color w:val="4A4A4A"/>
          <w:sz w:val="21"/>
          <w:szCs w:val="21"/>
        </w:rPr>
        <w:t> de suministrar el valor en algún momento en el futuro.</w:t>
      </w:r>
    </w:p>
    <w:p w:rsidR="00813B26" w:rsidRPr="00813B26" w:rsidRDefault="00813B26" w:rsidP="00813B26">
      <w:pPr>
        <w:pStyle w:val="NormalWeb"/>
        <w:shd w:val="clear" w:color="auto" w:fill="FFFFFF"/>
        <w:spacing w:before="0" w:beforeAutospacing="0" w:after="0" w:afterAutospacing="0"/>
        <w:jc w:val="both"/>
        <w:rPr>
          <w:rFonts w:ascii="Arial" w:hAnsi="Arial" w:cs="Arial"/>
          <w:color w:val="4A4A4A"/>
          <w:sz w:val="21"/>
          <w:szCs w:val="21"/>
        </w:rPr>
      </w:pPr>
      <w:r w:rsidRPr="00813B26">
        <w:rPr>
          <w:rFonts w:ascii="Arial" w:hAnsi="Arial" w:cs="Arial"/>
          <w:color w:val="4A4A4A"/>
          <w:sz w:val="21"/>
          <w:szCs w:val="21"/>
        </w:rPr>
        <w:t>‌</w:t>
      </w:r>
    </w:p>
    <w:p w:rsidR="00813B26" w:rsidRPr="00813B26" w:rsidRDefault="00813B26" w:rsidP="00813B26">
      <w:pPr>
        <w:pStyle w:val="NormalWeb"/>
        <w:shd w:val="clear" w:color="auto" w:fill="FFFFFF"/>
        <w:spacing w:before="0" w:beforeAutospacing="0" w:after="0" w:afterAutospacing="0"/>
        <w:jc w:val="both"/>
        <w:rPr>
          <w:rFonts w:ascii="Arial" w:hAnsi="Arial" w:cs="Arial"/>
          <w:color w:val="4A4A4A"/>
          <w:sz w:val="21"/>
          <w:szCs w:val="21"/>
        </w:rPr>
      </w:pPr>
      <w:r w:rsidRPr="00813B26">
        <w:rPr>
          <w:rFonts w:ascii="Arial" w:hAnsi="Arial" w:cs="Arial"/>
          <w:color w:val="4A4A4A"/>
          <w:sz w:val="21"/>
          <w:szCs w:val="21"/>
        </w:rPr>
        <w:t>Una </w:t>
      </w:r>
      <w:r w:rsidRPr="00813B26">
        <w:rPr>
          <w:rStyle w:val="CdigoHTML"/>
          <w:color w:val="4A4A4A"/>
          <w:sz w:val="21"/>
          <w:szCs w:val="21"/>
        </w:rPr>
        <w:t>Promesa</w:t>
      </w:r>
      <w:r w:rsidRPr="00813B26">
        <w:rPr>
          <w:rFonts w:ascii="Arial" w:hAnsi="Arial" w:cs="Arial"/>
          <w:color w:val="4A4A4A"/>
          <w:sz w:val="21"/>
          <w:szCs w:val="21"/>
        </w:rPr>
        <w:t> se encuentra en uno de los siguientes estados:</w:t>
      </w:r>
    </w:p>
    <w:p w:rsidR="00813B26" w:rsidRPr="00813B26" w:rsidRDefault="00813B26" w:rsidP="00813B26">
      <w:pPr>
        <w:pStyle w:val="NormalWeb"/>
        <w:shd w:val="clear" w:color="auto" w:fill="FFFFFF"/>
        <w:spacing w:before="0" w:beforeAutospacing="0" w:after="0" w:afterAutospacing="0"/>
        <w:jc w:val="both"/>
        <w:rPr>
          <w:rFonts w:ascii="Arial" w:hAnsi="Arial" w:cs="Arial"/>
          <w:color w:val="4A4A4A"/>
          <w:sz w:val="21"/>
          <w:szCs w:val="21"/>
        </w:rPr>
      </w:pPr>
      <w:r w:rsidRPr="00813B26">
        <w:rPr>
          <w:rFonts w:ascii="Arial" w:hAnsi="Arial" w:cs="Arial"/>
          <w:color w:val="4A4A4A"/>
          <w:sz w:val="21"/>
          <w:szCs w:val="21"/>
        </w:rPr>
        <w:t>‌</w:t>
      </w:r>
    </w:p>
    <w:p w:rsidR="00813B26" w:rsidRPr="00813B26" w:rsidRDefault="00813B26" w:rsidP="00813B26">
      <w:pPr>
        <w:pStyle w:val="NormalWeb"/>
        <w:numPr>
          <w:ilvl w:val="0"/>
          <w:numId w:val="32"/>
        </w:numPr>
        <w:shd w:val="clear" w:color="auto" w:fill="FFFFFF"/>
        <w:spacing w:before="0" w:beforeAutospacing="0" w:after="0" w:afterAutospacing="0"/>
        <w:ind w:left="0"/>
        <w:jc w:val="both"/>
        <w:rPr>
          <w:rFonts w:ascii="Arial" w:hAnsi="Arial" w:cs="Arial"/>
          <w:color w:val="4A4A4A"/>
          <w:sz w:val="21"/>
          <w:szCs w:val="21"/>
        </w:rPr>
      </w:pPr>
      <w:r w:rsidRPr="00813B26">
        <w:rPr>
          <w:rStyle w:val="nfasis"/>
          <w:rFonts w:ascii="Arial" w:hAnsi="Arial" w:cs="Arial"/>
          <w:color w:val="4A4A4A"/>
          <w:sz w:val="21"/>
          <w:szCs w:val="21"/>
        </w:rPr>
        <w:t>pendiente (</w:t>
      </w:r>
      <w:proofErr w:type="spellStart"/>
      <w:r w:rsidRPr="00813B26">
        <w:rPr>
          <w:rStyle w:val="nfasis"/>
          <w:rFonts w:ascii="Arial" w:hAnsi="Arial" w:cs="Arial"/>
          <w:color w:val="4A4A4A"/>
          <w:sz w:val="21"/>
          <w:szCs w:val="21"/>
        </w:rPr>
        <w:t>pending</w:t>
      </w:r>
      <w:proofErr w:type="spellEnd"/>
      <w:r w:rsidRPr="00813B26">
        <w:rPr>
          <w:rStyle w:val="nfasis"/>
          <w:rFonts w:ascii="Arial" w:hAnsi="Arial" w:cs="Arial"/>
          <w:color w:val="4A4A4A"/>
          <w:sz w:val="21"/>
          <w:szCs w:val="21"/>
        </w:rPr>
        <w:t>)</w:t>
      </w:r>
      <w:r w:rsidRPr="00813B26">
        <w:rPr>
          <w:rFonts w:ascii="Arial" w:hAnsi="Arial" w:cs="Arial"/>
          <w:color w:val="4A4A4A"/>
          <w:sz w:val="21"/>
          <w:szCs w:val="21"/>
        </w:rPr>
        <w:t>: estado inicial, no cumplida o rechazada.</w:t>
      </w:r>
    </w:p>
    <w:p w:rsidR="00813B26" w:rsidRPr="00813B26" w:rsidRDefault="00813B26" w:rsidP="00813B26">
      <w:pPr>
        <w:pStyle w:val="NormalWeb"/>
        <w:numPr>
          <w:ilvl w:val="0"/>
          <w:numId w:val="32"/>
        </w:numPr>
        <w:shd w:val="clear" w:color="auto" w:fill="FFFFFF"/>
        <w:spacing w:before="0" w:beforeAutospacing="0" w:after="0" w:afterAutospacing="0"/>
        <w:ind w:left="0"/>
        <w:jc w:val="both"/>
        <w:rPr>
          <w:rFonts w:ascii="Arial" w:hAnsi="Arial" w:cs="Arial"/>
          <w:color w:val="4A4A4A"/>
          <w:sz w:val="21"/>
          <w:szCs w:val="21"/>
        </w:rPr>
      </w:pPr>
      <w:r w:rsidRPr="00813B26">
        <w:rPr>
          <w:rStyle w:val="nfasis"/>
          <w:rFonts w:ascii="Arial" w:hAnsi="Arial" w:cs="Arial"/>
          <w:color w:val="4A4A4A"/>
          <w:sz w:val="21"/>
          <w:szCs w:val="21"/>
        </w:rPr>
        <w:lastRenderedPageBreak/>
        <w:t>cumplida (</w:t>
      </w:r>
      <w:proofErr w:type="spellStart"/>
      <w:r w:rsidRPr="00813B26">
        <w:rPr>
          <w:rStyle w:val="nfasis"/>
          <w:rFonts w:ascii="Arial" w:hAnsi="Arial" w:cs="Arial"/>
          <w:color w:val="4A4A4A"/>
          <w:sz w:val="21"/>
          <w:szCs w:val="21"/>
        </w:rPr>
        <w:t>fulfilled</w:t>
      </w:r>
      <w:proofErr w:type="spellEnd"/>
      <w:r w:rsidRPr="00813B26">
        <w:rPr>
          <w:rStyle w:val="nfasis"/>
          <w:rFonts w:ascii="Arial" w:hAnsi="Arial" w:cs="Arial"/>
          <w:color w:val="4A4A4A"/>
          <w:sz w:val="21"/>
          <w:szCs w:val="21"/>
        </w:rPr>
        <w:t>)</w:t>
      </w:r>
      <w:r w:rsidRPr="00813B26">
        <w:rPr>
          <w:rFonts w:ascii="Arial" w:hAnsi="Arial" w:cs="Arial"/>
          <w:color w:val="4A4A4A"/>
          <w:sz w:val="21"/>
          <w:szCs w:val="21"/>
        </w:rPr>
        <w:t>: significa que la operación se completó satisfactoriamente.</w:t>
      </w:r>
    </w:p>
    <w:p w:rsidR="00813B26" w:rsidRPr="00813B26" w:rsidRDefault="00813B26" w:rsidP="00813B26">
      <w:pPr>
        <w:pStyle w:val="NormalWeb"/>
        <w:numPr>
          <w:ilvl w:val="0"/>
          <w:numId w:val="32"/>
        </w:numPr>
        <w:shd w:val="clear" w:color="auto" w:fill="FFFFFF"/>
        <w:spacing w:before="0" w:beforeAutospacing="0" w:after="0" w:afterAutospacing="0"/>
        <w:ind w:left="0"/>
        <w:jc w:val="both"/>
        <w:rPr>
          <w:rFonts w:ascii="Arial" w:hAnsi="Arial" w:cs="Arial"/>
          <w:color w:val="4A4A4A"/>
          <w:sz w:val="21"/>
          <w:szCs w:val="21"/>
        </w:rPr>
      </w:pPr>
      <w:r w:rsidRPr="00813B26">
        <w:rPr>
          <w:rStyle w:val="nfasis"/>
          <w:rFonts w:ascii="Arial" w:hAnsi="Arial" w:cs="Arial"/>
          <w:color w:val="4A4A4A"/>
          <w:sz w:val="21"/>
          <w:szCs w:val="21"/>
        </w:rPr>
        <w:t>rechazada (</w:t>
      </w:r>
      <w:proofErr w:type="spellStart"/>
      <w:r w:rsidRPr="00813B26">
        <w:rPr>
          <w:rStyle w:val="nfasis"/>
          <w:rFonts w:ascii="Arial" w:hAnsi="Arial" w:cs="Arial"/>
          <w:color w:val="4A4A4A"/>
          <w:sz w:val="21"/>
          <w:szCs w:val="21"/>
        </w:rPr>
        <w:t>rejected</w:t>
      </w:r>
      <w:proofErr w:type="spellEnd"/>
      <w:r w:rsidRPr="00813B26">
        <w:rPr>
          <w:rStyle w:val="nfasis"/>
          <w:rFonts w:ascii="Arial" w:hAnsi="Arial" w:cs="Arial"/>
          <w:color w:val="4A4A4A"/>
          <w:sz w:val="21"/>
          <w:szCs w:val="21"/>
        </w:rPr>
        <w:t>)</w:t>
      </w:r>
      <w:r w:rsidRPr="00813B26">
        <w:rPr>
          <w:rFonts w:ascii="Arial" w:hAnsi="Arial" w:cs="Arial"/>
          <w:color w:val="4A4A4A"/>
          <w:sz w:val="21"/>
          <w:szCs w:val="21"/>
        </w:rPr>
        <w:t>: significa que la operación falló.</w:t>
      </w:r>
    </w:p>
    <w:p w:rsidR="00813B26" w:rsidRPr="00813B26" w:rsidRDefault="00813B26" w:rsidP="00813B26">
      <w:pPr>
        <w:pStyle w:val="NormalWeb"/>
        <w:shd w:val="clear" w:color="auto" w:fill="FFFFFF"/>
        <w:spacing w:before="0" w:beforeAutospacing="0" w:after="0" w:afterAutospacing="0"/>
        <w:jc w:val="both"/>
        <w:rPr>
          <w:rFonts w:ascii="Arial" w:hAnsi="Arial" w:cs="Arial"/>
          <w:color w:val="4A4A4A"/>
          <w:sz w:val="21"/>
          <w:szCs w:val="21"/>
        </w:rPr>
      </w:pPr>
      <w:r w:rsidRPr="00813B26">
        <w:rPr>
          <w:rFonts w:ascii="Arial" w:hAnsi="Arial" w:cs="Arial"/>
          <w:color w:val="4A4A4A"/>
          <w:sz w:val="21"/>
          <w:szCs w:val="21"/>
        </w:rPr>
        <w:t>‌</w:t>
      </w:r>
    </w:p>
    <w:p w:rsidR="00813B26" w:rsidRPr="00813B26" w:rsidRDefault="00813B26" w:rsidP="00813B26">
      <w:pPr>
        <w:pStyle w:val="NormalWeb"/>
        <w:shd w:val="clear" w:color="auto" w:fill="FFFFFF"/>
        <w:spacing w:before="0" w:beforeAutospacing="0" w:after="0" w:afterAutospacing="0"/>
        <w:jc w:val="both"/>
        <w:rPr>
          <w:rFonts w:ascii="Arial" w:hAnsi="Arial" w:cs="Arial"/>
          <w:color w:val="4A4A4A"/>
          <w:sz w:val="21"/>
          <w:szCs w:val="21"/>
        </w:rPr>
      </w:pPr>
      <w:hyperlink r:id="rId46" w:tgtFrame="_blank" w:history="1">
        <w:proofErr w:type="spellStart"/>
        <w:r w:rsidRPr="00813B26">
          <w:rPr>
            <w:rStyle w:val="CdigoHTML"/>
            <w:color w:val="0791E6"/>
            <w:sz w:val="21"/>
            <w:szCs w:val="21"/>
          </w:rPr>
          <w:t>Promise.all</w:t>
        </w:r>
        <w:proofErr w:type="spellEnd"/>
        <w:r w:rsidRPr="00813B26">
          <w:rPr>
            <w:rStyle w:val="CdigoHTML"/>
            <w:color w:val="0791E6"/>
            <w:sz w:val="21"/>
            <w:szCs w:val="21"/>
          </w:rPr>
          <w:t>(iterable)</w:t>
        </w:r>
      </w:hyperlink>
    </w:p>
    <w:p w:rsidR="00813B26" w:rsidRPr="00813B26" w:rsidRDefault="00813B26" w:rsidP="00813B26">
      <w:pPr>
        <w:pStyle w:val="NormalWeb"/>
        <w:shd w:val="clear" w:color="auto" w:fill="FFFFFF"/>
        <w:spacing w:before="0" w:beforeAutospacing="0" w:after="0" w:afterAutospacing="0"/>
        <w:jc w:val="both"/>
        <w:rPr>
          <w:rFonts w:ascii="Arial" w:hAnsi="Arial" w:cs="Arial"/>
          <w:color w:val="4A4A4A"/>
          <w:sz w:val="21"/>
          <w:szCs w:val="21"/>
        </w:rPr>
      </w:pPr>
      <w:r w:rsidRPr="00813B26">
        <w:rPr>
          <w:rFonts w:ascii="Arial" w:hAnsi="Arial" w:cs="Arial"/>
          <w:color w:val="4A4A4A"/>
          <w:sz w:val="21"/>
          <w:szCs w:val="21"/>
        </w:rPr>
        <w:t>‌</w:t>
      </w:r>
    </w:p>
    <w:p w:rsidR="00813B26" w:rsidRPr="00813B26" w:rsidRDefault="00813B26" w:rsidP="00813B26">
      <w:pPr>
        <w:pStyle w:val="NormalWeb"/>
        <w:shd w:val="clear" w:color="auto" w:fill="FFFFFF"/>
        <w:spacing w:before="0" w:beforeAutospacing="0" w:after="0" w:afterAutospacing="0"/>
        <w:jc w:val="both"/>
        <w:rPr>
          <w:rFonts w:ascii="Arial" w:hAnsi="Arial" w:cs="Arial"/>
          <w:color w:val="4A4A4A"/>
          <w:sz w:val="21"/>
          <w:szCs w:val="21"/>
        </w:rPr>
      </w:pPr>
      <w:r w:rsidRPr="00813B26">
        <w:rPr>
          <w:rFonts w:ascii="Arial" w:hAnsi="Arial" w:cs="Arial"/>
          <w:color w:val="4A4A4A"/>
          <w:sz w:val="21"/>
          <w:szCs w:val="21"/>
        </w:rPr>
        <w:t>Devuelve una de dos promesas: una que se cumple cuando todas las promesas en el argumento iterable han sido cumplidas, o una que se rechaza tan pronto como una de las promesas del argumento iterable es rechazada. Si la promesa retornada es cumplida, lo hace con un arreglo de los valores de las promesas cumplidas en el mismo orden definido en el iterable. Si la promesa retornada es rechazada, es rechazada con la razón de la primera promesa rechazada en el iterable. Este método puede ser útil para agregar resultados de múltiples promesas</w:t>
      </w:r>
    </w:p>
    <w:p w:rsidR="00813B26" w:rsidRPr="00813B26" w:rsidRDefault="00813B26" w:rsidP="00813B26">
      <w:pPr>
        <w:pStyle w:val="NormalWeb"/>
        <w:shd w:val="clear" w:color="auto" w:fill="FFFFFF"/>
        <w:spacing w:before="0" w:beforeAutospacing="0" w:after="0" w:afterAutospacing="0"/>
        <w:jc w:val="both"/>
        <w:rPr>
          <w:rFonts w:ascii="Arial" w:hAnsi="Arial" w:cs="Arial"/>
          <w:color w:val="4A4A4A"/>
          <w:sz w:val="21"/>
          <w:szCs w:val="21"/>
        </w:rPr>
      </w:pPr>
      <w:r w:rsidRPr="00813B26">
        <w:rPr>
          <w:rFonts w:ascii="Arial" w:hAnsi="Arial" w:cs="Arial"/>
          <w:color w:val="4A4A4A"/>
          <w:sz w:val="21"/>
          <w:szCs w:val="21"/>
        </w:rPr>
        <w:t>‌</w:t>
      </w:r>
    </w:p>
    <w:p w:rsidR="00813B26" w:rsidRPr="00813B26" w:rsidRDefault="00813B26" w:rsidP="00813B26">
      <w:pPr>
        <w:pStyle w:val="NormalWeb"/>
        <w:shd w:val="clear" w:color="auto" w:fill="FFFFFF"/>
        <w:spacing w:before="0" w:beforeAutospacing="0" w:after="0" w:afterAutospacing="0"/>
        <w:jc w:val="both"/>
        <w:rPr>
          <w:rFonts w:ascii="Arial" w:hAnsi="Arial" w:cs="Arial"/>
          <w:color w:val="4A4A4A"/>
          <w:sz w:val="21"/>
          <w:szCs w:val="21"/>
        </w:rPr>
      </w:pPr>
      <w:hyperlink r:id="rId47" w:tgtFrame="_blank" w:history="1">
        <w:proofErr w:type="spellStart"/>
        <w:r w:rsidRPr="00813B26">
          <w:rPr>
            <w:rStyle w:val="CdigoHTML"/>
            <w:color w:val="0791E6"/>
            <w:sz w:val="21"/>
            <w:szCs w:val="21"/>
          </w:rPr>
          <w:t>Promise.race</w:t>
        </w:r>
        <w:proofErr w:type="spellEnd"/>
        <w:r w:rsidRPr="00813B26">
          <w:rPr>
            <w:rStyle w:val="CdigoHTML"/>
            <w:color w:val="0791E6"/>
            <w:sz w:val="21"/>
            <w:szCs w:val="21"/>
          </w:rPr>
          <w:t>(iterable)</w:t>
        </w:r>
      </w:hyperlink>
    </w:p>
    <w:p w:rsidR="00813B26" w:rsidRPr="00813B26" w:rsidRDefault="00813B26" w:rsidP="00813B26">
      <w:pPr>
        <w:pStyle w:val="NormalWeb"/>
        <w:shd w:val="clear" w:color="auto" w:fill="FFFFFF"/>
        <w:spacing w:before="0" w:beforeAutospacing="0" w:after="0" w:afterAutospacing="0"/>
        <w:jc w:val="both"/>
        <w:rPr>
          <w:rFonts w:ascii="Arial" w:hAnsi="Arial" w:cs="Arial"/>
          <w:color w:val="4A4A4A"/>
          <w:sz w:val="21"/>
          <w:szCs w:val="21"/>
        </w:rPr>
      </w:pPr>
      <w:r w:rsidRPr="00813B26">
        <w:rPr>
          <w:rFonts w:ascii="Arial" w:hAnsi="Arial" w:cs="Arial"/>
          <w:color w:val="4A4A4A"/>
          <w:sz w:val="21"/>
          <w:szCs w:val="21"/>
        </w:rPr>
        <w:t>‌</w:t>
      </w:r>
    </w:p>
    <w:p w:rsidR="00813B26" w:rsidRDefault="00813B26" w:rsidP="00813B26">
      <w:pPr>
        <w:pStyle w:val="NormalWeb"/>
        <w:shd w:val="clear" w:color="auto" w:fill="FFFFFF"/>
        <w:spacing w:before="0" w:beforeAutospacing="0" w:after="0" w:afterAutospacing="0"/>
        <w:jc w:val="both"/>
        <w:rPr>
          <w:rFonts w:ascii="Arial" w:hAnsi="Arial" w:cs="Arial"/>
          <w:color w:val="4A4A4A"/>
          <w:sz w:val="21"/>
          <w:szCs w:val="21"/>
        </w:rPr>
      </w:pPr>
      <w:r w:rsidRPr="00813B26">
        <w:rPr>
          <w:rFonts w:ascii="Arial" w:hAnsi="Arial" w:cs="Arial"/>
          <w:color w:val="4A4A4A"/>
          <w:sz w:val="21"/>
          <w:szCs w:val="21"/>
        </w:rPr>
        <w:t>Devuelve una promesa que se cumple o rechaza tan pronto como una de las promesas del iterable se cumple o rechaza, con el valor o razón de esa promesa.</w:t>
      </w:r>
    </w:p>
    <w:p w:rsidR="00170434" w:rsidRDefault="00170434" w:rsidP="00813B26">
      <w:pPr>
        <w:pStyle w:val="NormalWeb"/>
        <w:shd w:val="clear" w:color="auto" w:fill="FFFFFF"/>
        <w:spacing w:before="0" w:beforeAutospacing="0" w:after="0" w:afterAutospacing="0"/>
        <w:jc w:val="both"/>
        <w:rPr>
          <w:rFonts w:ascii="Arial" w:hAnsi="Arial" w:cs="Arial"/>
          <w:color w:val="4A4A4A"/>
          <w:sz w:val="21"/>
          <w:szCs w:val="21"/>
        </w:rPr>
      </w:pPr>
    </w:p>
    <w:p w:rsidR="00170434" w:rsidRDefault="00170434" w:rsidP="00813B26">
      <w:pPr>
        <w:pStyle w:val="NormalWeb"/>
        <w:shd w:val="clear" w:color="auto" w:fill="FFFFFF"/>
        <w:spacing w:before="0" w:beforeAutospacing="0" w:after="0" w:afterAutospacing="0"/>
        <w:jc w:val="both"/>
        <w:rPr>
          <w:rFonts w:ascii="Arial" w:hAnsi="Arial" w:cs="Arial"/>
          <w:color w:val="4A4A4A"/>
          <w:sz w:val="21"/>
          <w:szCs w:val="21"/>
        </w:rPr>
      </w:pPr>
    </w:p>
    <w:p w:rsidR="00170434" w:rsidRDefault="00170434" w:rsidP="00170434">
      <w:pPr>
        <w:pStyle w:val="Ttulo1"/>
        <w:rPr>
          <w:u w:val="single"/>
        </w:rPr>
      </w:pPr>
      <w:r w:rsidRPr="00170434">
        <w:rPr>
          <w:u w:val="single"/>
        </w:rPr>
        <w:t>Getters y setters</w:t>
      </w:r>
    </w:p>
    <w:p w:rsidR="00170434" w:rsidRPr="00170434" w:rsidRDefault="00170434" w:rsidP="00170434">
      <w:pPr>
        <w:spacing w:before="0" w:line="240" w:lineRule="auto"/>
        <w:jc w:val="both"/>
        <w:rPr>
          <w:rFonts w:ascii="Arial" w:hAnsi="Arial" w:cs="Arial"/>
          <w:sz w:val="21"/>
          <w:szCs w:val="21"/>
          <w:lang w:val="es-MX"/>
        </w:rPr>
      </w:pPr>
      <w:r w:rsidRPr="00170434">
        <w:rPr>
          <w:rFonts w:ascii="Arial" w:hAnsi="Arial" w:cs="Arial"/>
          <w:sz w:val="21"/>
          <w:szCs w:val="21"/>
          <w:lang w:val="es-MX"/>
        </w:rPr>
        <w:t xml:space="preserve">Los </w:t>
      </w:r>
      <w:proofErr w:type="spellStart"/>
      <w:r w:rsidRPr="00170434">
        <w:rPr>
          <w:rFonts w:ascii="Arial" w:hAnsi="Arial" w:cs="Arial"/>
          <w:sz w:val="21"/>
          <w:szCs w:val="21"/>
          <w:lang w:val="es-MX"/>
        </w:rPr>
        <w:t>getters</w:t>
      </w:r>
      <w:proofErr w:type="spellEnd"/>
      <w:r w:rsidRPr="00170434">
        <w:rPr>
          <w:rFonts w:ascii="Arial" w:hAnsi="Arial" w:cs="Arial"/>
          <w:sz w:val="21"/>
          <w:szCs w:val="21"/>
          <w:lang w:val="es-MX"/>
        </w:rPr>
        <w:t xml:space="preserve"> y </w:t>
      </w:r>
      <w:proofErr w:type="spellStart"/>
      <w:r w:rsidRPr="00170434">
        <w:rPr>
          <w:rFonts w:ascii="Arial" w:hAnsi="Arial" w:cs="Arial"/>
          <w:sz w:val="21"/>
          <w:szCs w:val="21"/>
          <w:lang w:val="es-MX"/>
        </w:rPr>
        <w:t>setters</w:t>
      </w:r>
      <w:proofErr w:type="spellEnd"/>
      <w:r w:rsidRPr="00170434">
        <w:rPr>
          <w:rFonts w:ascii="Arial" w:hAnsi="Arial" w:cs="Arial"/>
          <w:sz w:val="21"/>
          <w:szCs w:val="21"/>
          <w:lang w:val="es-MX"/>
        </w:rPr>
        <w:t xml:space="preserve"> son funciones que podemos usar en un objeto para tener propiedades virtuales. Se usan los </w:t>
      </w:r>
      <w:proofErr w:type="spellStart"/>
      <w:r w:rsidRPr="00170434">
        <w:rPr>
          <w:rFonts w:ascii="Arial" w:hAnsi="Arial" w:cs="Arial"/>
          <w:sz w:val="21"/>
          <w:szCs w:val="21"/>
          <w:lang w:val="es-MX"/>
        </w:rPr>
        <w:t>keywords</w:t>
      </w:r>
      <w:proofErr w:type="spellEnd"/>
      <w:r w:rsidRPr="00170434">
        <w:rPr>
          <w:rFonts w:ascii="Arial" w:hAnsi="Arial" w:cs="Arial"/>
          <w:sz w:val="21"/>
          <w:szCs w:val="21"/>
          <w:lang w:val="es-MX"/>
        </w:rPr>
        <w:t> </w:t>
      </w:r>
      <w:r w:rsidRPr="00170434">
        <w:rPr>
          <w:rFonts w:ascii="Arial" w:hAnsi="Arial" w:cs="Arial"/>
          <w:i/>
          <w:iCs/>
          <w:sz w:val="21"/>
          <w:szCs w:val="21"/>
          <w:lang w:val="es-MX"/>
        </w:rPr>
        <w:t>set</w:t>
      </w:r>
      <w:r w:rsidRPr="00170434">
        <w:rPr>
          <w:rFonts w:ascii="Arial" w:hAnsi="Arial" w:cs="Arial"/>
          <w:sz w:val="21"/>
          <w:szCs w:val="21"/>
          <w:lang w:val="es-MX"/>
        </w:rPr>
        <w:t> y </w:t>
      </w:r>
      <w:proofErr w:type="spellStart"/>
      <w:r w:rsidRPr="00170434">
        <w:rPr>
          <w:rFonts w:ascii="Arial" w:hAnsi="Arial" w:cs="Arial"/>
          <w:i/>
          <w:iCs/>
          <w:sz w:val="21"/>
          <w:szCs w:val="21"/>
          <w:lang w:val="es-MX"/>
        </w:rPr>
        <w:t>get</w:t>
      </w:r>
      <w:proofErr w:type="spellEnd"/>
      <w:r w:rsidRPr="00170434">
        <w:rPr>
          <w:rFonts w:ascii="Arial" w:hAnsi="Arial" w:cs="Arial"/>
          <w:sz w:val="21"/>
          <w:szCs w:val="21"/>
          <w:lang w:val="es-MX"/>
        </w:rPr>
        <w:t> para crear estas propiedades.</w:t>
      </w:r>
    </w:p>
    <w:p w:rsidR="00170434" w:rsidRDefault="00170434" w:rsidP="00170434">
      <w:pPr>
        <w:spacing w:before="0" w:line="240" w:lineRule="auto"/>
        <w:jc w:val="both"/>
        <w:rPr>
          <w:rFonts w:ascii="Arial" w:hAnsi="Arial" w:cs="Arial"/>
          <w:sz w:val="21"/>
          <w:szCs w:val="21"/>
          <w:lang w:val="es-MX"/>
        </w:rPr>
      </w:pPr>
      <w:r w:rsidRPr="00170434">
        <w:rPr>
          <w:rFonts w:ascii="Arial" w:hAnsi="Arial" w:cs="Arial"/>
          <w:sz w:val="21"/>
          <w:szCs w:val="21"/>
          <w:lang w:val="es-MX"/>
        </w:rPr>
        <w:t>Estas propiedades al ser funciones pueden llevar una validación de por medio y ser usadas con el operador de asignación como si fueran una variable más dentro del objeto.</w:t>
      </w:r>
    </w:p>
    <w:p w:rsidR="00170434" w:rsidRPr="00170434" w:rsidRDefault="00170434" w:rsidP="00170434">
      <w:pPr>
        <w:spacing w:before="0" w:after="0" w:line="240" w:lineRule="auto"/>
        <w:jc w:val="both"/>
        <w:rPr>
          <w:rFonts w:ascii="Times New Roman" w:eastAsia="Times New Roman" w:hAnsi="Times New Roman" w:cs="Times New Roman"/>
          <w:color w:val="4A4A4A"/>
          <w:sz w:val="21"/>
          <w:szCs w:val="21"/>
          <w:lang w:val="en-US" w:eastAsia="es-MX"/>
        </w:rPr>
      </w:pPr>
      <w:r w:rsidRPr="00170434">
        <w:rPr>
          <w:rFonts w:ascii="Times New Roman" w:eastAsia="Times New Roman" w:hAnsi="Times New Roman" w:cs="Times New Roman"/>
          <w:color w:val="4A4A4A"/>
          <w:sz w:val="21"/>
          <w:szCs w:val="21"/>
          <w:lang w:val="es-MX" w:eastAsia="es-MX"/>
        </w:rPr>
        <w:t xml:space="preserve">Me parece </w:t>
      </w:r>
      <w:proofErr w:type="gramStart"/>
      <w:r w:rsidRPr="00170434">
        <w:rPr>
          <w:rFonts w:ascii="Times New Roman" w:eastAsia="Times New Roman" w:hAnsi="Times New Roman" w:cs="Times New Roman"/>
          <w:color w:val="4A4A4A"/>
          <w:sz w:val="21"/>
          <w:szCs w:val="21"/>
          <w:lang w:val="es-MX" w:eastAsia="es-MX"/>
        </w:rPr>
        <w:t>que</w:t>
      </w:r>
      <w:proofErr w:type="gramEnd"/>
      <w:r w:rsidRPr="00170434">
        <w:rPr>
          <w:rFonts w:ascii="Times New Roman" w:eastAsia="Times New Roman" w:hAnsi="Times New Roman" w:cs="Times New Roman"/>
          <w:color w:val="4A4A4A"/>
          <w:sz w:val="21"/>
          <w:szCs w:val="21"/>
          <w:lang w:val="es-MX" w:eastAsia="es-MX"/>
        </w:rPr>
        <w:t xml:space="preserve"> aunque se aborda la funcionalidad de los </w:t>
      </w:r>
      <w:proofErr w:type="spellStart"/>
      <w:r w:rsidRPr="00170434">
        <w:rPr>
          <w:rFonts w:ascii="Times New Roman" w:eastAsia="Times New Roman" w:hAnsi="Times New Roman" w:cs="Times New Roman"/>
          <w:color w:val="4A4A4A"/>
          <w:sz w:val="21"/>
          <w:szCs w:val="21"/>
          <w:lang w:val="es-MX" w:eastAsia="es-MX"/>
        </w:rPr>
        <w:t>getters</w:t>
      </w:r>
      <w:proofErr w:type="spellEnd"/>
      <w:r w:rsidRPr="00170434">
        <w:rPr>
          <w:rFonts w:ascii="Times New Roman" w:eastAsia="Times New Roman" w:hAnsi="Times New Roman" w:cs="Times New Roman"/>
          <w:color w:val="4A4A4A"/>
          <w:sz w:val="21"/>
          <w:szCs w:val="21"/>
          <w:lang w:val="es-MX" w:eastAsia="es-MX"/>
        </w:rPr>
        <w:t xml:space="preserve"> y </w:t>
      </w:r>
      <w:proofErr w:type="spellStart"/>
      <w:r w:rsidRPr="00170434">
        <w:rPr>
          <w:rFonts w:ascii="Times New Roman" w:eastAsia="Times New Roman" w:hAnsi="Times New Roman" w:cs="Times New Roman"/>
          <w:color w:val="4A4A4A"/>
          <w:sz w:val="21"/>
          <w:szCs w:val="21"/>
          <w:lang w:val="es-MX" w:eastAsia="es-MX"/>
        </w:rPr>
        <w:t>setters</w:t>
      </w:r>
      <w:proofErr w:type="spellEnd"/>
      <w:r w:rsidRPr="00170434">
        <w:rPr>
          <w:rFonts w:ascii="Times New Roman" w:eastAsia="Times New Roman" w:hAnsi="Times New Roman" w:cs="Times New Roman"/>
          <w:color w:val="4A4A4A"/>
          <w:sz w:val="21"/>
          <w:szCs w:val="21"/>
          <w:lang w:val="es-MX" w:eastAsia="es-MX"/>
        </w:rPr>
        <w:t xml:space="preserve">, en el contexto en el cual se explica, no facilita su comprensión. </w:t>
      </w:r>
      <w:r w:rsidRPr="00170434">
        <w:rPr>
          <w:rFonts w:ascii="Times New Roman" w:eastAsia="Times New Roman" w:hAnsi="Times New Roman" w:cs="Times New Roman"/>
          <w:color w:val="4A4A4A"/>
          <w:sz w:val="21"/>
          <w:szCs w:val="21"/>
          <w:lang w:val="en-US" w:eastAsia="es-MX"/>
        </w:rPr>
        <w:t xml:space="preserve">Este </w:t>
      </w:r>
      <w:proofErr w:type="spellStart"/>
      <w:r w:rsidRPr="00170434">
        <w:rPr>
          <w:rFonts w:ascii="Times New Roman" w:eastAsia="Times New Roman" w:hAnsi="Times New Roman" w:cs="Times New Roman"/>
          <w:color w:val="4A4A4A"/>
          <w:sz w:val="21"/>
          <w:szCs w:val="21"/>
          <w:lang w:val="en-US" w:eastAsia="es-MX"/>
        </w:rPr>
        <w:t>seria</w:t>
      </w:r>
      <w:proofErr w:type="spellEnd"/>
      <w:r w:rsidRPr="00170434">
        <w:rPr>
          <w:rFonts w:ascii="Times New Roman" w:eastAsia="Times New Roman" w:hAnsi="Times New Roman" w:cs="Times New Roman"/>
          <w:color w:val="4A4A4A"/>
          <w:sz w:val="21"/>
          <w:szCs w:val="21"/>
          <w:lang w:val="en-US" w:eastAsia="es-MX"/>
        </w:rPr>
        <w:t xml:space="preserve"> un </w:t>
      </w:r>
      <w:proofErr w:type="spellStart"/>
      <w:r w:rsidRPr="00170434">
        <w:rPr>
          <w:rFonts w:ascii="Times New Roman" w:eastAsia="Times New Roman" w:hAnsi="Times New Roman" w:cs="Times New Roman"/>
          <w:color w:val="4A4A4A"/>
          <w:sz w:val="21"/>
          <w:szCs w:val="21"/>
          <w:lang w:val="en-US" w:eastAsia="es-MX"/>
        </w:rPr>
        <w:t>resumen</w:t>
      </w:r>
      <w:proofErr w:type="spellEnd"/>
      <w:r w:rsidRPr="00170434">
        <w:rPr>
          <w:rFonts w:ascii="Times New Roman" w:eastAsia="Times New Roman" w:hAnsi="Times New Roman" w:cs="Times New Roman"/>
          <w:color w:val="4A4A4A"/>
          <w:sz w:val="21"/>
          <w:szCs w:val="21"/>
          <w:lang w:val="en-US" w:eastAsia="es-MX"/>
        </w:rPr>
        <w:t>:</w:t>
      </w:r>
    </w:p>
    <w:p w:rsidR="00170434" w:rsidRPr="00170434" w:rsidRDefault="00170434" w:rsidP="00170434">
      <w:pPr>
        <w:spacing w:before="0" w:after="0" w:line="240" w:lineRule="auto"/>
        <w:jc w:val="both"/>
        <w:rPr>
          <w:rFonts w:ascii="Times New Roman" w:eastAsia="Times New Roman" w:hAnsi="Times New Roman" w:cs="Times New Roman"/>
          <w:color w:val="4A4A4A"/>
          <w:sz w:val="21"/>
          <w:szCs w:val="21"/>
          <w:lang w:val="en-US" w:eastAsia="es-MX"/>
        </w:rPr>
      </w:pPr>
      <w:r w:rsidRPr="00170434">
        <w:rPr>
          <w:rFonts w:ascii="Times New Roman" w:eastAsia="Times New Roman" w:hAnsi="Times New Roman" w:cs="Times New Roman"/>
          <w:b/>
          <w:bCs/>
          <w:color w:val="4A4A4A"/>
          <w:sz w:val="21"/>
          <w:szCs w:val="21"/>
          <w:lang w:val="en-US" w:eastAsia="es-MX"/>
        </w:rPr>
        <w:t>Getters</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b/>
          <w:bCs/>
          <w:color w:val="F92672"/>
          <w:sz w:val="21"/>
          <w:szCs w:val="21"/>
          <w:lang w:val="en-US" w:eastAsia="es-MX"/>
        </w:rPr>
        <w:t>let</w:t>
      </w:r>
      <w:r w:rsidRPr="00170434">
        <w:rPr>
          <w:rFonts w:ascii="Courier New" w:eastAsia="Times New Roman" w:hAnsi="Courier New" w:cs="Courier New"/>
          <w:color w:val="FFFFFF"/>
          <w:sz w:val="21"/>
          <w:szCs w:val="21"/>
          <w:lang w:val="en-US" w:eastAsia="es-MX"/>
        </w:rPr>
        <w:t xml:space="preserve"> person = {</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w:t>
      </w:r>
      <w:proofErr w:type="spellStart"/>
      <w:r w:rsidRPr="00170434">
        <w:rPr>
          <w:rFonts w:ascii="Courier New" w:eastAsia="Times New Roman" w:hAnsi="Courier New" w:cs="Courier New"/>
          <w:color w:val="BF79DB"/>
          <w:sz w:val="21"/>
          <w:szCs w:val="21"/>
          <w:lang w:val="en-US" w:eastAsia="es-MX"/>
        </w:rPr>
        <w:t>name</w:t>
      </w:r>
      <w:r w:rsidRPr="00170434">
        <w:rPr>
          <w:rFonts w:ascii="Courier New" w:eastAsia="Times New Roman" w:hAnsi="Courier New" w:cs="Courier New"/>
          <w:color w:val="FFFFFF"/>
          <w:sz w:val="21"/>
          <w:szCs w:val="21"/>
          <w:lang w:val="en-US" w:eastAsia="es-MX"/>
        </w:rPr>
        <w:t>:</w:t>
      </w:r>
      <w:r w:rsidRPr="00170434">
        <w:rPr>
          <w:rFonts w:ascii="Courier New" w:eastAsia="Times New Roman" w:hAnsi="Courier New" w:cs="Courier New"/>
          <w:color w:val="A6E22E"/>
          <w:sz w:val="21"/>
          <w:szCs w:val="21"/>
          <w:lang w:val="en-US" w:eastAsia="es-MX"/>
        </w:rPr>
        <w:t>'Miguel</w:t>
      </w:r>
      <w:proofErr w:type="spellEnd"/>
      <w:r w:rsidRPr="00170434">
        <w:rPr>
          <w:rFonts w:ascii="Courier New" w:eastAsia="Times New Roman" w:hAnsi="Courier New" w:cs="Courier New"/>
          <w:color w:val="A6E22E"/>
          <w:sz w:val="21"/>
          <w:szCs w:val="21"/>
          <w:lang w:val="en-US" w:eastAsia="es-MX"/>
        </w:rPr>
        <w:t>'</w:t>
      </w:r>
      <w:r w:rsidRPr="00170434">
        <w:rPr>
          <w:rFonts w:ascii="Courier New" w:eastAsia="Times New Roman" w:hAnsi="Courier New" w:cs="Courier New"/>
          <w:color w:val="FFFFFF"/>
          <w:sz w:val="21"/>
          <w:szCs w:val="21"/>
          <w:lang w:val="en-US" w:eastAsia="es-MX"/>
        </w:rPr>
        <w:t>,</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w:t>
      </w:r>
      <w:proofErr w:type="spellStart"/>
      <w:r w:rsidRPr="00170434">
        <w:rPr>
          <w:rFonts w:ascii="Courier New" w:eastAsia="Times New Roman" w:hAnsi="Courier New" w:cs="Courier New"/>
          <w:color w:val="BF79DB"/>
          <w:sz w:val="21"/>
          <w:szCs w:val="21"/>
          <w:lang w:val="en-US" w:eastAsia="es-MX"/>
        </w:rPr>
        <w:t>last_name</w:t>
      </w:r>
      <w:r w:rsidRPr="00170434">
        <w:rPr>
          <w:rFonts w:ascii="Courier New" w:eastAsia="Times New Roman" w:hAnsi="Courier New" w:cs="Courier New"/>
          <w:color w:val="FFFFFF"/>
          <w:sz w:val="21"/>
          <w:szCs w:val="21"/>
          <w:lang w:val="en-US" w:eastAsia="es-MX"/>
        </w:rPr>
        <w:t>:</w:t>
      </w:r>
      <w:r w:rsidRPr="00170434">
        <w:rPr>
          <w:rFonts w:ascii="Courier New" w:eastAsia="Times New Roman" w:hAnsi="Courier New" w:cs="Courier New"/>
          <w:color w:val="A6E22E"/>
          <w:sz w:val="21"/>
          <w:szCs w:val="21"/>
          <w:lang w:val="en-US" w:eastAsia="es-MX"/>
        </w:rPr>
        <w:t>'Soler</w:t>
      </w:r>
      <w:proofErr w:type="spellEnd"/>
      <w:r w:rsidRPr="00170434">
        <w:rPr>
          <w:rFonts w:ascii="Courier New" w:eastAsia="Times New Roman" w:hAnsi="Courier New" w:cs="Courier New"/>
          <w:color w:val="A6E22E"/>
          <w:sz w:val="21"/>
          <w:szCs w:val="21"/>
          <w:lang w:val="en-US" w:eastAsia="es-MX"/>
        </w:rPr>
        <w:t>'</w:t>
      </w:r>
      <w:r w:rsidRPr="00170434">
        <w:rPr>
          <w:rFonts w:ascii="Courier New" w:eastAsia="Times New Roman" w:hAnsi="Courier New" w:cs="Courier New"/>
          <w:color w:val="FFFFFF"/>
          <w:sz w:val="21"/>
          <w:szCs w:val="21"/>
          <w:lang w:val="en-US" w:eastAsia="es-MX"/>
        </w:rPr>
        <w:t>,</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w:t>
      </w:r>
      <w:r w:rsidRPr="00170434">
        <w:rPr>
          <w:rFonts w:ascii="Courier New" w:eastAsia="Times New Roman" w:hAnsi="Courier New" w:cs="Courier New"/>
          <w:color w:val="BF79DB"/>
          <w:sz w:val="21"/>
          <w:szCs w:val="21"/>
          <w:lang w:val="en-US" w:eastAsia="es-MX"/>
        </w:rPr>
        <w:t>age</w:t>
      </w:r>
      <w:r w:rsidRPr="00170434">
        <w:rPr>
          <w:rFonts w:ascii="Courier New" w:eastAsia="Times New Roman" w:hAnsi="Courier New" w:cs="Courier New"/>
          <w:color w:val="FFFFFF"/>
          <w:sz w:val="21"/>
          <w:szCs w:val="21"/>
          <w:lang w:val="en-US" w:eastAsia="es-MX"/>
        </w:rPr>
        <w:t>:28,</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w:t>
      </w:r>
      <w:proofErr w:type="gramStart"/>
      <w:r w:rsidRPr="00170434">
        <w:rPr>
          <w:rFonts w:ascii="Courier New" w:eastAsia="Times New Roman" w:hAnsi="Courier New" w:cs="Courier New"/>
          <w:color w:val="BF79DB"/>
          <w:sz w:val="21"/>
          <w:szCs w:val="21"/>
          <w:lang w:val="en-US" w:eastAsia="es-MX"/>
        </w:rPr>
        <w:t>languages</w:t>
      </w:r>
      <w:r w:rsidRPr="00170434">
        <w:rPr>
          <w:rFonts w:ascii="Courier New" w:eastAsia="Times New Roman" w:hAnsi="Courier New" w:cs="Courier New"/>
          <w:color w:val="FFFFFF"/>
          <w:sz w:val="21"/>
          <w:szCs w:val="21"/>
          <w:lang w:val="en-US" w:eastAsia="es-MX"/>
        </w:rPr>
        <w:t>:[</w:t>
      </w:r>
      <w:proofErr w:type="gramEnd"/>
      <w:r w:rsidRPr="00170434">
        <w:rPr>
          <w:rFonts w:ascii="Courier New" w:eastAsia="Times New Roman" w:hAnsi="Courier New" w:cs="Courier New"/>
          <w:color w:val="A6E22E"/>
          <w:sz w:val="21"/>
          <w:szCs w:val="21"/>
          <w:lang w:val="en-US" w:eastAsia="es-MX"/>
        </w:rPr>
        <w:t>'</w:t>
      </w:r>
      <w:proofErr w:type="spellStart"/>
      <w:r w:rsidRPr="00170434">
        <w:rPr>
          <w:rFonts w:ascii="Courier New" w:eastAsia="Times New Roman" w:hAnsi="Courier New" w:cs="Courier New"/>
          <w:color w:val="A6E22E"/>
          <w:sz w:val="21"/>
          <w:szCs w:val="21"/>
          <w:lang w:val="en-US" w:eastAsia="es-MX"/>
        </w:rPr>
        <w:t>js</w:t>
      </w:r>
      <w:proofErr w:type="spellEnd"/>
      <w:r w:rsidRPr="00170434">
        <w:rPr>
          <w:rFonts w:ascii="Courier New" w:eastAsia="Times New Roman" w:hAnsi="Courier New" w:cs="Courier New"/>
          <w:color w:val="A6E22E"/>
          <w:sz w:val="21"/>
          <w:szCs w:val="21"/>
          <w:lang w:val="en-US" w:eastAsia="es-MX"/>
        </w:rPr>
        <w:t>'</w:t>
      </w:r>
      <w:r w:rsidRPr="00170434">
        <w:rPr>
          <w:rFonts w:ascii="Courier New" w:eastAsia="Times New Roman" w:hAnsi="Courier New" w:cs="Courier New"/>
          <w:color w:val="FFFFFF"/>
          <w:sz w:val="21"/>
          <w:szCs w:val="21"/>
          <w:lang w:val="en-US" w:eastAsia="es-MX"/>
        </w:rPr>
        <w:t>,</w:t>
      </w:r>
      <w:r w:rsidRPr="00170434">
        <w:rPr>
          <w:rFonts w:ascii="Courier New" w:eastAsia="Times New Roman" w:hAnsi="Courier New" w:cs="Courier New"/>
          <w:color w:val="A6E22E"/>
          <w:sz w:val="21"/>
          <w:szCs w:val="21"/>
          <w:lang w:val="en-US" w:eastAsia="es-MX"/>
        </w:rPr>
        <w:t>'</w:t>
      </w:r>
      <w:proofErr w:type="spellStart"/>
      <w:r w:rsidRPr="00170434">
        <w:rPr>
          <w:rFonts w:ascii="Courier New" w:eastAsia="Times New Roman" w:hAnsi="Courier New" w:cs="Courier New"/>
          <w:color w:val="A6E22E"/>
          <w:sz w:val="21"/>
          <w:szCs w:val="21"/>
          <w:lang w:val="en-US" w:eastAsia="es-MX"/>
        </w:rPr>
        <w:t>css</w:t>
      </w:r>
      <w:proofErr w:type="spellEnd"/>
      <w:r w:rsidRPr="00170434">
        <w:rPr>
          <w:rFonts w:ascii="Courier New" w:eastAsia="Times New Roman" w:hAnsi="Courier New" w:cs="Courier New"/>
          <w:color w:val="A6E22E"/>
          <w:sz w:val="21"/>
          <w:szCs w:val="21"/>
          <w:lang w:val="en-US" w:eastAsia="es-MX"/>
        </w:rPr>
        <w:t>'</w:t>
      </w:r>
      <w:r w:rsidRPr="00170434">
        <w:rPr>
          <w:rFonts w:ascii="Courier New" w:eastAsia="Times New Roman" w:hAnsi="Courier New" w:cs="Courier New"/>
          <w:color w:val="FFFFFF"/>
          <w:sz w:val="21"/>
          <w:szCs w:val="21"/>
          <w:lang w:val="en-US" w:eastAsia="es-MX"/>
        </w:rPr>
        <w:t>,</w:t>
      </w:r>
      <w:r w:rsidRPr="00170434">
        <w:rPr>
          <w:rFonts w:ascii="Courier New" w:eastAsia="Times New Roman" w:hAnsi="Courier New" w:cs="Courier New"/>
          <w:color w:val="A6E22E"/>
          <w:sz w:val="21"/>
          <w:szCs w:val="21"/>
          <w:lang w:val="en-US" w:eastAsia="es-MX"/>
        </w:rPr>
        <w:t>'react'</w:t>
      </w:r>
      <w:r w:rsidRPr="00170434">
        <w:rPr>
          <w:rFonts w:ascii="Courier New" w:eastAsia="Times New Roman" w:hAnsi="Courier New" w:cs="Courier New"/>
          <w:color w:val="FFFFFF"/>
          <w:sz w:val="21"/>
          <w:szCs w:val="21"/>
          <w:lang w:val="en-US" w:eastAsia="es-MX"/>
        </w:rPr>
        <w:t>],</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get </w:t>
      </w:r>
      <w:proofErr w:type="gramStart"/>
      <w:r w:rsidRPr="00170434">
        <w:rPr>
          <w:rFonts w:ascii="Courier New" w:eastAsia="Times New Roman" w:hAnsi="Courier New" w:cs="Courier New"/>
          <w:color w:val="FFFFFF"/>
          <w:sz w:val="21"/>
          <w:szCs w:val="21"/>
          <w:lang w:val="en-US" w:eastAsia="es-MX"/>
        </w:rPr>
        <w:t>skills(</w:t>
      </w:r>
      <w:proofErr w:type="gramEnd"/>
      <w:r w:rsidRPr="00170434">
        <w:rPr>
          <w:rFonts w:ascii="Courier New" w:eastAsia="Times New Roman" w:hAnsi="Courier New" w:cs="Courier New"/>
          <w:color w:val="FFFFFF"/>
          <w:sz w:val="21"/>
          <w:szCs w:val="21"/>
          <w:lang w:val="en-US" w:eastAsia="es-MX"/>
        </w:rPr>
        <w:t>){</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w:t>
      </w:r>
      <w:r w:rsidRPr="00170434">
        <w:rPr>
          <w:rFonts w:ascii="Courier New" w:eastAsia="Times New Roman" w:hAnsi="Courier New" w:cs="Courier New"/>
          <w:b/>
          <w:bCs/>
          <w:color w:val="F92672"/>
          <w:sz w:val="21"/>
          <w:szCs w:val="21"/>
          <w:lang w:val="en-US" w:eastAsia="es-MX"/>
        </w:rPr>
        <w:t>return</w:t>
      </w:r>
      <w:r w:rsidRPr="00170434">
        <w:rPr>
          <w:rFonts w:ascii="Courier New" w:eastAsia="Times New Roman" w:hAnsi="Courier New" w:cs="Courier New"/>
          <w:color w:val="FFFFFF"/>
          <w:sz w:val="21"/>
          <w:szCs w:val="21"/>
          <w:lang w:val="en-US" w:eastAsia="es-MX"/>
        </w:rPr>
        <w:t xml:space="preserve"> </w:t>
      </w:r>
      <w:proofErr w:type="spellStart"/>
      <w:proofErr w:type="gramStart"/>
      <w:r w:rsidRPr="00170434">
        <w:rPr>
          <w:rFonts w:ascii="Courier New" w:eastAsia="Times New Roman" w:hAnsi="Courier New" w:cs="Courier New"/>
          <w:b/>
          <w:bCs/>
          <w:color w:val="F92672"/>
          <w:sz w:val="21"/>
          <w:szCs w:val="21"/>
          <w:lang w:val="en-US" w:eastAsia="es-MX"/>
        </w:rPr>
        <w:t>this</w:t>
      </w:r>
      <w:r w:rsidRPr="00170434">
        <w:rPr>
          <w:rFonts w:ascii="Courier New" w:eastAsia="Times New Roman" w:hAnsi="Courier New" w:cs="Courier New"/>
          <w:color w:val="FFFFFF"/>
          <w:sz w:val="21"/>
          <w:szCs w:val="21"/>
          <w:lang w:val="en-US" w:eastAsia="es-MX"/>
        </w:rPr>
        <w:t>.languages</w:t>
      </w:r>
      <w:proofErr w:type="spellEnd"/>
      <w:proofErr w:type="gramEnd"/>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s-MX" w:eastAsia="es-MX"/>
        </w:rPr>
      </w:pPr>
      <w:r w:rsidRPr="00170434">
        <w:rPr>
          <w:rFonts w:ascii="Courier New" w:eastAsia="Times New Roman" w:hAnsi="Courier New" w:cs="Courier New"/>
          <w:color w:val="FFFFFF"/>
          <w:sz w:val="21"/>
          <w:szCs w:val="21"/>
          <w:lang w:val="es-MX" w:eastAsia="es-MX"/>
        </w:rPr>
        <w:t>}</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s-MX" w:eastAsia="es-MX"/>
        </w:rPr>
      </w:pP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s-MX" w:eastAsia="es-MX"/>
        </w:rPr>
      </w:pPr>
      <w:r w:rsidRPr="00170434">
        <w:rPr>
          <w:rFonts w:ascii="Courier New" w:eastAsia="Times New Roman" w:hAnsi="Courier New" w:cs="Courier New"/>
          <w:color w:val="A6E22E"/>
          <w:sz w:val="21"/>
          <w:szCs w:val="21"/>
          <w:lang w:val="es-MX" w:eastAsia="es-MX"/>
        </w:rPr>
        <w:t>console</w:t>
      </w:r>
      <w:r w:rsidRPr="00170434">
        <w:rPr>
          <w:rFonts w:ascii="Courier New" w:eastAsia="Times New Roman" w:hAnsi="Courier New" w:cs="Courier New"/>
          <w:color w:val="FFFFFF"/>
          <w:sz w:val="21"/>
          <w:szCs w:val="21"/>
          <w:lang w:val="es-MX" w:eastAsia="es-MX"/>
        </w:rPr>
        <w:t>.log(</w:t>
      </w:r>
      <w:proofErr w:type="spellStart"/>
      <w:proofErr w:type="gramStart"/>
      <w:r w:rsidRPr="00170434">
        <w:rPr>
          <w:rFonts w:ascii="Courier New" w:eastAsia="Times New Roman" w:hAnsi="Courier New" w:cs="Courier New"/>
          <w:color w:val="FFFFFF"/>
          <w:sz w:val="21"/>
          <w:szCs w:val="21"/>
          <w:lang w:val="es-MX" w:eastAsia="es-MX"/>
        </w:rPr>
        <w:t>person.skills</w:t>
      </w:r>
      <w:proofErr w:type="spellEnd"/>
      <w:proofErr w:type="gramEnd"/>
      <w:r w:rsidRPr="00170434">
        <w:rPr>
          <w:rFonts w:ascii="Courier New" w:eastAsia="Times New Roman" w:hAnsi="Courier New" w:cs="Courier New"/>
          <w:color w:val="FFFFFF"/>
          <w:sz w:val="21"/>
          <w:szCs w:val="21"/>
          <w:lang w:val="es-MX" w:eastAsia="es-MX"/>
        </w:rPr>
        <w:t>)</w:t>
      </w:r>
    </w:p>
    <w:p w:rsidR="00170434" w:rsidRPr="00170434" w:rsidRDefault="00170434" w:rsidP="00170434">
      <w:pPr>
        <w:spacing w:before="0" w:after="0" w:line="240" w:lineRule="auto"/>
        <w:jc w:val="both"/>
        <w:rPr>
          <w:rFonts w:ascii="Times New Roman" w:eastAsia="Times New Roman" w:hAnsi="Times New Roman" w:cs="Times New Roman"/>
          <w:color w:val="4A4A4A"/>
          <w:sz w:val="21"/>
          <w:szCs w:val="21"/>
          <w:lang w:val="es-MX" w:eastAsia="es-MX"/>
        </w:rPr>
      </w:pPr>
      <w:r w:rsidRPr="00170434">
        <w:rPr>
          <w:rFonts w:ascii="Times New Roman" w:eastAsia="Times New Roman" w:hAnsi="Times New Roman" w:cs="Times New Roman"/>
          <w:color w:val="4A4A4A"/>
          <w:sz w:val="21"/>
          <w:szCs w:val="21"/>
          <w:lang w:val="es-MX" w:eastAsia="es-MX"/>
        </w:rPr>
        <w:t xml:space="preserve">En este caso estoy retornando el valor de </w:t>
      </w:r>
      <w:proofErr w:type="spellStart"/>
      <w:r w:rsidRPr="00170434">
        <w:rPr>
          <w:rFonts w:ascii="Times New Roman" w:eastAsia="Times New Roman" w:hAnsi="Times New Roman" w:cs="Times New Roman"/>
          <w:color w:val="4A4A4A"/>
          <w:sz w:val="21"/>
          <w:szCs w:val="21"/>
          <w:lang w:val="es-MX" w:eastAsia="es-MX"/>
        </w:rPr>
        <w:t>languages</w:t>
      </w:r>
      <w:proofErr w:type="spellEnd"/>
      <w:r w:rsidRPr="00170434">
        <w:rPr>
          <w:rFonts w:ascii="Times New Roman" w:eastAsia="Times New Roman" w:hAnsi="Times New Roman" w:cs="Times New Roman"/>
          <w:color w:val="4A4A4A"/>
          <w:sz w:val="21"/>
          <w:szCs w:val="21"/>
          <w:lang w:val="es-MX" w:eastAsia="es-MX"/>
        </w:rPr>
        <w:t xml:space="preserve"> </w:t>
      </w:r>
      <w:proofErr w:type="spellStart"/>
      <w:r w:rsidRPr="00170434">
        <w:rPr>
          <w:rFonts w:ascii="Times New Roman" w:eastAsia="Times New Roman" w:hAnsi="Times New Roman" w:cs="Times New Roman"/>
          <w:color w:val="4A4A4A"/>
          <w:sz w:val="21"/>
          <w:szCs w:val="21"/>
          <w:lang w:val="es-MX" w:eastAsia="es-MX"/>
        </w:rPr>
        <w:t>atraves</w:t>
      </w:r>
      <w:proofErr w:type="spellEnd"/>
      <w:r w:rsidRPr="00170434">
        <w:rPr>
          <w:rFonts w:ascii="Times New Roman" w:eastAsia="Times New Roman" w:hAnsi="Times New Roman" w:cs="Times New Roman"/>
          <w:color w:val="4A4A4A"/>
          <w:sz w:val="21"/>
          <w:szCs w:val="21"/>
          <w:lang w:val="es-MX" w:eastAsia="es-MX"/>
        </w:rPr>
        <w:t xml:space="preserve"> de un </w:t>
      </w:r>
      <w:proofErr w:type="spellStart"/>
      <w:r w:rsidRPr="00170434">
        <w:rPr>
          <w:rFonts w:ascii="Times New Roman" w:eastAsia="Times New Roman" w:hAnsi="Times New Roman" w:cs="Times New Roman"/>
          <w:color w:val="4A4A4A"/>
          <w:sz w:val="21"/>
          <w:szCs w:val="21"/>
          <w:lang w:val="es-MX" w:eastAsia="es-MX"/>
        </w:rPr>
        <w:t>getter</w:t>
      </w:r>
      <w:proofErr w:type="spellEnd"/>
      <w:r w:rsidRPr="00170434">
        <w:rPr>
          <w:rFonts w:ascii="Times New Roman" w:eastAsia="Times New Roman" w:hAnsi="Times New Roman" w:cs="Times New Roman"/>
          <w:color w:val="4A4A4A"/>
          <w:sz w:val="21"/>
          <w:szCs w:val="21"/>
          <w:lang w:val="es-MX" w:eastAsia="es-MX"/>
        </w:rPr>
        <w:t xml:space="preserve"> llamado </w:t>
      </w:r>
      <w:proofErr w:type="spellStart"/>
      <w:r w:rsidRPr="00170434">
        <w:rPr>
          <w:rFonts w:ascii="Times New Roman" w:eastAsia="Times New Roman" w:hAnsi="Times New Roman" w:cs="Times New Roman"/>
          <w:color w:val="4A4A4A"/>
          <w:sz w:val="21"/>
          <w:szCs w:val="21"/>
          <w:lang w:val="es-MX" w:eastAsia="es-MX"/>
        </w:rPr>
        <w:t>skills</w:t>
      </w:r>
      <w:proofErr w:type="spellEnd"/>
      <w:r w:rsidRPr="00170434">
        <w:rPr>
          <w:rFonts w:ascii="Times New Roman" w:eastAsia="Times New Roman" w:hAnsi="Times New Roman" w:cs="Times New Roman"/>
          <w:color w:val="4A4A4A"/>
          <w:sz w:val="21"/>
          <w:szCs w:val="21"/>
          <w:lang w:val="es-MX" w:eastAsia="es-MX"/>
        </w:rPr>
        <w:t>, pero para ver mejor su uso, mira este ejemplo:</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b/>
          <w:bCs/>
          <w:color w:val="F92672"/>
          <w:sz w:val="21"/>
          <w:szCs w:val="21"/>
          <w:lang w:val="en-US" w:eastAsia="es-MX"/>
        </w:rPr>
        <w:t>let</w:t>
      </w:r>
      <w:r w:rsidRPr="00170434">
        <w:rPr>
          <w:rFonts w:ascii="Courier New" w:eastAsia="Times New Roman" w:hAnsi="Courier New" w:cs="Courier New"/>
          <w:color w:val="FFFFFF"/>
          <w:sz w:val="21"/>
          <w:szCs w:val="21"/>
          <w:lang w:val="en-US" w:eastAsia="es-MX"/>
        </w:rPr>
        <w:t xml:space="preserve"> person = {</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w:t>
      </w:r>
      <w:proofErr w:type="spellStart"/>
      <w:r w:rsidRPr="00170434">
        <w:rPr>
          <w:rFonts w:ascii="Courier New" w:eastAsia="Times New Roman" w:hAnsi="Courier New" w:cs="Courier New"/>
          <w:color w:val="BF79DB"/>
          <w:sz w:val="21"/>
          <w:szCs w:val="21"/>
          <w:lang w:val="en-US" w:eastAsia="es-MX"/>
        </w:rPr>
        <w:t>name</w:t>
      </w:r>
      <w:r w:rsidRPr="00170434">
        <w:rPr>
          <w:rFonts w:ascii="Courier New" w:eastAsia="Times New Roman" w:hAnsi="Courier New" w:cs="Courier New"/>
          <w:color w:val="FFFFFF"/>
          <w:sz w:val="21"/>
          <w:szCs w:val="21"/>
          <w:lang w:val="en-US" w:eastAsia="es-MX"/>
        </w:rPr>
        <w:t>:</w:t>
      </w:r>
      <w:r w:rsidRPr="00170434">
        <w:rPr>
          <w:rFonts w:ascii="Courier New" w:eastAsia="Times New Roman" w:hAnsi="Courier New" w:cs="Courier New"/>
          <w:color w:val="A6E22E"/>
          <w:sz w:val="21"/>
          <w:szCs w:val="21"/>
          <w:lang w:val="en-US" w:eastAsia="es-MX"/>
        </w:rPr>
        <w:t>'Miguel</w:t>
      </w:r>
      <w:proofErr w:type="spellEnd"/>
      <w:r w:rsidRPr="00170434">
        <w:rPr>
          <w:rFonts w:ascii="Courier New" w:eastAsia="Times New Roman" w:hAnsi="Courier New" w:cs="Courier New"/>
          <w:color w:val="A6E22E"/>
          <w:sz w:val="21"/>
          <w:szCs w:val="21"/>
          <w:lang w:val="en-US" w:eastAsia="es-MX"/>
        </w:rPr>
        <w:t>'</w:t>
      </w:r>
      <w:r w:rsidRPr="00170434">
        <w:rPr>
          <w:rFonts w:ascii="Courier New" w:eastAsia="Times New Roman" w:hAnsi="Courier New" w:cs="Courier New"/>
          <w:color w:val="FFFFFF"/>
          <w:sz w:val="21"/>
          <w:szCs w:val="21"/>
          <w:lang w:val="en-US" w:eastAsia="es-MX"/>
        </w:rPr>
        <w:t>,</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w:t>
      </w:r>
      <w:proofErr w:type="spellStart"/>
      <w:r w:rsidRPr="00170434">
        <w:rPr>
          <w:rFonts w:ascii="Courier New" w:eastAsia="Times New Roman" w:hAnsi="Courier New" w:cs="Courier New"/>
          <w:color w:val="BF79DB"/>
          <w:sz w:val="21"/>
          <w:szCs w:val="21"/>
          <w:lang w:val="en-US" w:eastAsia="es-MX"/>
        </w:rPr>
        <w:t>last_name</w:t>
      </w:r>
      <w:r w:rsidRPr="00170434">
        <w:rPr>
          <w:rFonts w:ascii="Courier New" w:eastAsia="Times New Roman" w:hAnsi="Courier New" w:cs="Courier New"/>
          <w:color w:val="FFFFFF"/>
          <w:sz w:val="21"/>
          <w:szCs w:val="21"/>
          <w:lang w:val="en-US" w:eastAsia="es-MX"/>
        </w:rPr>
        <w:t>:</w:t>
      </w:r>
      <w:r w:rsidRPr="00170434">
        <w:rPr>
          <w:rFonts w:ascii="Courier New" w:eastAsia="Times New Roman" w:hAnsi="Courier New" w:cs="Courier New"/>
          <w:color w:val="A6E22E"/>
          <w:sz w:val="21"/>
          <w:szCs w:val="21"/>
          <w:lang w:val="en-US" w:eastAsia="es-MX"/>
        </w:rPr>
        <w:t>'Soler</w:t>
      </w:r>
      <w:proofErr w:type="spellEnd"/>
      <w:r w:rsidRPr="00170434">
        <w:rPr>
          <w:rFonts w:ascii="Courier New" w:eastAsia="Times New Roman" w:hAnsi="Courier New" w:cs="Courier New"/>
          <w:color w:val="A6E22E"/>
          <w:sz w:val="21"/>
          <w:szCs w:val="21"/>
          <w:lang w:val="en-US" w:eastAsia="es-MX"/>
        </w:rPr>
        <w:t>'</w:t>
      </w:r>
      <w:r w:rsidRPr="00170434">
        <w:rPr>
          <w:rFonts w:ascii="Courier New" w:eastAsia="Times New Roman" w:hAnsi="Courier New" w:cs="Courier New"/>
          <w:color w:val="FFFFFF"/>
          <w:sz w:val="21"/>
          <w:szCs w:val="21"/>
          <w:lang w:val="en-US" w:eastAsia="es-MX"/>
        </w:rPr>
        <w:t>,</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w:t>
      </w:r>
      <w:r w:rsidRPr="00170434">
        <w:rPr>
          <w:rFonts w:ascii="Courier New" w:eastAsia="Times New Roman" w:hAnsi="Courier New" w:cs="Courier New"/>
          <w:color w:val="BF79DB"/>
          <w:sz w:val="21"/>
          <w:szCs w:val="21"/>
          <w:lang w:val="en-US" w:eastAsia="es-MX"/>
        </w:rPr>
        <w:t>age</w:t>
      </w:r>
      <w:r w:rsidRPr="00170434">
        <w:rPr>
          <w:rFonts w:ascii="Courier New" w:eastAsia="Times New Roman" w:hAnsi="Courier New" w:cs="Courier New"/>
          <w:color w:val="FFFFFF"/>
          <w:sz w:val="21"/>
          <w:szCs w:val="21"/>
          <w:lang w:val="en-US" w:eastAsia="es-MX"/>
        </w:rPr>
        <w:t>:28,</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w:t>
      </w:r>
      <w:proofErr w:type="gramStart"/>
      <w:r w:rsidRPr="00170434">
        <w:rPr>
          <w:rFonts w:ascii="Courier New" w:eastAsia="Times New Roman" w:hAnsi="Courier New" w:cs="Courier New"/>
          <w:color w:val="BF79DB"/>
          <w:sz w:val="21"/>
          <w:szCs w:val="21"/>
          <w:lang w:val="en-US" w:eastAsia="es-MX"/>
        </w:rPr>
        <w:t>languages</w:t>
      </w:r>
      <w:r w:rsidRPr="00170434">
        <w:rPr>
          <w:rFonts w:ascii="Courier New" w:eastAsia="Times New Roman" w:hAnsi="Courier New" w:cs="Courier New"/>
          <w:color w:val="FFFFFF"/>
          <w:sz w:val="21"/>
          <w:szCs w:val="21"/>
          <w:lang w:val="en-US" w:eastAsia="es-MX"/>
        </w:rPr>
        <w:t>:[</w:t>
      </w:r>
      <w:proofErr w:type="gramEnd"/>
      <w:r w:rsidRPr="00170434">
        <w:rPr>
          <w:rFonts w:ascii="Courier New" w:eastAsia="Times New Roman" w:hAnsi="Courier New" w:cs="Courier New"/>
          <w:color w:val="A6E22E"/>
          <w:sz w:val="21"/>
          <w:szCs w:val="21"/>
          <w:lang w:val="en-US" w:eastAsia="es-MX"/>
        </w:rPr>
        <w:t>'</w:t>
      </w:r>
      <w:proofErr w:type="spellStart"/>
      <w:r w:rsidRPr="00170434">
        <w:rPr>
          <w:rFonts w:ascii="Courier New" w:eastAsia="Times New Roman" w:hAnsi="Courier New" w:cs="Courier New"/>
          <w:color w:val="A6E22E"/>
          <w:sz w:val="21"/>
          <w:szCs w:val="21"/>
          <w:lang w:val="en-US" w:eastAsia="es-MX"/>
        </w:rPr>
        <w:t>js</w:t>
      </w:r>
      <w:proofErr w:type="spellEnd"/>
      <w:r w:rsidRPr="00170434">
        <w:rPr>
          <w:rFonts w:ascii="Courier New" w:eastAsia="Times New Roman" w:hAnsi="Courier New" w:cs="Courier New"/>
          <w:color w:val="A6E22E"/>
          <w:sz w:val="21"/>
          <w:szCs w:val="21"/>
          <w:lang w:val="en-US" w:eastAsia="es-MX"/>
        </w:rPr>
        <w:t>'</w:t>
      </w:r>
      <w:r w:rsidRPr="00170434">
        <w:rPr>
          <w:rFonts w:ascii="Courier New" w:eastAsia="Times New Roman" w:hAnsi="Courier New" w:cs="Courier New"/>
          <w:color w:val="FFFFFF"/>
          <w:sz w:val="21"/>
          <w:szCs w:val="21"/>
          <w:lang w:val="en-US" w:eastAsia="es-MX"/>
        </w:rPr>
        <w:t>,</w:t>
      </w:r>
      <w:r w:rsidRPr="00170434">
        <w:rPr>
          <w:rFonts w:ascii="Courier New" w:eastAsia="Times New Roman" w:hAnsi="Courier New" w:cs="Courier New"/>
          <w:color w:val="A6E22E"/>
          <w:sz w:val="21"/>
          <w:szCs w:val="21"/>
          <w:lang w:val="en-US" w:eastAsia="es-MX"/>
        </w:rPr>
        <w:t>'</w:t>
      </w:r>
      <w:proofErr w:type="spellStart"/>
      <w:r w:rsidRPr="00170434">
        <w:rPr>
          <w:rFonts w:ascii="Courier New" w:eastAsia="Times New Roman" w:hAnsi="Courier New" w:cs="Courier New"/>
          <w:color w:val="A6E22E"/>
          <w:sz w:val="21"/>
          <w:szCs w:val="21"/>
          <w:lang w:val="en-US" w:eastAsia="es-MX"/>
        </w:rPr>
        <w:t>css</w:t>
      </w:r>
      <w:proofErr w:type="spellEnd"/>
      <w:r w:rsidRPr="00170434">
        <w:rPr>
          <w:rFonts w:ascii="Courier New" w:eastAsia="Times New Roman" w:hAnsi="Courier New" w:cs="Courier New"/>
          <w:color w:val="A6E22E"/>
          <w:sz w:val="21"/>
          <w:szCs w:val="21"/>
          <w:lang w:val="en-US" w:eastAsia="es-MX"/>
        </w:rPr>
        <w:t>'</w:t>
      </w:r>
      <w:r w:rsidRPr="00170434">
        <w:rPr>
          <w:rFonts w:ascii="Courier New" w:eastAsia="Times New Roman" w:hAnsi="Courier New" w:cs="Courier New"/>
          <w:color w:val="FFFFFF"/>
          <w:sz w:val="21"/>
          <w:szCs w:val="21"/>
          <w:lang w:val="en-US" w:eastAsia="es-MX"/>
        </w:rPr>
        <w:t>,</w:t>
      </w:r>
      <w:r w:rsidRPr="00170434">
        <w:rPr>
          <w:rFonts w:ascii="Courier New" w:eastAsia="Times New Roman" w:hAnsi="Courier New" w:cs="Courier New"/>
          <w:color w:val="A6E22E"/>
          <w:sz w:val="21"/>
          <w:szCs w:val="21"/>
          <w:lang w:val="en-US" w:eastAsia="es-MX"/>
        </w:rPr>
        <w:t>'react'</w:t>
      </w:r>
      <w:r w:rsidRPr="00170434">
        <w:rPr>
          <w:rFonts w:ascii="Courier New" w:eastAsia="Times New Roman" w:hAnsi="Courier New" w:cs="Courier New"/>
          <w:color w:val="FFFFFF"/>
          <w:sz w:val="21"/>
          <w:szCs w:val="21"/>
          <w:lang w:val="en-US" w:eastAsia="es-MX"/>
        </w:rPr>
        <w:t>],</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get </w:t>
      </w:r>
      <w:proofErr w:type="spellStart"/>
      <w:proofErr w:type="gramStart"/>
      <w:r w:rsidRPr="00170434">
        <w:rPr>
          <w:rFonts w:ascii="Courier New" w:eastAsia="Times New Roman" w:hAnsi="Courier New" w:cs="Courier New"/>
          <w:color w:val="FFFFFF"/>
          <w:sz w:val="21"/>
          <w:szCs w:val="21"/>
          <w:lang w:val="en-US" w:eastAsia="es-MX"/>
        </w:rPr>
        <w:t>fullName</w:t>
      </w:r>
      <w:proofErr w:type="spellEnd"/>
      <w:r w:rsidRPr="00170434">
        <w:rPr>
          <w:rFonts w:ascii="Courier New" w:eastAsia="Times New Roman" w:hAnsi="Courier New" w:cs="Courier New"/>
          <w:color w:val="FFFFFF"/>
          <w:sz w:val="21"/>
          <w:szCs w:val="21"/>
          <w:lang w:val="en-US" w:eastAsia="es-MX"/>
        </w:rPr>
        <w:t>(</w:t>
      </w:r>
      <w:proofErr w:type="gramEnd"/>
      <w:r w:rsidRPr="00170434">
        <w:rPr>
          <w:rFonts w:ascii="Courier New" w:eastAsia="Times New Roman" w:hAnsi="Courier New" w:cs="Courier New"/>
          <w:color w:val="FFFFFF"/>
          <w:sz w:val="21"/>
          <w:szCs w:val="21"/>
          <w:lang w:val="en-US" w:eastAsia="es-MX"/>
        </w:rPr>
        <w:t>){</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w:t>
      </w:r>
      <w:r w:rsidRPr="00170434">
        <w:rPr>
          <w:rFonts w:ascii="Courier New" w:eastAsia="Times New Roman" w:hAnsi="Courier New" w:cs="Courier New"/>
          <w:b/>
          <w:bCs/>
          <w:color w:val="F92672"/>
          <w:sz w:val="21"/>
          <w:szCs w:val="21"/>
          <w:lang w:val="en-US" w:eastAsia="es-MX"/>
        </w:rPr>
        <w:t>return</w:t>
      </w:r>
      <w:r w:rsidRPr="00170434">
        <w:rPr>
          <w:rFonts w:ascii="Courier New" w:eastAsia="Times New Roman" w:hAnsi="Courier New" w:cs="Courier New"/>
          <w:color w:val="FFFFFF"/>
          <w:sz w:val="21"/>
          <w:szCs w:val="21"/>
          <w:lang w:val="en-US" w:eastAsia="es-MX"/>
        </w:rPr>
        <w:t xml:space="preserve"> </w:t>
      </w:r>
      <w:r w:rsidRPr="00170434">
        <w:rPr>
          <w:rFonts w:ascii="Courier New" w:eastAsia="Times New Roman" w:hAnsi="Courier New" w:cs="Courier New"/>
          <w:color w:val="A6E22E"/>
          <w:sz w:val="21"/>
          <w:szCs w:val="21"/>
          <w:lang w:val="en-US" w:eastAsia="es-MX"/>
        </w:rPr>
        <w:t>`${this.name} ${</w:t>
      </w:r>
      <w:proofErr w:type="spellStart"/>
      <w:proofErr w:type="gramStart"/>
      <w:r w:rsidRPr="00170434">
        <w:rPr>
          <w:rFonts w:ascii="Courier New" w:eastAsia="Times New Roman" w:hAnsi="Courier New" w:cs="Courier New"/>
          <w:color w:val="A6E22E"/>
          <w:sz w:val="21"/>
          <w:szCs w:val="21"/>
          <w:lang w:val="en-US" w:eastAsia="es-MX"/>
        </w:rPr>
        <w:t>this.last</w:t>
      </w:r>
      <w:proofErr w:type="gramEnd"/>
      <w:r w:rsidRPr="00170434">
        <w:rPr>
          <w:rFonts w:ascii="Courier New" w:eastAsia="Times New Roman" w:hAnsi="Courier New" w:cs="Courier New"/>
          <w:color w:val="A6E22E"/>
          <w:sz w:val="21"/>
          <w:szCs w:val="21"/>
          <w:lang w:val="en-US" w:eastAsia="es-MX"/>
        </w:rPr>
        <w:t>_name</w:t>
      </w:r>
      <w:proofErr w:type="spellEnd"/>
      <w:r w:rsidRPr="00170434">
        <w:rPr>
          <w:rFonts w:ascii="Courier New" w:eastAsia="Times New Roman" w:hAnsi="Courier New" w:cs="Courier New"/>
          <w:color w:val="A6E22E"/>
          <w:sz w:val="21"/>
          <w:szCs w:val="21"/>
          <w:lang w:val="en-US" w:eastAsia="es-MX"/>
        </w:rPr>
        <w:t>}`</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s-MX" w:eastAsia="es-MX"/>
        </w:rPr>
      </w:pPr>
      <w:r w:rsidRPr="00170434">
        <w:rPr>
          <w:rFonts w:ascii="Courier New" w:eastAsia="Times New Roman" w:hAnsi="Courier New" w:cs="Courier New"/>
          <w:color w:val="FFFFFF"/>
          <w:sz w:val="21"/>
          <w:szCs w:val="21"/>
          <w:lang w:val="en-US" w:eastAsia="es-MX"/>
        </w:rPr>
        <w:t xml:space="preserve">  </w:t>
      </w:r>
      <w:r w:rsidRPr="00170434">
        <w:rPr>
          <w:rFonts w:ascii="Courier New" w:eastAsia="Times New Roman" w:hAnsi="Courier New" w:cs="Courier New"/>
          <w:color w:val="FFFFFF"/>
          <w:sz w:val="21"/>
          <w:szCs w:val="21"/>
          <w:lang w:val="es-MX" w:eastAsia="es-MX"/>
        </w:rPr>
        <w:t>}</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s-MX" w:eastAsia="es-MX"/>
        </w:rPr>
      </w:pPr>
      <w:r w:rsidRPr="00170434">
        <w:rPr>
          <w:rFonts w:ascii="Courier New" w:eastAsia="Times New Roman" w:hAnsi="Courier New" w:cs="Courier New"/>
          <w:color w:val="FFFFFF"/>
          <w:sz w:val="21"/>
          <w:szCs w:val="21"/>
          <w:lang w:val="es-MX" w:eastAsia="es-MX"/>
        </w:rPr>
        <w:t>}</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s-MX" w:eastAsia="es-MX"/>
        </w:rPr>
      </w:pP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s-MX" w:eastAsia="es-MX"/>
        </w:rPr>
      </w:pPr>
      <w:r w:rsidRPr="00170434">
        <w:rPr>
          <w:rFonts w:ascii="Courier New" w:eastAsia="Times New Roman" w:hAnsi="Courier New" w:cs="Courier New"/>
          <w:color w:val="A6E22E"/>
          <w:sz w:val="21"/>
          <w:szCs w:val="21"/>
          <w:lang w:val="es-MX" w:eastAsia="es-MX"/>
        </w:rPr>
        <w:t>console</w:t>
      </w:r>
      <w:r w:rsidRPr="00170434">
        <w:rPr>
          <w:rFonts w:ascii="Courier New" w:eastAsia="Times New Roman" w:hAnsi="Courier New" w:cs="Courier New"/>
          <w:color w:val="FFFFFF"/>
          <w:sz w:val="21"/>
          <w:szCs w:val="21"/>
          <w:lang w:val="es-MX" w:eastAsia="es-MX"/>
        </w:rPr>
        <w:t>.log(</w:t>
      </w:r>
      <w:proofErr w:type="spellStart"/>
      <w:proofErr w:type="gramStart"/>
      <w:r w:rsidRPr="00170434">
        <w:rPr>
          <w:rFonts w:ascii="Courier New" w:eastAsia="Times New Roman" w:hAnsi="Courier New" w:cs="Courier New"/>
          <w:color w:val="FFFFFF"/>
          <w:sz w:val="21"/>
          <w:szCs w:val="21"/>
          <w:lang w:val="es-MX" w:eastAsia="es-MX"/>
        </w:rPr>
        <w:t>person.fullName</w:t>
      </w:r>
      <w:proofErr w:type="spellEnd"/>
      <w:proofErr w:type="gramEnd"/>
      <w:r w:rsidRPr="00170434">
        <w:rPr>
          <w:rFonts w:ascii="Courier New" w:eastAsia="Times New Roman" w:hAnsi="Courier New" w:cs="Courier New"/>
          <w:color w:val="FFFFFF"/>
          <w:sz w:val="21"/>
          <w:szCs w:val="21"/>
          <w:lang w:val="es-MX" w:eastAsia="es-MX"/>
        </w:rPr>
        <w:t>)</w:t>
      </w:r>
    </w:p>
    <w:p w:rsidR="00170434" w:rsidRDefault="00170434" w:rsidP="00170434">
      <w:pPr>
        <w:spacing w:before="0" w:after="0" w:line="240" w:lineRule="auto"/>
        <w:jc w:val="both"/>
        <w:rPr>
          <w:rFonts w:ascii="Times New Roman" w:eastAsia="Times New Roman" w:hAnsi="Times New Roman" w:cs="Times New Roman"/>
          <w:color w:val="4A4A4A"/>
          <w:sz w:val="21"/>
          <w:szCs w:val="21"/>
          <w:lang w:val="es-MX" w:eastAsia="es-MX"/>
        </w:rPr>
      </w:pPr>
    </w:p>
    <w:p w:rsidR="00170434" w:rsidRDefault="00170434" w:rsidP="00170434">
      <w:pPr>
        <w:spacing w:before="0" w:after="0" w:line="240" w:lineRule="auto"/>
        <w:jc w:val="both"/>
        <w:rPr>
          <w:rFonts w:ascii="Times New Roman" w:eastAsia="Times New Roman" w:hAnsi="Times New Roman" w:cs="Times New Roman"/>
          <w:color w:val="4A4A4A"/>
          <w:sz w:val="21"/>
          <w:szCs w:val="21"/>
          <w:lang w:val="es-MX" w:eastAsia="es-MX"/>
        </w:rPr>
      </w:pPr>
    </w:p>
    <w:p w:rsidR="00170434" w:rsidRDefault="00170434" w:rsidP="00170434">
      <w:pPr>
        <w:spacing w:before="0" w:after="0" w:line="240" w:lineRule="auto"/>
        <w:jc w:val="both"/>
        <w:rPr>
          <w:rFonts w:ascii="Times New Roman" w:eastAsia="Times New Roman" w:hAnsi="Times New Roman" w:cs="Times New Roman"/>
          <w:color w:val="4A4A4A"/>
          <w:sz w:val="21"/>
          <w:szCs w:val="21"/>
          <w:lang w:val="es-MX" w:eastAsia="es-MX"/>
        </w:rPr>
      </w:pPr>
    </w:p>
    <w:p w:rsidR="00170434" w:rsidRPr="00170434" w:rsidRDefault="00170434" w:rsidP="00170434">
      <w:pPr>
        <w:spacing w:before="0" w:after="0" w:line="240" w:lineRule="auto"/>
        <w:jc w:val="both"/>
        <w:rPr>
          <w:rFonts w:ascii="Times New Roman" w:eastAsia="Times New Roman" w:hAnsi="Times New Roman" w:cs="Times New Roman"/>
          <w:color w:val="4A4A4A"/>
          <w:sz w:val="21"/>
          <w:szCs w:val="21"/>
          <w:lang w:val="es-MX" w:eastAsia="es-MX"/>
        </w:rPr>
      </w:pPr>
      <w:bookmarkStart w:id="1" w:name="_GoBack"/>
      <w:bookmarkEnd w:id="1"/>
      <w:r w:rsidRPr="00170434">
        <w:rPr>
          <w:rFonts w:ascii="Times New Roman" w:eastAsia="Times New Roman" w:hAnsi="Times New Roman" w:cs="Times New Roman"/>
          <w:color w:val="4A4A4A"/>
          <w:sz w:val="21"/>
          <w:szCs w:val="21"/>
          <w:lang w:val="es-MX" w:eastAsia="es-MX"/>
        </w:rPr>
        <w:t>En este caso estoy retornando el nombre completo (</w:t>
      </w:r>
      <w:proofErr w:type="spellStart"/>
      <w:r w:rsidRPr="00170434">
        <w:rPr>
          <w:rFonts w:ascii="Times New Roman" w:eastAsia="Times New Roman" w:hAnsi="Times New Roman" w:cs="Times New Roman"/>
          <w:color w:val="4A4A4A"/>
          <w:sz w:val="21"/>
          <w:szCs w:val="21"/>
          <w:lang w:val="es-MX" w:eastAsia="es-MX"/>
        </w:rPr>
        <w:t>fullName</w:t>
      </w:r>
      <w:proofErr w:type="spellEnd"/>
      <w:r w:rsidRPr="00170434">
        <w:rPr>
          <w:rFonts w:ascii="Times New Roman" w:eastAsia="Times New Roman" w:hAnsi="Times New Roman" w:cs="Times New Roman"/>
          <w:color w:val="4A4A4A"/>
          <w:sz w:val="21"/>
          <w:szCs w:val="21"/>
          <w:lang w:val="es-MX" w:eastAsia="es-MX"/>
        </w:rPr>
        <w:t xml:space="preserve">), como una propiedad del objeto </w:t>
      </w:r>
      <w:proofErr w:type="spellStart"/>
      <w:r w:rsidRPr="00170434">
        <w:rPr>
          <w:rFonts w:ascii="Times New Roman" w:eastAsia="Times New Roman" w:hAnsi="Times New Roman" w:cs="Times New Roman"/>
          <w:color w:val="4A4A4A"/>
          <w:sz w:val="21"/>
          <w:szCs w:val="21"/>
          <w:lang w:val="es-MX" w:eastAsia="es-MX"/>
        </w:rPr>
        <w:t>person</w:t>
      </w:r>
      <w:proofErr w:type="spellEnd"/>
      <w:r w:rsidRPr="00170434">
        <w:rPr>
          <w:rFonts w:ascii="Times New Roman" w:eastAsia="Times New Roman" w:hAnsi="Times New Roman" w:cs="Times New Roman"/>
          <w:color w:val="4A4A4A"/>
          <w:sz w:val="21"/>
          <w:szCs w:val="21"/>
          <w:lang w:val="es-MX" w:eastAsia="es-MX"/>
        </w:rPr>
        <w:t xml:space="preserve">. El </w:t>
      </w:r>
      <w:proofErr w:type="spellStart"/>
      <w:r w:rsidRPr="00170434">
        <w:rPr>
          <w:rFonts w:ascii="Times New Roman" w:eastAsia="Times New Roman" w:hAnsi="Times New Roman" w:cs="Times New Roman"/>
          <w:color w:val="4A4A4A"/>
          <w:sz w:val="21"/>
          <w:szCs w:val="21"/>
          <w:lang w:val="es-MX" w:eastAsia="es-MX"/>
        </w:rPr>
        <w:t>fullName</w:t>
      </w:r>
      <w:proofErr w:type="spellEnd"/>
      <w:r w:rsidRPr="00170434">
        <w:rPr>
          <w:rFonts w:ascii="Times New Roman" w:eastAsia="Times New Roman" w:hAnsi="Times New Roman" w:cs="Times New Roman"/>
          <w:color w:val="4A4A4A"/>
          <w:sz w:val="21"/>
          <w:szCs w:val="21"/>
          <w:lang w:val="es-MX" w:eastAsia="es-MX"/>
        </w:rPr>
        <w:t xml:space="preserve"> también lo podría traer a través de un método de la siguiente forma:</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b/>
          <w:bCs/>
          <w:color w:val="F92672"/>
          <w:sz w:val="21"/>
          <w:szCs w:val="21"/>
          <w:lang w:val="en-US" w:eastAsia="es-MX"/>
        </w:rPr>
        <w:lastRenderedPageBreak/>
        <w:t>let</w:t>
      </w:r>
      <w:r w:rsidRPr="00170434">
        <w:rPr>
          <w:rFonts w:ascii="Courier New" w:eastAsia="Times New Roman" w:hAnsi="Courier New" w:cs="Courier New"/>
          <w:color w:val="FFFFFF"/>
          <w:sz w:val="21"/>
          <w:szCs w:val="21"/>
          <w:lang w:val="en-US" w:eastAsia="es-MX"/>
        </w:rPr>
        <w:t xml:space="preserve"> person = {</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w:t>
      </w:r>
      <w:proofErr w:type="spellStart"/>
      <w:r w:rsidRPr="00170434">
        <w:rPr>
          <w:rFonts w:ascii="Courier New" w:eastAsia="Times New Roman" w:hAnsi="Courier New" w:cs="Courier New"/>
          <w:color w:val="BF79DB"/>
          <w:sz w:val="21"/>
          <w:szCs w:val="21"/>
          <w:lang w:val="en-US" w:eastAsia="es-MX"/>
        </w:rPr>
        <w:t>name</w:t>
      </w:r>
      <w:r w:rsidRPr="00170434">
        <w:rPr>
          <w:rFonts w:ascii="Courier New" w:eastAsia="Times New Roman" w:hAnsi="Courier New" w:cs="Courier New"/>
          <w:color w:val="FFFFFF"/>
          <w:sz w:val="21"/>
          <w:szCs w:val="21"/>
          <w:lang w:val="en-US" w:eastAsia="es-MX"/>
        </w:rPr>
        <w:t>:</w:t>
      </w:r>
      <w:r w:rsidRPr="00170434">
        <w:rPr>
          <w:rFonts w:ascii="Courier New" w:eastAsia="Times New Roman" w:hAnsi="Courier New" w:cs="Courier New"/>
          <w:color w:val="A6E22E"/>
          <w:sz w:val="21"/>
          <w:szCs w:val="21"/>
          <w:lang w:val="en-US" w:eastAsia="es-MX"/>
        </w:rPr>
        <w:t>'Miguel</w:t>
      </w:r>
      <w:proofErr w:type="spellEnd"/>
      <w:r w:rsidRPr="00170434">
        <w:rPr>
          <w:rFonts w:ascii="Courier New" w:eastAsia="Times New Roman" w:hAnsi="Courier New" w:cs="Courier New"/>
          <w:color w:val="A6E22E"/>
          <w:sz w:val="21"/>
          <w:szCs w:val="21"/>
          <w:lang w:val="en-US" w:eastAsia="es-MX"/>
        </w:rPr>
        <w:t>'</w:t>
      </w:r>
      <w:r w:rsidRPr="00170434">
        <w:rPr>
          <w:rFonts w:ascii="Courier New" w:eastAsia="Times New Roman" w:hAnsi="Courier New" w:cs="Courier New"/>
          <w:color w:val="FFFFFF"/>
          <w:sz w:val="21"/>
          <w:szCs w:val="21"/>
          <w:lang w:val="en-US" w:eastAsia="es-MX"/>
        </w:rPr>
        <w:t>,</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w:t>
      </w:r>
      <w:proofErr w:type="spellStart"/>
      <w:r w:rsidRPr="00170434">
        <w:rPr>
          <w:rFonts w:ascii="Courier New" w:eastAsia="Times New Roman" w:hAnsi="Courier New" w:cs="Courier New"/>
          <w:color w:val="BF79DB"/>
          <w:sz w:val="21"/>
          <w:szCs w:val="21"/>
          <w:lang w:val="en-US" w:eastAsia="es-MX"/>
        </w:rPr>
        <w:t>last_name</w:t>
      </w:r>
      <w:r w:rsidRPr="00170434">
        <w:rPr>
          <w:rFonts w:ascii="Courier New" w:eastAsia="Times New Roman" w:hAnsi="Courier New" w:cs="Courier New"/>
          <w:color w:val="FFFFFF"/>
          <w:sz w:val="21"/>
          <w:szCs w:val="21"/>
          <w:lang w:val="en-US" w:eastAsia="es-MX"/>
        </w:rPr>
        <w:t>:</w:t>
      </w:r>
      <w:r w:rsidRPr="00170434">
        <w:rPr>
          <w:rFonts w:ascii="Courier New" w:eastAsia="Times New Roman" w:hAnsi="Courier New" w:cs="Courier New"/>
          <w:color w:val="A6E22E"/>
          <w:sz w:val="21"/>
          <w:szCs w:val="21"/>
          <w:lang w:val="en-US" w:eastAsia="es-MX"/>
        </w:rPr>
        <w:t>'Soler</w:t>
      </w:r>
      <w:proofErr w:type="spellEnd"/>
      <w:r w:rsidRPr="00170434">
        <w:rPr>
          <w:rFonts w:ascii="Courier New" w:eastAsia="Times New Roman" w:hAnsi="Courier New" w:cs="Courier New"/>
          <w:color w:val="A6E22E"/>
          <w:sz w:val="21"/>
          <w:szCs w:val="21"/>
          <w:lang w:val="en-US" w:eastAsia="es-MX"/>
        </w:rPr>
        <w:t>'</w:t>
      </w:r>
      <w:r w:rsidRPr="00170434">
        <w:rPr>
          <w:rFonts w:ascii="Courier New" w:eastAsia="Times New Roman" w:hAnsi="Courier New" w:cs="Courier New"/>
          <w:color w:val="FFFFFF"/>
          <w:sz w:val="21"/>
          <w:szCs w:val="21"/>
          <w:lang w:val="en-US" w:eastAsia="es-MX"/>
        </w:rPr>
        <w:t>,</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w:t>
      </w:r>
      <w:r w:rsidRPr="00170434">
        <w:rPr>
          <w:rFonts w:ascii="Courier New" w:eastAsia="Times New Roman" w:hAnsi="Courier New" w:cs="Courier New"/>
          <w:color w:val="BF79DB"/>
          <w:sz w:val="21"/>
          <w:szCs w:val="21"/>
          <w:lang w:val="en-US" w:eastAsia="es-MX"/>
        </w:rPr>
        <w:t>age</w:t>
      </w:r>
      <w:r w:rsidRPr="00170434">
        <w:rPr>
          <w:rFonts w:ascii="Courier New" w:eastAsia="Times New Roman" w:hAnsi="Courier New" w:cs="Courier New"/>
          <w:color w:val="FFFFFF"/>
          <w:sz w:val="21"/>
          <w:szCs w:val="21"/>
          <w:lang w:val="en-US" w:eastAsia="es-MX"/>
        </w:rPr>
        <w:t>:28,</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w:t>
      </w:r>
      <w:proofErr w:type="gramStart"/>
      <w:r w:rsidRPr="00170434">
        <w:rPr>
          <w:rFonts w:ascii="Courier New" w:eastAsia="Times New Roman" w:hAnsi="Courier New" w:cs="Courier New"/>
          <w:color w:val="BF79DB"/>
          <w:sz w:val="21"/>
          <w:szCs w:val="21"/>
          <w:lang w:val="en-US" w:eastAsia="es-MX"/>
        </w:rPr>
        <w:t>languages</w:t>
      </w:r>
      <w:r w:rsidRPr="00170434">
        <w:rPr>
          <w:rFonts w:ascii="Courier New" w:eastAsia="Times New Roman" w:hAnsi="Courier New" w:cs="Courier New"/>
          <w:color w:val="FFFFFF"/>
          <w:sz w:val="21"/>
          <w:szCs w:val="21"/>
          <w:lang w:val="en-US" w:eastAsia="es-MX"/>
        </w:rPr>
        <w:t>:[</w:t>
      </w:r>
      <w:proofErr w:type="gramEnd"/>
      <w:r w:rsidRPr="00170434">
        <w:rPr>
          <w:rFonts w:ascii="Courier New" w:eastAsia="Times New Roman" w:hAnsi="Courier New" w:cs="Courier New"/>
          <w:color w:val="A6E22E"/>
          <w:sz w:val="21"/>
          <w:szCs w:val="21"/>
          <w:lang w:val="en-US" w:eastAsia="es-MX"/>
        </w:rPr>
        <w:t>'</w:t>
      </w:r>
      <w:proofErr w:type="spellStart"/>
      <w:r w:rsidRPr="00170434">
        <w:rPr>
          <w:rFonts w:ascii="Courier New" w:eastAsia="Times New Roman" w:hAnsi="Courier New" w:cs="Courier New"/>
          <w:color w:val="A6E22E"/>
          <w:sz w:val="21"/>
          <w:szCs w:val="21"/>
          <w:lang w:val="en-US" w:eastAsia="es-MX"/>
        </w:rPr>
        <w:t>js</w:t>
      </w:r>
      <w:proofErr w:type="spellEnd"/>
      <w:r w:rsidRPr="00170434">
        <w:rPr>
          <w:rFonts w:ascii="Courier New" w:eastAsia="Times New Roman" w:hAnsi="Courier New" w:cs="Courier New"/>
          <w:color w:val="A6E22E"/>
          <w:sz w:val="21"/>
          <w:szCs w:val="21"/>
          <w:lang w:val="en-US" w:eastAsia="es-MX"/>
        </w:rPr>
        <w:t>'</w:t>
      </w:r>
      <w:r w:rsidRPr="00170434">
        <w:rPr>
          <w:rFonts w:ascii="Courier New" w:eastAsia="Times New Roman" w:hAnsi="Courier New" w:cs="Courier New"/>
          <w:color w:val="FFFFFF"/>
          <w:sz w:val="21"/>
          <w:szCs w:val="21"/>
          <w:lang w:val="en-US" w:eastAsia="es-MX"/>
        </w:rPr>
        <w:t>,</w:t>
      </w:r>
      <w:r w:rsidRPr="00170434">
        <w:rPr>
          <w:rFonts w:ascii="Courier New" w:eastAsia="Times New Roman" w:hAnsi="Courier New" w:cs="Courier New"/>
          <w:color w:val="A6E22E"/>
          <w:sz w:val="21"/>
          <w:szCs w:val="21"/>
          <w:lang w:val="en-US" w:eastAsia="es-MX"/>
        </w:rPr>
        <w:t>'</w:t>
      </w:r>
      <w:proofErr w:type="spellStart"/>
      <w:r w:rsidRPr="00170434">
        <w:rPr>
          <w:rFonts w:ascii="Courier New" w:eastAsia="Times New Roman" w:hAnsi="Courier New" w:cs="Courier New"/>
          <w:color w:val="A6E22E"/>
          <w:sz w:val="21"/>
          <w:szCs w:val="21"/>
          <w:lang w:val="en-US" w:eastAsia="es-MX"/>
        </w:rPr>
        <w:t>css</w:t>
      </w:r>
      <w:proofErr w:type="spellEnd"/>
      <w:r w:rsidRPr="00170434">
        <w:rPr>
          <w:rFonts w:ascii="Courier New" w:eastAsia="Times New Roman" w:hAnsi="Courier New" w:cs="Courier New"/>
          <w:color w:val="A6E22E"/>
          <w:sz w:val="21"/>
          <w:szCs w:val="21"/>
          <w:lang w:val="en-US" w:eastAsia="es-MX"/>
        </w:rPr>
        <w:t>'</w:t>
      </w:r>
      <w:r w:rsidRPr="00170434">
        <w:rPr>
          <w:rFonts w:ascii="Courier New" w:eastAsia="Times New Roman" w:hAnsi="Courier New" w:cs="Courier New"/>
          <w:color w:val="FFFFFF"/>
          <w:sz w:val="21"/>
          <w:szCs w:val="21"/>
          <w:lang w:val="en-US" w:eastAsia="es-MX"/>
        </w:rPr>
        <w:t>,</w:t>
      </w:r>
      <w:r w:rsidRPr="00170434">
        <w:rPr>
          <w:rFonts w:ascii="Courier New" w:eastAsia="Times New Roman" w:hAnsi="Courier New" w:cs="Courier New"/>
          <w:color w:val="A6E22E"/>
          <w:sz w:val="21"/>
          <w:szCs w:val="21"/>
          <w:lang w:val="en-US" w:eastAsia="es-MX"/>
        </w:rPr>
        <w:t>'react'</w:t>
      </w:r>
      <w:r w:rsidRPr="00170434">
        <w:rPr>
          <w:rFonts w:ascii="Courier New" w:eastAsia="Times New Roman" w:hAnsi="Courier New" w:cs="Courier New"/>
          <w:color w:val="FFFFFF"/>
          <w:sz w:val="21"/>
          <w:szCs w:val="21"/>
          <w:lang w:val="en-US" w:eastAsia="es-MX"/>
        </w:rPr>
        <w:t>],</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w:t>
      </w:r>
      <w:proofErr w:type="spellStart"/>
      <w:r w:rsidRPr="00170434">
        <w:rPr>
          <w:rFonts w:ascii="Courier New" w:eastAsia="Times New Roman" w:hAnsi="Courier New" w:cs="Courier New"/>
          <w:color w:val="BF79DB"/>
          <w:sz w:val="21"/>
          <w:szCs w:val="21"/>
          <w:lang w:val="en-US" w:eastAsia="es-MX"/>
        </w:rPr>
        <w:t>fullName</w:t>
      </w:r>
      <w:proofErr w:type="spellEnd"/>
      <w:r w:rsidRPr="00170434">
        <w:rPr>
          <w:rFonts w:ascii="Courier New" w:eastAsia="Times New Roman" w:hAnsi="Courier New" w:cs="Courier New"/>
          <w:color w:val="FFFFFF"/>
          <w:sz w:val="21"/>
          <w:szCs w:val="21"/>
          <w:lang w:val="en-US" w:eastAsia="es-MX"/>
        </w:rPr>
        <w:t xml:space="preserve">: </w:t>
      </w:r>
      <w:r w:rsidRPr="00170434">
        <w:rPr>
          <w:rFonts w:ascii="Courier New" w:eastAsia="Times New Roman" w:hAnsi="Courier New" w:cs="Courier New"/>
          <w:b/>
          <w:bCs/>
          <w:color w:val="F92672"/>
          <w:sz w:val="21"/>
          <w:szCs w:val="21"/>
          <w:lang w:val="en-US" w:eastAsia="es-MX"/>
        </w:rPr>
        <w:t>function</w:t>
      </w:r>
      <w:r w:rsidRPr="00170434">
        <w:rPr>
          <w:rFonts w:ascii="Courier New" w:eastAsia="Times New Roman" w:hAnsi="Courier New" w:cs="Courier New"/>
          <w:color w:val="FFFFFF"/>
          <w:sz w:val="21"/>
          <w:szCs w:val="21"/>
          <w:lang w:val="en-US" w:eastAsia="es-MX"/>
        </w:rPr>
        <w:t xml:space="preserve"> </w:t>
      </w:r>
      <w:proofErr w:type="gramStart"/>
      <w:r w:rsidRPr="00170434">
        <w:rPr>
          <w:rFonts w:ascii="Courier New" w:eastAsia="Times New Roman" w:hAnsi="Courier New" w:cs="Courier New"/>
          <w:color w:val="FFFFFF"/>
          <w:sz w:val="21"/>
          <w:szCs w:val="21"/>
          <w:lang w:val="en-US" w:eastAsia="es-MX"/>
        </w:rPr>
        <w:t>(){</w:t>
      </w:r>
      <w:proofErr w:type="gramEnd"/>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w:t>
      </w:r>
      <w:r w:rsidRPr="00170434">
        <w:rPr>
          <w:rFonts w:ascii="Courier New" w:eastAsia="Times New Roman" w:hAnsi="Courier New" w:cs="Courier New"/>
          <w:b/>
          <w:bCs/>
          <w:color w:val="F92672"/>
          <w:sz w:val="21"/>
          <w:szCs w:val="21"/>
          <w:lang w:val="en-US" w:eastAsia="es-MX"/>
        </w:rPr>
        <w:t>return</w:t>
      </w:r>
      <w:r w:rsidRPr="00170434">
        <w:rPr>
          <w:rFonts w:ascii="Courier New" w:eastAsia="Times New Roman" w:hAnsi="Courier New" w:cs="Courier New"/>
          <w:color w:val="FFFFFF"/>
          <w:sz w:val="21"/>
          <w:szCs w:val="21"/>
          <w:lang w:val="en-US" w:eastAsia="es-MX"/>
        </w:rPr>
        <w:t xml:space="preserve"> </w:t>
      </w:r>
      <w:r w:rsidRPr="00170434">
        <w:rPr>
          <w:rFonts w:ascii="Courier New" w:eastAsia="Times New Roman" w:hAnsi="Courier New" w:cs="Courier New"/>
          <w:color w:val="A6E22E"/>
          <w:sz w:val="21"/>
          <w:szCs w:val="21"/>
          <w:lang w:val="en-US" w:eastAsia="es-MX"/>
        </w:rPr>
        <w:t>`${this.name} ${</w:t>
      </w:r>
      <w:proofErr w:type="spellStart"/>
      <w:proofErr w:type="gramStart"/>
      <w:r w:rsidRPr="00170434">
        <w:rPr>
          <w:rFonts w:ascii="Courier New" w:eastAsia="Times New Roman" w:hAnsi="Courier New" w:cs="Courier New"/>
          <w:color w:val="A6E22E"/>
          <w:sz w:val="21"/>
          <w:szCs w:val="21"/>
          <w:lang w:val="en-US" w:eastAsia="es-MX"/>
        </w:rPr>
        <w:t>this.last</w:t>
      </w:r>
      <w:proofErr w:type="gramEnd"/>
      <w:r w:rsidRPr="00170434">
        <w:rPr>
          <w:rFonts w:ascii="Courier New" w:eastAsia="Times New Roman" w:hAnsi="Courier New" w:cs="Courier New"/>
          <w:color w:val="A6E22E"/>
          <w:sz w:val="21"/>
          <w:szCs w:val="21"/>
          <w:lang w:val="en-US" w:eastAsia="es-MX"/>
        </w:rPr>
        <w:t>_name</w:t>
      </w:r>
      <w:proofErr w:type="spellEnd"/>
      <w:r w:rsidRPr="00170434">
        <w:rPr>
          <w:rFonts w:ascii="Courier New" w:eastAsia="Times New Roman" w:hAnsi="Courier New" w:cs="Courier New"/>
          <w:color w:val="A6E22E"/>
          <w:sz w:val="21"/>
          <w:szCs w:val="21"/>
          <w:lang w:val="en-US" w:eastAsia="es-MX"/>
        </w:rPr>
        <w:t>}`</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s-MX" w:eastAsia="es-MX"/>
        </w:rPr>
      </w:pPr>
      <w:r w:rsidRPr="00170434">
        <w:rPr>
          <w:rFonts w:ascii="Courier New" w:eastAsia="Times New Roman" w:hAnsi="Courier New" w:cs="Courier New"/>
          <w:color w:val="FFFFFF"/>
          <w:sz w:val="21"/>
          <w:szCs w:val="21"/>
          <w:lang w:val="en-US" w:eastAsia="es-MX"/>
        </w:rPr>
        <w:t xml:space="preserve">  </w:t>
      </w:r>
      <w:r w:rsidRPr="00170434">
        <w:rPr>
          <w:rFonts w:ascii="Courier New" w:eastAsia="Times New Roman" w:hAnsi="Courier New" w:cs="Courier New"/>
          <w:color w:val="FFFFFF"/>
          <w:sz w:val="21"/>
          <w:szCs w:val="21"/>
          <w:lang w:val="es-MX" w:eastAsia="es-MX"/>
        </w:rPr>
        <w:t>}</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s-MX" w:eastAsia="es-MX"/>
        </w:rPr>
      </w:pPr>
      <w:r w:rsidRPr="00170434">
        <w:rPr>
          <w:rFonts w:ascii="Courier New" w:eastAsia="Times New Roman" w:hAnsi="Courier New" w:cs="Courier New"/>
          <w:color w:val="FFFFFF"/>
          <w:sz w:val="21"/>
          <w:szCs w:val="21"/>
          <w:lang w:val="es-MX" w:eastAsia="es-MX"/>
        </w:rPr>
        <w:t>}</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s-MX" w:eastAsia="es-MX"/>
        </w:rPr>
      </w:pP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s-MX" w:eastAsia="es-MX"/>
        </w:rPr>
      </w:pPr>
      <w:r w:rsidRPr="00170434">
        <w:rPr>
          <w:rFonts w:ascii="Courier New" w:eastAsia="Times New Roman" w:hAnsi="Courier New" w:cs="Courier New"/>
          <w:color w:val="A6E22E"/>
          <w:sz w:val="21"/>
          <w:szCs w:val="21"/>
          <w:lang w:val="es-MX" w:eastAsia="es-MX"/>
        </w:rPr>
        <w:t>console</w:t>
      </w:r>
      <w:r w:rsidRPr="00170434">
        <w:rPr>
          <w:rFonts w:ascii="Courier New" w:eastAsia="Times New Roman" w:hAnsi="Courier New" w:cs="Courier New"/>
          <w:color w:val="FFFFFF"/>
          <w:sz w:val="21"/>
          <w:szCs w:val="21"/>
          <w:lang w:val="es-MX" w:eastAsia="es-MX"/>
        </w:rPr>
        <w:t>.log(</w:t>
      </w:r>
      <w:proofErr w:type="spellStart"/>
      <w:proofErr w:type="gramStart"/>
      <w:r w:rsidRPr="00170434">
        <w:rPr>
          <w:rFonts w:ascii="Courier New" w:eastAsia="Times New Roman" w:hAnsi="Courier New" w:cs="Courier New"/>
          <w:color w:val="FFFFFF"/>
          <w:sz w:val="21"/>
          <w:szCs w:val="21"/>
          <w:lang w:val="es-MX" w:eastAsia="es-MX"/>
        </w:rPr>
        <w:t>person.fullName</w:t>
      </w:r>
      <w:proofErr w:type="spellEnd"/>
      <w:proofErr w:type="gramEnd"/>
      <w:r w:rsidRPr="00170434">
        <w:rPr>
          <w:rFonts w:ascii="Courier New" w:eastAsia="Times New Roman" w:hAnsi="Courier New" w:cs="Courier New"/>
          <w:color w:val="FFFFFF"/>
          <w:sz w:val="21"/>
          <w:szCs w:val="21"/>
          <w:lang w:val="es-MX" w:eastAsia="es-MX"/>
        </w:rPr>
        <w:t>())</w:t>
      </w:r>
    </w:p>
    <w:p w:rsidR="00170434" w:rsidRPr="00170434" w:rsidRDefault="00170434" w:rsidP="00170434">
      <w:pPr>
        <w:spacing w:before="0" w:after="0" w:line="240" w:lineRule="auto"/>
        <w:jc w:val="both"/>
        <w:rPr>
          <w:rFonts w:ascii="Times New Roman" w:eastAsia="Times New Roman" w:hAnsi="Times New Roman" w:cs="Times New Roman"/>
          <w:color w:val="4A4A4A"/>
          <w:sz w:val="21"/>
          <w:szCs w:val="21"/>
          <w:lang w:val="es-MX" w:eastAsia="es-MX"/>
        </w:rPr>
      </w:pPr>
      <w:r w:rsidRPr="00170434">
        <w:rPr>
          <w:rFonts w:ascii="Times New Roman" w:eastAsia="Times New Roman" w:hAnsi="Times New Roman" w:cs="Times New Roman"/>
          <w:color w:val="4A4A4A"/>
          <w:sz w:val="21"/>
          <w:szCs w:val="21"/>
          <w:lang w:val="es-MX" w:eastAsia="es-MX"/>
        </w:rPr>
        <w:t xml:space="preserve">Sin embargo, a </w:t>
      </w:r>
      <w:proofErr w:type="spellStart"/>
      <w:r w:rsidRPr="00170434">
        <w:rPr>
          <w:rFonts w:ascii="Times New Roman" w:eastAsia="Times New Roman" w:hAnsi="Times New Roman" w:cs="Times New Roman"/>
          <w:color w:val="4A4A4A"/>
          <w:sz w:val="21"/>
          <w:szCs w:val="21"/>
          <w:lang w:val="es-MX" w:eastAsia="es-MX"/>
        </w:rPr>
        <w:t>traves</w:t>
      </w:r>
      <w:proofErr w:type="spellEnd"/>
      <w:r w:rsidRPr="00170434">
        <w:rPr>
          <w:rFonts w:ascii="Times New Roman" w:eastAsia="Times New Roman" w:hAnsi="Times New Roman" w:cs="Times New Roman"/>
          <w:color w:val="4A4A4A"/>
          <w:sz w:val="21"/>
          <w:szCs w:val="21"/>
          <w:lang w:val="es-MX" w:eastAsia="es-MX"/>
        </w:rPr>
        <w:t xml:space="preserve"> del </w:t>
      </w:r>
      <w:proofErr w:type="spellStart"/>
      <w:r w:rsidRPr="00170434">
        <w:rPr>
          <w:rFonts w:ascii="Times New Roman" w:eastAsia="Times New Roman" w:hAnsi="Times New Roman" w:cs="Times New Roman"/>
          <w:color w:val="4A4A4A"/>
          <w:sz w:val="21"/>
          <w:szCs w:val="21"/>
          <w:lang w:val="es-MX" w:eastAsia="es-MX"/>
        </w:rPr>
        <w:t>getter</w:t>
      </w:r>
      <w:proofErr w:type="spellEnd"/>
      <w:r w:rsidRPr="00170434">
        <w:rPr>
          <w:rFonts w:ascii="Times New Roman" w:eastAsia="Times New Roman" w:hAnsi="Times New Roman" w:cs="Times New Roman"/>
          <w:color w:val="4A4A4A"/>
          <w:sz w:val="21"/>
          <w:szCs w:val="21"/>
          <w:lang w:val="es-MX" w:eastAsia="es-MX"/>
        </w:rPr>
        <w:t xml:space="preserve"> la </w:t>
      </w:r>
      <w:proofErr w:type="spellStart"/>
      <w:r w:rsidRPr="00170434">
        <w:rPr>
          <w:rFonts w:ascii="Times New Roman" w:eastAsia="Times New Roman" w:hAnsi="Times New Roman" w:cs="Times New Roman"/>
          <w:color w:val="4A4A4A"/>
          <w:sz w:val="21"/>
          <w:szCs w:val="21"/>
          <w:lang w:val="es-MX" w:eastAsia="es-MX"/>
        </w:rPr>
        <w:t>semantica</w:t>
      </w:r>
      <w:proofErr w:type="spellEnd"/>
      <w:r w:rsidRPr="00170434">
        <w:rPr>
          <w:rFonts w:ascii="Times New Roman" w:eastAsia="Times New Roman" w:hAnsi="Times New Roman" w:cs="Times New Roman"/>
          <w:color w:val="4A4A4A"/>
          <w:sz w:val="21"/>
          <w:szCs w:val="21"/>
          <w:lang w:val="es-MX" w:eastAsia="es-MX"/>
        </w:rPr>
        <w:t xml:space="preserve"> es mucho </w:t>
      </w:r>
      <w:proofErr w:type="spellStart"/>
      <w:r w:rsidRPr="00170434">
        <w:rPr>
          <w:rFonts w:ascii="Times New Roman" w:eastAsia="Times New Roman" w:hAnsi="Times New Roman" w:cs="Times New Roman"/>
          <w:color w:val="4A4A4A"/>
          <w:sz w:val="21"/>
          <w:szCs w:val="21"/>
          <w:lang w:val="es-MX" w:eastAsia="es-MX"/>
        </w:rPr>
        <w:t>màs</w:t>
      </w:r>
      <w:proofErr w:type="spellEnd"/>
      <w:r w:rsidRPr="00170434">
        <w:rPr>
          <w:rFonts w:ascii="Times New Roman" w:eastAsia="Times New Roman" w:hAnsi="Times New Roman" w:cs="Times New Roman"/>
          <w:color w:val="4A4A4A"/>
          <w:sz w:val="21"/>
          <w:szCs w:val="21"/>
          <w:lang w:val="es-MX" w:eastAsia="es-MX"/>
        </w:rPr>
        <w:t xml:space="preserve"> transparente y mantiene mejor la integridad de la data.</w:t>
      </w:r>
    </w:p>
    <w:p w:rsidR="00170434" w:rsidRPr="00170434" w:rsidRDefault="00170434" w:rsidP="00170434">
      <w:pPr>
        <w:spacing w:before="0" w:after="0" w:line="240" w:lineRule="auto"/>
        <w:jc w:val="both"/>
        <w:rPr>
          <w:rFonts w:ascii="Times New Roman" w:eastAsia="Times New Roman" w:hAnsi="Times New Roman" w:cs="Times New Roman"/>
          <w:color w:val="4A4A4A"/>
          <w:sz w:val="21"/>
          <w:szCs w:val="21"/>
          <w:lang w:val="en-US" w:eastAsia="es-MX"/>
        </w:rPr>
      </w:pPr>
      <w:r w:rsidRPr="00170434">
        <w:rPr>
          <w:rFonts w:ascii="Times New Roman" w:eastAsia="Times New Roman" w:hAnsi="Times New Roman" w:cs="Times New Roman"/>
          <w:b/>
          <w:bCs/>
          <w:color w:val="4A4A4A"/>
          <w:sz w:val="21"/>
          <w:szCs w:val="21"/>
          <w:lang w:val="en-US" w:eastAsia="es-MX"/>
        </w:rPr>
        <w:t>Setter</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b/>
          <w:bCs/>
          <w:color w:val="F92672"/>
          <w:sz w:val="21"/>
          <w:szCs w:val="21"/>
          <w:lang w:val="en-US" w:eastAsia="es-MX"/>
        </w:rPr>
        <w:t>let</w:t>
      </w:r>
      <w:r w:rsidRPr="00170434">
        <w:rPr>
          <w:rFonts w:ascii="Courier New" w:eastAsia="Times New Roman" w:hAnsi="Courier New" w:cs="Courier New"/>
          <w:color w:val="FFFFFF"/>
          <w:sz w:val="21"/>
          <w:szCs w:val="21"/>
          <w:lang w:val="en-US" w:eastAsia="es-MX"/>
        </w:rPr>
        <w:t xml:space="preserve"> person = {</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w:t>
      </w:r>
      <w:proofErr w:type="spellStart"/>
      <w:r w:rsidRPr="00170434">
        <w:rPr>
          <w:rFonts w:ascii="Courier New" w:eastAsia="Times New Roman" w:hAnsi="Courier New" w:cs="Courier New"/>
          <w:color w:val="BF79DB"/>
          <w:sz w:val="21"/>
          <w:szCs w:val="21"/>
          <w:lang w:val="en-US" w:eastAsia="es-MX"/>
        </w:rPr>
        <w:t>name</w:t>
      </w:r>
      <w:r w:rsidRPr="00170434">
        <w:rPr>
          <w:rFonts w:ascii="Courier New" w:eastAsia="Times New Roman" w:hAnsi="Courier New" w:cs="Courier New"/>
          <w:color w:val="FFFFFF"/>
          <w:sz w:val="21"/>
          <w:szCs w:val="21"/>
          <w:lang w:val="en-US" w:eastAsia="es-MX"/>
        </w:rPr>
        <w:t>:</w:t>
      </w:r>
      <w:r w:rsidRPr="00170434">
        <w:rPr>
          <w:rFonts w:ascii="Courier New" w:eastAsia="Times New Roman" w:hAnsi="Courier New" w:cs="Courier New"/>
          <w:color w:val="A6E22E"/>
          <w:sz w:val="21"/>
          <w:szCs w:val="21"/>
          <w:lang w:val="en-US" w:eastAsia="es-MX"/>
        </w:rPr>
        <w:t>'Miguel</w:t>
      </w:r>
      <w:proofErr w:type="spellEnd"/>
      <w:r w:rsidRPr="00170434">
        <w:rPr>
          <w:rFonts w:ascii="Courier New" w:eastAsia="Times New Roman" w:hAnsi="Courier New" w:cs="Courier New"/>
          <w:color w:val="A6E22E"/>
          <w:sz w:val="21"/>
          <w:szCs w:val="21"/>
          <w:lang w:val="en-US" w:eastAsia="es-MX"/>
        </w:rPr>
        <w:t>'</w:t>
      </w:r>
      <w:r w:rsidRPr="00170434">
        <w:rPr>
          <w:rFonts w:ascii="Courier New" w:eastAsia="Times New Roman" w:hAnsi="Courier New" w:cs="Courier New"/>
          <w:color w:val="FFFFFF"/>
          <w:sz w:val="21"/>
          <w:szCs w:val="21"/>
          <w:lang w:val="en-US" w:eastAsia="es-MX"/>
        </w:rPr>
        <w:t>,</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w:t>
      </w:r>
      <w:proofErr w:type="spellStart"/>
      <w:r w:rsidRPr="00170434">
        <w:rPr>
          <w:rFonts w:ascii="Courier New" w:eastAsia="Times New Roman" w:hAnsi="Courier New" w:cs="Courier New"/>
          <w:color w:val="BF79DB"/>
          <w:sz w:val="21"/>
          <w:szCs w:val="21"/>
          <w:lang w:val="en-US" w:eastAsia="es-MX"/>
        </w:rPr>
        <w:t>last_name</w:t>
      </w:r>
      <w:r w:rsidRPr="00170434">
        <w:rPr>
          <w:rFonts w:ascii="Courier New" w:eastAsia="Times New Roman" w:hAnsi="Courier New" w:cs="Courier New"/>
          <w:color w:val="FFFFFF"/>
          <w:sz w:val="21"/>
          <w:szCs w:val="21"/>
          <w:lang w:val="en-US" w:eastAsia="es-MX"/>
        </w:rPr>
        <w:t>:</w:t>
      </w:r>
      <w:r w:rsidRPr="00170434">
        <w:rPr>
          <w:rFonts w:ascii="Courier New" w:eastAsia="Times New Roman" w:hAnsi="Courier New" w:cs="Courier New"/>
          <w:color w:val="A6E22E"/>
          <w:sz w:val="21"/>
          <w:szCs w:val="21"/>
          <w:lang w:val="en-US" w:eastAsia="es-MX"/>
        </w:rPr>
        <w:t>'Soler</w:t>
      </w:r>
      <w:proofErr w:type="spellEnd"/>
      <w:r w:rsidRPr="00170434">
        <w:rPr>
          <w:rFonts w:ascii="Courier New" w:eastAsia="Times New Roman" w:hAnsi="Courier New" w:cs="Courier New"/>
          <w:color w:val="A6E22E"/>
          <w:sz w:val="21"/>
          <w:szCs w:val="21"/>
          <w:lang w:val="en-US" w:eastAsia="es-MX"/>
        </w:rPr>
        <w:t>'</w:t>
      </w:r>
      <w:r w:rsidRPr="00170434">
        <w:rPr>
          <w:rFonts w:ascii="Courier New" w:eastAsia="Times New Roman" w:hAnsi="Courier New" w:cs="Courier New"/>
          <w:color w:val="FFFFFF"/>
          <w:sz w:val="21"/>
          <w:szCs w:val="21"/>
          <w:lang w:val="en-US" w:eastAsia="es-MX"/>
        </w:rPr>
        <w:t>,</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w:t>
      </w:r>
      <w:r w:rsidRPr="00170434">
        <w:rPr>
          <w:rFonts w:ascii="Courier New" w:eastAsia="Times New Roman" w:hAnsi="Courier New" w:cs="Courier New"/>
          <w:color w:val="BF79DB"/>
          <w:sz w:val="21"/>
          <w:szCs w:val="21"/>
          <w:lang w:val="en-US" w:eastAsia="es-MX"/>
        </w:rPr>
        <w:t>age</w:t>
      </w:r>
      <w:r w:rsidRPr="00170434">
        <w:rPr>
          <w:rFonts w:ascii="Courier New" w:eastAsia="Times New Roman" w:hAnsi="Courier New" w:cs="Courier New"/>
          <w:color w:val="FFFFFF"/>
          <w:sz w:val="21"/>
          <w:szCs w:val="21"/>
          <w:lang w:val="en-US" w:eastAsia="es-MX"/>
        </w:rPr>
        <w:t>:28,</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w:t>
      </w:r>
      <w:proofErr w:type="gramStart"/>
      <w:r w:rsidRPr="00170434">
        <w:rPr>
          <w:rFonts w:ascii="Courier New" w:eastAsia="Times New Roman" w:hAnsi="Courier New" w:cs="Courier New"/>
          <w:color w:val="BF79DB"/>
          <w:sz w:val="21"/>
          <w:szCs w:val="21"/>
          <w:lang w:val="en-US" w:eastAsia="es-MX"/>
        </w:rPr>
        <w:t>languages</w:t>
      </w:r>
      <w:r w:rsidRPr="00170434">
        <w:rPr>
          <w:rFonts w:ascii="Courier New" w:eastAsia="Times New Roman" w:hAnsi="Courier New" w:cs="Courier New"/>
          <w:color w:val="FFFFFF"/>
          <w:sz w:val="21"/>
          <w:szCs w:val="21"/>
          <w:lang w:val="en-US" w:eastAsia="es-MX"/>
        </w:rPr>
        <w:t>:[</w:t>
      </w:r>
      <w:proofErr w:type="gramEnd"/>
      <w:r w:rsidRPr="00170434">
        <w:rPr>
          <w:rFonts w:ascii="Courier New" w:eastAsia="Times New Roman" w:hAnsi="Courier New" w:cs="Courier New"/>
          <w:color w:val="FFFFFF"/>
          <w:sz w:val="21"/>
          <w:szCs w:val="21"/>
          <w:lang w:val="en-US" w:eastAsia="es-MX"/>
        </w:rPr>
        <w:t>],</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set skills(skills</w:t>
      </w:r>
      <w:proofErr w:type="gramStart"/>
      <w:r w:rsidRPr="00170434">
        <w:rPr>
          <w:rFonts w:ascii="Courier New" w:eastAsia="Times New Roman" w:hAnsi="Courier New" w:cs="Courier New"/>
          <w:color w:val="FFFFFF"/>
          <w:sz w:val="21"/>
          <w:szCs w:val="21"/>
          <w:lang w:val="en-US" w:eastAsia="es-MX"/>
        </w:rPr>
        <w:t>){</w:t>
      </w:r>
      <w:proofErr w:type="gramEnd"/>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w:t>
      </w:r>
      <w:proofErr w:type="spellStart"/>
      <w:proofErr w:type="gramStart"/>
      <w:r w:rsidRPr="00170434">
        <w:rPr>
          <w:rFonts w:ascii="Courier New" w:eastAsia="Times New Roman" w:hAnsi="Courier New" w:cs="Courier New"/>
          <w:b/>
          <w:bCs/>
          <w:color w:val="F92672"/>
          <w:sz w:val="21"/>
          <w:szCs w:val="21"/>
          <w:lang w:val="en-US" w:eastAsia="es-MX"/>
        </w:rPr>
        <w:t>this</w:t>
      </w:r>
      <w:r w:rsidRPr="00170434">
        <w:rPr>
          <w:rFonts w:ascii="Courier New" w:eastAsia="Times New Roman" w:hAnsi="Courier New" w:cs="Courier New"/>
          <w:color w:val="FFFFFF"/>
          <w:sz w:val="21"/>
          <w:szCs w:val="21"/>
          <w:lang w:val="en-US" w:eastAsia="es-MX"/>
        </w:rPr>
        <w:t>.languages</w:t>
      </w:r>
      <w:proofErr w:type="spellEnd"/>
      <w:proofErr w:type="gramEnd"/>
      <w:r w:rsidRPr="00170434">
        <w:rPr>
          <w:rFonts w:ascii="Courier New" w:eastAsia="Times New Roman" w:hAnsi="Courier New" w:cs="Courier New"/>
          <w:color w:val="FFFFFF"/>
          <w:sz w:val="21"/>
          <w:szCs w:val="21"/>
          <w:lang w:val="en-US" w:eastAsia="es-MX"/>
        </w:rPr>
        <w:t xml:space="preserve"> = skills</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proofErr w:type="spellStart"/>
      <w:proofErr w:type="gramStart"/>
      <w:r w:rsidRPr="00170434">
        <w:rPr>
          <w:rFonts w:ascii="Courier New" w:eastAsia="Times New Roman" w:hAnsi="Courier New" w:cs="Courier New"/>
          <w:color w:val="FFFFFF"/>
          <w:sz w:val="21"/>
          <w:szCs w:val="21"/>
          <w:lang w:val="en-US" w:eastAsia="es-MX"/>
        </w:rPr>
        <w:t>person.skills</w:t>
      </w:r>
      <w:proofErr w:type="spellEnd"/>
      <w:proofErr w:type="gramEnd"/>
      <w:r w:rsidRPr="00170434">
        <w:rPr>
          <w:rFonts w:ascii="Courier New" w:eastAsia="Times New Roman" w:hAnsi="Courier New" w:cs="Courier New"/>
          <w:color w:val="FFFFFF"/>
          <w:sz w:val="21"/>
          <w:szCs w:val="21"/>
          <w:lang w:val="en-US" w:eastAsia="es-MX"/>
        </w:rPr>
        <w:t xml:space="preserve"> = [</w:t>
      </w:r>
      <w:r w:rsidRPr="00170434">
        <w:rPr>
          <w:rFonts w:ascii="Courier New" w:eastAsia="Times New Roman" w:hAnsi="Courier New" w:cs="Courier New"/>
          <w:color w:val="A6E22E"/>
          <w:sz w:val="21"/>
          <w:szCs w:val="21"/>
          <w:lang w:val="en-US" w:eastAsia="es-MX"/>
        </w:rPr>
        <w:t>'ruby'</w:t>
      </w:r>
      <w:r w:rsidRPr="00170434">
        <w:rPr>
          <w:rFonts w:ascii="Courier New" w:eastAsia="Times New Roman" w:hAnsi="Courier New" w:cs="Courier New"/>
          <w:color w:val="FFFFFF"/>
          <w:sz w:val="21"/>
          <w:szCs w:val="21"/>
          <w:lang w:val="en-US" w:eastAsia="es-MX"/>
        </w:rPr>
        <w:t>,</w:t>
      </w:r>
      <w:r w:rsidRPr="00170434">
        <w:rPr>
          <w:rFonts w:ascii="Courier New" w:eastAsia="Times New Roman" w:hAnsi="Courier New" w:cs="Courier New"/>
          <w:color w:val="A6E22E"/>
          <w:sz w:val="21"/>
          <w:szCs w:val="21"/>
          <w:lang w:val="en-US" w:eastAsia="es-MX"/>
        </w:rPr>
        <w:t>'rails'</w:t>
      </w:r>
      <w:r w:rsidRPr="00170434">
        <w:rPr>
          <w:rFonts w:ascii="Courier New" w:eastAsia="Times New Roman" w:hAnsi="Courier New" w:cs="Courier New"/>
          <w:color w:val="FFFFFF"/>
          <w:sz w:val="21"/>
          <w:szCs w:val="21"/>
          <w:lang w:val="en-US" w:eastAsia="es-MX"/>
        </w:rPr>
        <w:t>,</w:t>
      </w:r>
      <w:r w:rsidRPr="00170434">
        <w:rPr>
          <w:rFonts w:ascii="Courier New" w:eastAsia="Times New Roman" w:hAnsi="Courier New" w:cs="Courier New"/>
          <w:color w:val="A6E22E"/>
          <w:sz w:val="21"/>
          <w:szCs w:val="21"/>
          <w:lang w:val="en-US" w:eastAsia="es-MX"/>
        </w:rPr>
        <w:t>'</w:t>
      </w:r>
      <w:proofErr w:type="spellStart"/>
      <w:r w:rsidRPr="00170434">
        <w:rPr>
          <w:rFonts w:ascii="Courier New" w:eastAsia="Times New Roman" w:hAnsi="Courier New" w:cs="Courier New"/>
          <w:color w:val="A6E22E"/>
          <w:sz w:val="21"/>
          <w:szCs w:val="21"/>
          <w:lang w:val="en-US" w:eastAsia="es-MX"/>
        </w:rPr>
        <w:t>nodejs</w:t>
      </w:r>
      <w:proofErr w:type="spellEnd"/>
      <w:r w:rsidRPr="00170434">
        <w:rPr>
          <w:rFonts w:ascii="Courier New" w:eastAsia="Times New Roman" w:hAnsi="Courier New" w:cs="Courier New"/>
          <w:color w:val="A6E22E"/>
          <w:sz w:val="21"/>
          <w:szCs w:val="21"/>
          <w:lang w:val="en-US" w:eastAsia="es-MX"/>
        </w:rPr>
        <w:t>'</w:t>
      </w:r>
      <w:r w:rsidRPr="00170434">
        <w:rPr>
          <w:rFonts w:ascii="Courier New" w:eastAsia="Times New Roman" w:hAnsi="Courier New" w:cs="Courier New"/>
          <w:color w:val="FFFFFF"/>
          <w:sz w:val="21"/>
          <w:szCs w:val="21"/>
          <w:lang w:val="en-US" w:eastAsia="es-MX"/>
        </w:rPr>
        <w:t>]</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s-MX" w:eastAsia="es-MX"/>
        </w:rPr>
      </w:pPr>
      <w:r w:rsidRPr="00170434">
        <w:rPr>
          <w:rFonts w:ascii="Courier New" w:eastAsia="Times New Roman" w:hAnsi="Courier New" w:cs="Courier New"/>
          <w:color w:val="A6E22E"/>
          <w:sz w:val="21"/>
          <w:szCs w:val="21"/>
          <w:lang w:val="es-MX" w:eastAsia="es-MX"/>
        </w:rPr>
        <w:t>console</w:t>
      </w:r>
      <w:r w:rsidRPr="00170434">
        <w:rPr>
          <w:rFonts w:ascii="Courier New" w:eastAsia="Times New Roman" w:hAnsi="Courier New" w:cs="Courier New"/>
          <w:color w:val="FFFFFF"/>
          <w:sz w:val="21"/>
          <w:szCs w:val="21"/>
          <w:lang w:val="es-MX" w:eastAsia="es-MX"/>
        </w:rPr>
        <w:t>.log(</w:t>
      </w:r>
      <w:proofErr w:type="spellStart"/>
      <w:proofErr w:type="gramStart"/>
      <w:r w:rsidRPr="00170434">
        <w:rPr>
          <w:rFonts w:ascii="Courier New" w:eastAsia="Times New Roman" w:hAnsi="Courier New" w:cs="Courier New"/>
          <w:color w:val="FFFFFF"/>
          <w:sz w:val="21"/>
          <w:szCs w:val="21"/>
          <w:lang w:val="es-MX" w:eastAsia="es-MX"/>
        </w:rPr>
        <w:t>person.languages</w:t>
      </w:r>
      <w:proofErr w:type="spellEnd"/>
      <w:proofErr w:type="gramEnd"/>
      <w:r w:rsidRPr="00170434">
        <w:rPr>
          <w:rFonts w:ascii="Courier New" w:eastAsia="Times New Roman" w:hAnsi="Courier New" w:cs="Courier New"/>
          <w:color w:val="FFFFFF"/>
          <w:sz w:val="21"/>
          <w:szCs w:val="21"/>
          <w:lang w:val="es-MX" w:eastAsia="es-MX"/>
        </w:rPr>
        <w:t>)</w:t>
      </w:r>
    </w:p>
    <w:p w:rsidR="00170434" w:rsidRPr="00170434" w:rsidRDefault="00170434" w:rsidP="00170434">
      <w:pPr>
        <w:spacing w:before="0" w:after="0" w:line="240" w:lineRule="auto"/>
        <w:jc w:val="both"/>
        <w:rPr>
          <w:rFonts w:ascii="Times New Roman" w:eastAsia="Times New Roman" w:hAnsi="Times New Roman" w:cs="Times New Roman"/>
          <w:color w:val="4A4A4A"/>
          <w:sz w:val="21"/>
          <w:szCs w:val="21"/>
          <w:lang w:val="es-MX" w:eastAsia="es-MX"/>
        </w:rPr>
      </w:pPr>
      <w:r w:rsidRPr="00170434">
        <w:rPr>
          <w:rFonts w:ascii="Times New Roman" w:eastAsia="Times New Roman" w:hAnsi="Times New Roman" w:cs="Times New Roman"/>
          <w:color w:val="4A4A4A"/>
          <w:sz w:val="21"/>
          <w:szCs w:val="21"/>
          <w:lang w:val="es-MX" w:eastAsia="es-MX"/>
        </w:rPr>
        <w:t xml:space="preserve">En </w:t>
      </w:r>
      <w:proofErr w:type="gramStart"/>
      <w:r w:rsidRPr="00170434">
        <w:rPr>
          <w:rFonts w:ascii="Times New Roman" w:eastAsia="Times New Roman" w:hAnsi="Times New Roman" w:cs="Times New Roman"/>
          <w:color w:val="4A4A4A"/>
          <w:sz w:val="21"/>
          <w:szCs w:val="21"/>
          <w:lang w:val="es-MX" w:eastAsia="es-MX"/>
        </w:rPr>
        <w:t>suma</w:t>
      </w:r>
      <w:proofErr w:type="gramEnd"/>
      <w:r w:rsidRPr="00170434">
        <w:rPr>
          <w:rFonts w:ascii="Times New Roman" w:eastAsia="Times New Roman" w:hAnsi="Times New Roman" w:cs="Times New Roman"/>
          <w:color w:val="4A4A4A"/>
          <w:sz w:val="21"/>
          <w:szCs w:val="21"/>
          <w:lang w:val="es-MX" w:eastAsia="es-MX"/>
        </w:rPr>
        <w:t xml:space="preserve"> los </w:t>
      </w:r>
      <w:proofErr w:type="spellStart"/>
      <w:r w:rsidRPr="00170434">
        <w:rPr>
          <w:rFonts w:ascii="Times New Roman" w:eastAsia="Times New Roman" w:hAnsi="Times New Roman" w:cs="Times New Roman"/>
          <w:color w:val="4A4A4A"/>
          <w:sz w:val="21"/>
          <w:szCs w:val="21"/>
          <w:lang w:val="es-MX" w:eastAsia="es-MX"/>
        </w:rPr>
        <w:t>getters</w:t>
      </w:r>
      <w:proofErr w:type="spellEnd"/>
      <w:r w:rsidRPr="00170434">
        <w:rPr>
          <w:rFonts w:ascii="Times New Roman" w:eastAsia="Times New Roman" w:hAnsi="Times New Roman" w:cs="Times New Roman"/>
          <w:color w:val="4A4A4A"/>
          <w:sz w:val="21"/>
          <w:szCs w:val="21"/>
          <w:lang w:val="es-MX" w:eastAsia="es-MX"/>
        </w:rPr>
        <w:t xml:space="preserve"> y </w:t>
      </w:r>
      <w:proofErr w:type="spellStart"/>
      <w:r w:rsidRPr="00170434">
        <w:rPr>
          <w:rFonts w:ascii="Times New Roman" w:eastAsia="Times New Roman" w:hAnsi="Times New Roman" w:cs="Times New Roman"/>
          <w:color w:val="4A4A4A"/>
          <w:sz w:val="21"/>
          <w:szCs w:val="21"/>
          <w:lang w:val="es-MX" w:eastAsia="es-MX"/>
        </w:rPr>
        <w:t>setters</w:t>
      </w:r>
      <w:proofErr w:type="spellEnd"/>
      <w:r w:rsidRPr="00170434">
        <w:rPr>
          <w:rFonts w:ascii="Times New Roman" w:eastAsia="Times New Roman" w:hAnsi="Times New Roman" w:cs="Times New Roman"/>
          <w:color w:val="4A4A4A"/>
          <w:sz w:val="21"/>
          <w:szCs w:val="21"/>
          <w:lang w:val="es-MX" w:eastAsia="es-MX"/>
        </w:rPr>
        <w:t xml:space="preserve"> nos permiten tener el control sobre las propiedades que podemos almacenar o recuperar.</w:t>
      </w:r>
    </w:p>
    <w:sectPr w:rsidR="00170434" w:rsidRPr="00170434" w:rsidSect="004E1AED">
      <w:footerReference w:type="default" r:id="rId48"/>
      <w:pgSz w:w="11907" w:h="16839" w:code="9"/>
      <w:pgMar w:top="1440" w:right="1440" w:bottom="1440" w:left="1440" w:header="720" w:footer="720" w:gutter="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820BF1" w:rsidRDefault="00820BF1">
      <w:pPr>
        <w:spacing w:after="0" w:line="240" w:lineRule="auto"/>
      </w:pPr>
      <w:r>
        <w:separator/>
      </w:r>
    </w:p>
  </w:endnote>
  <w:endnote w:type="continuationSeparator" w:id="0">
    <w:p w:rsidR="00820BF1" w:rsidRDefault="00820BF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rbel">
    <w:panose1 w:val="020B0503020204020204"/>
    <w:charset w:val="00"/>
    <w:family w:val="swiss"/>
    <w:pitch w:val="variable"/>
    <w:sig w:usb0="A00002EF" w:usb1="4000A44B"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75527538"/>
      <w:docPartObj>
        <w:docPartGallery w:val="Page Numbers (Bottom of Page)"/>
        <w:docPartUnique/>
      </w:docPartObj>
    </w:sdtPr>
    <w:sdtEndPr>
      <w:rPr>
        <w:noProof/>
      </w:rPr>
    </w:sdtEndPr>
    <w:sdtContent>
      <w:p w:rsidR="00170434" w:rsidRDefault="00170434">
        <w:pPr>
          <w:pStyle w:val="Piedepgina"/>
        </w:pPr>
        <w:r>
          <w:rPr>
            <w:lang w:bidi="es-ES"/>
          </w:rPr>
          <w:fldChar w:fldCharType="begin"/>
        </w:r>
        <w:r>
          <w:rPr>
            <w:lang w:bidi="es-ES"/>
          </w:rPr>
          <w:instrText xml:space="preserve"> PAGE   \* MERGEFORMAT </w:instrText>
        </w:r>
        <w:r>
          <w:rPr>
            <w:lang w:bidi="es-ES"/>
          </w:rPr>
          <w:fldChar w:fldCharType="separate"/>
        </w:r>
        <w:r>
          <w:rPr>
            <w:noProof/>
            <w:lang w:bidi="es-ES"/>
          </w:rPr>
          <w:t>8</w:t>
        </w:r>
        <w:r>
          <w:rPr>
            <w:noProof/>
            <w:lang w:bidi="es-ES"/>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820BF1" w:rsidRDefault="00820BF1">
      <w:pPr>
        <w:spacing w:after="0" w:line="240" w:lineRule="auto"/>
      </w:pPr>
      <w:r>
        <w:separator/>
      </w:r>
    </w:p>
  </w:footnote>
  <w:footnote w:type="continuationSeparator" w:id="0">
    <w:p w:rsidR="00820BF1" w:rsidRDefault="00820BF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CB6686A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75BE83CE"/>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30E2AF90"/>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3F1A134C"/>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BAA4C9BC"/>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F76EF0D2"/>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527E0E58"/>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381046D4"/>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A69AE704"/>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A32435FA"/>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4EE5742"/>
    <w:multiLevelType w:val="multilevel"/>
    <w:tmpl w:val="6C9E63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FFA1DBE"/>
    <w:multiLevelType w:val="multilevel"/>
    <w:tmpl w:val="6994B9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B2633E0"/>
    <w:multiLevelType w:val="multilevel"/>
    <w:tmpl w:val="A8CE55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DF9086C"/>
    <w:multiLevelType w:val="hybridMultilevel"/>
    <w:tmpl w:val="7152D5E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43E04F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30DB03E1"/>
    <w:multiLevelType w:val="multilevel"/>
    <w:tmpl w:val="108E65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997120A"/>
    <w:multiLevelType w:val="multilevel"/>
    <w:tmpl w:val="63DEDB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1AE7F96"/>
    <w:multiLevelType w:val="multilevel"/>
    <w:tmpl w:val="04D488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3047470"/>
    <w:multiLevelType w:val="multilevel"/>
    <w:tmpl w:val="68D87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48B32C0"/>
    <w:multiLevelType w:val="hybridMultilevel"/>
    <w:tmpl w:val="535A261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49B76E6"/>
    <w:multiLevelType w:val="hybridMultilevel"/>
    <w:tmpl w:val="1D409D1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8D22EF5"/>
    <w:multiLevelType w:val="multilevel"/>
    <w:tmpl w:val="6010D7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D1B197A"/>
    <w:multiLevelType w:val="multilevel"/>
    <w:tmpl w:val="086C66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654F62DD"/>
    <w:multiLevelType w:val="multilevel"/>
    <w:tmpl w:val="11A8BB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6452FDA"/>
    <w:multiLevelType w:val="multilevel"/>
    <w:tmpl w:val="FE6411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8CE6788"/>
    <w:multiLevelType w:val="multilevel"/>
    <w:tmpl w:val="493CEE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A6D24E8"/>
    <w:multiLevelType w:val="multilevel"/>
    <w:tmpl w:val="2068BB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EA8764D"/>
    <w:multiLevelType w:val="multilevel"/>
    <w:tmpl w:val="651C6B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35D1288"/>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9" w15:restartNumberingAfterBreak="0">
    <w:nsid w:val="76421687"/>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0" w15:restartNumberingAfterBreak="0">
    <w:nsid w:val="7A2C3EB3"/>
    <w:multiLevelType w:val="multilevel"/>
    <w:tmpl w:val="84B46318"/>
    <w:lvl w:ilvl="0">
      <w:start w:val="1"/>
      <w:numFmt w:val="upperRoman"/>
      <w:lvlText w:val="Artículo %1."/>
      <w:lvlJc w:val="left"/>
      <w:pPr>
        <w:ind w:left="0" w:firstLine="0"/>
      </w:pPr>
    </w:lvl>
    <w:lvl w:ilvl="1">
      <w:start w:val="1"/>
      <w:numFmt w:val="decimalZero"/>
      <w:isLgl/>
      <w:lvlText w:val="Secció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31" w15:restartNumberingAfterBreak="0">
    <w:nsid w:val="7F3A1AB1"/>
    <w:multiLevelType w:val="multilevel"/>
    <w:tmpl w:val="04090023"/>
    <w:lvl w:ilvl="0">
      <w:start w:val="1"/>
      <w:numFmt w:val="upperRoman"/>
      <w:lvlText w:val="Artículo %1."/>
      <w:lvlJc w:val="left"/>
      <w:pPr>
        <w:ind w:left="0" w:firstLine="0"/>
      </w:pPr>
    </w:lvl>
    <w:lvl w:ilvl="1">
      <w:start w:val="1"/>
      <w:numFmt w:val="decimalZero"/>
      <w:isLgl/>
      <w:lvlText w:val="Secció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num w:numId="1">
    <w:abstractNumId w:val="20"/>
  </w:num>
  <w:num w:numId="2">
    <w:abstractNumId w:val="13"/>
  </w:num>
  <w:num w:numId="3">
    <w:abstractNumId w:val="19"/>
  </w:num>
  <w:num w:numId="4">
    <w:abstractNumId w:val="14"/>
  </w:num>
  <w:num w:numId="5">
    <w:abstractNumId w:val="29"/>
  </w:num>
  <w:num w:numId="6">
    <w:abstractNumId w:val="30"/>
  </w:num>
  <w:num w:numId="7">
    <w:abstractNumId w:val="28"/>
  </w:num>
  <w:num w:numId="8">
    <w:abstractNumId w:val="31"/>
  </w:num>
  <w:num w:numId="9">
    <w:abstractNumId w:val="9"/>
  </w:num>
  <w:num w:numId="10">
    <w:abstractNumId w:val="7"/>
  </w:num>
  <w:num w:numId="11">
    <w:abstractNumId w:val="6"/>
  </w:num>
  <w:num w:numId="12">
    <w:abstractNumId w:val="5"/>
  </w:num>
  <w:num w:numId="13">
    <w:abstractNumId w:val="4"/>
  </w:num>
  <w:num w:numId="14">
    <w:abstractNumId w:val="8"/>
  </w:num>
  <w:num w:numId="15">
    <w:abstractNumId w:val="3"/>
  </w:num>
  <w:num w:numId="16">
    <w:abstractNumId w:val="2"/>
  </w:num>
  <w:num w:numId="17">
    <w:abstractNumId w:val="1"/>
  </w:num>
  <w:num w:numId="18">
    <w:abstractNumId w:val="0"/>
  </w:num>
  <w:num w:numId="19">
    <w:abstractNumId w:val="18"/>
  </w:num>
  <w:num w:numId="20">
    <w:abstractNumId w:val="16"/>
  </w:num>
  <w:num w:numId="21">
    <w:abstractNumId w:val="11"/>
  </w:num>
  <w:num w:numId="22">
    <w:abstractNumId w:val="10"/>
  </w:num>
  <w:num w:numId="23">
    <w:abstractNumId w:val="15"/>
  </w:num>
  <w:num w:numId="24">
    <w:abstractNumId w:val="22"/>
  </w:num>
  <w:num w:numId="25">
    <w:abstractNumId w:val="12"/>
  </w:num>
  <w:num w:numId="26">
    <w:abstractNumId w:val="24"/>
  </w:num>
  <w:num w:numId="27">
    <w:abstractNumId w:val="26"/>
  </w:num>
  <w:num w:numId="28">
    <w:abstractNumId w:val="25"/>
  </w:num>
  <w:num w:numId="29">
    <w:abstractNumId w:val="21"/>
  </w:num>
  <w:num w:numId="30">
    <w:abstractNumId w:val="27"/>
  </w:num>
  <w:num w:numId="31">
    <w:abstractNumId w:val="17"/>
  </w:num>
  <w:num w:numId="32">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attachedTemplate r:id="rId1"/>
  <w:defaultTabStop w:val="720"/>
  <w:hyphenationZone w:val="425"/>
  <w:characterSpacingControl w:val="doNotCompress"/>
  <w:footnotePr>
    <w:footnote w:id="-1"/>
    <w:footnote w:id="0"/>
  </w:footnotePr>
  <w:endnotePr>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113A0"/>
    <w:rsid w:val="000439F9"/>
    <w:rsid w:val="00093CA0"/>
    <w:rsid w:val="000A355E"/>
    <w:rsid w:val="000E4D64"/>
    <w:rsid w:val="00117503"/>
    <w:rsid w:val="001379AF"/>
    <w:rsid w:val="00152A61"/>
    <w:rsid w:val="00170434"/>
    <w:rsid w:val="00194DF6"/>
    <w:rsid w:val="001A33F2"/>
    <w:rsid w:val="0020127B"/>
    <w:rsid w:val="0029690C"/>
    <w:rsid w:val="00310B0F"/>
    <w:rsid w:val="00354E58"/>
    <w:rsid w:val="00366A97"/>
    <w:rsid w:val="003723CE"/>
    <w:rsid w:val="003C5E5E"/>
    <w:rsid w:val="003C65B8"/>
    <w:rsid w:val="004061CD"/>
    <w:rsid w:val="004A2F66"/>
    <w:rsid w:val="004E1AED"/>
    <w:rsid w:val="004F76F8"/>
    <w:rsid w:val="0058287D"/>
    <w:rsid w:val="005A24B7"/>
    <w:rsid w:val="005A7530"/>
    <w:rsid w:val="005B5597"/>
    <w:rsid w:val="005C12A5"/>
    <w:rsid w:val="00651535"/>
    <w:rsid w:val="006672EB"/>
    <w:rsid w:val="00680CB1"/>
    <w:rsid w:val="006A2334"/>
    <w:rsid w:val="006C22A5"/>
    <w:rsid w:val="006E02E0"/>
    <w:rsid w:val="0070138A"/>
    <w:rsid w:val="007365BA"/>
    <w:rsid w:val="00747C7E"/>
    <w:rsid w:val="007502A8"/>
    <w:rsid w:val="007E50A0"/>
    <w:rsid w:val="00813B26"/>
    <w:rsid w:val="00820BF1"/>
    <w:rsid w:val="0085022B"/>
    <w:rsid w:val="008C45A9"/>
    <w:rsid w:val="00925784"/>
    <w:rsid w:val="00947B8B"/>
    <w:rsid w:val="00994753"/>
    <w:rsid w:val="00996171"/>
    <w:rsid w:val="00A1310C"/>
    <w:rsid w:val="00A31933"/>
    <w:rsid w:val="00A537BE"/>
    <w:rsid w:val="00AD7026"/>
    <w:rsid w:val="00B323E1"/>
    <w:rsid w:val="00B32B20"/>
    <w:rsid w:val="00B9395D"/>
    <w:rsid w:val="00BA3CEF"/>
    <w:rsid w:val="00BA59B3"/>
    <w:rsid w:val="00BD4652"/>
    <w:rsid w:val="00C4132B"/>
    <w:rsid w:val="00C47776"/>
    <w:rsid w:val="00CB557E"/>
    <w:rsid w:val="00D2651B"/>
    <w:rsid w:val="00D47A97"/>
    <w:rsid w:val="00D71CAB"/>
    <w:rsid w:val="00D83220"/>
    <w:rsid w:val="00DD6037"/>
    <w:rsid w:val="00E036B2"/>
    <w:rsid w:val="00E0386D"/>
    <w:rsid w:val="00E517CB"/>
    <w:rsid w:val="00E971C3"/>
    <w:rsid w:val="00ED73BE"/>
    <w:rsid w:val="00F113A0"/>
    <w:rsid w:val="00F264E3"/>
    <w:rsid w:val="00FC65F2"/>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0F5209"/>
  <w15:docId w15:val="{2D040228-7FE1-44AA-B4F7-38255A6EDF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s-ES" w:eastAsia="ja-JP" w:bidi="ar-SA"/>
      </w:rPr>
    </w:rPrDefault>
    <w:pPrDefault>
      <w:pPr>
        <w:spacing w:before="120" w:after="20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
    <w:lsdException w:name="Table Theme" w:semiHidden="1" w:unhideWhenUsed="1"/>
    <w:lsdException w:name="Placeholder Text" w:semiHidden="1"/>
    <w:lsdException w:name="No Spacing" w:semiHidden="1" w:uiPriority="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E1AED"/>
  </w:style>
  <w:style w:type="paragraph" w:styleId="Ttulo1">
    <w:name w:val="heading 1"/>
    <w:basedOn w:val="Normal"/>
    <w:next w:val="Normal"/>
    <w:link w:val="Ttulo1Car"/>
    <w:uiPriority w:val="9"/>
    <w:qFormat/>
    <w:rsid w:val="00A1310C"/>
    <w:pPr>
      <w:pBdr>
        <w:top w:val="single" w:sz="24" w:space="0" w:color="0673A5" w:themeColor="text2" w:themeShade="BF"/>
        <w:left w:val="single" w:sz="24" w:space="0" w:color="0673A5" w:themeColor="text2" w:themeShade="BF"/>
        <w:bottom w:val="single" w:sz="24" w:space="0" w:color="0673A5" w:themeColor="text2" w:themeShade="BF"/>
        <w:right w:val="single" w:sz="24" w:space="0" w:color="0673A5" w:themeColor="text2" w:themeShade="BF"/>
      </w:pBdr>
      <w:shd w:val="clear" w:color="auto" w:fill="0673A5" w:themeFill="text2" w:themeFillShade="BF"/>
      <w:spacing w:after="0"/>
      <w:outlineLvl w:val="0"/>
    </w:pPr>
    <w:rPr>
      <w:rFonts w:asciiTheme="majorHAnsi" w:eastAsiaTheme="majorEastAsia" w:hAnsiTheme="majorHAnsi" w:cstheme="majorBidi"/>
      <w:caps/>
      <w:color w:val="FFFFFF" w:themeColor="background1"/>
      <w:spacing w:val="15"/>
    </w:rPr>
  </w:style>
  <w:style w:type="paragraph" w:styleId="Ttulo2">
    <w:name w:val="heading 2"/>
    <w:basedOn w:val="Normal"/>
    <w:next w:val="Normal"/>
    <w:link w:val="Ttulo2Car"/>
    <w:uiPriority w:val="9"/>
    <w:semiHidden/>
    <w:unhideWhenUsed/>
    <w:qFormat/>
    <w:rsid w:val="00D47A97"/>
    <w:pPr>
      <w:pBdr>
        <w:top w:val="single" w:sz="24" w:space="0" w:color="C9ECFC" w:themeColor="text2" w:themeTint="33"/>
        <w:left w:val="single" w:sz="24" w:space="0" w:color="C9ECFC" w:themeColor="text2" w:themeTint="33"/>
        <w:bottom w:val="single" w:sz="24" w:space="0" w:color="C9ECFC" w:themeColor="text2" w:themeTint="33"/>
        <w:right w:val="single" w:sz="24" w:space="0" w:color="C9ECFC" w:themeColor="text2" w:themeTint="33"/>
      </w:pBdr>
      <w:shd w:val="clear" w:color="auto" w:fill="C9ECFC" w:themeFill="text2" w:themeFillTint="33"/>
      <w:spacing w:after="0"/>
      <w:outlineLvl w:val="1"/>
    </w:pPr>
    <w:rPr>
      <w:rFonts w:asciiTheme="majorHAnsi" w:eastAsiaTheme="majorEastAsia" w:hAnsiTheme="majorHAnsi" w:cstheme="majorBidi"/>
      <w:caps/>
      <w:spacing w:val="15"/>
    </w:rPr>
  </w:style>
  <w:style w:type="paragraph" w:styleId="Ttulo3">
    <w:name w:val="heading 3"/>
    <w:basedOn w:val="Normal"/>
    <w:next w:val="Normal"/>
    <w:link w:val="Ttulo3Car"/>
    <w:uiPriority w:val="9"/>
    <w:semiHidden/>
    <w:unhideWhenUsed/>
    <w:qFormat/>
    <w:rsid w:val="00D47A97"/>
    <w:pPr>
      <w:pBdr>
        <w:top w:val="single" w:sz="6" w:space="2" w:color="099BDD" w:themeColor="text2"/>
      </w:pBdr>
      <w:spacing w:before="300" w:after="0"/>
      <w:outlineLvl w:val="2"/>
    </w:pPr>
    <w:rPr>
      <w:rFonts w:asciiTheme="majorHAnsi" w:eastAsiaTheme="majorEastAsia" w:hAnsiTheme="majorHAnsi" w:cstheme="majorBidi"/>
      <w:caps/>
      <w:color w:val="044D6E" w:themeColor="text2" w:themeShade="80"/>
      <w:spacing w:val="15"/>
    </w:rPr>
  </w:style>
  <w:style w:type="paragraph" w:styleId="Ttulo4">
    <w:name w:val="heading 4"/>
    <w:basedOn w:val="Normal"/>
    <w:next w:val="Normal"/>
    <w:link w:val="Ttulo4Car"/>
    <w:uiPriority w:val="9"/>
    <w:semiHidden/>
    <w:unhideWhenUsed/>
    <w:qFormat/>
    <w:rsid w:val="00D47A97"/>
    <w:pPr>
      <w:pBdr>
        <w:top w:val="dotted" w:sz="6" w:space="2" w:color="099BDD" w:themeColor="text2"/>
      </w:pBdr>
      <w:spacing w:before="200" w:after="0"/>
      <w:outlineLvl w:val="3"/>
    </w:pPr>
    <w:rPr>
      <w:rFonts w:asciiTheme="majorHAnsi" w:eastAsiaTheme="majorEastAsia" w:hAnsiTheme="majorHAnsi" w:cstheme="majorBidi"/>
      <w:caps/>
      <w:color w:val="0673A5" w:themeColor="text2" w:themeShade="BF"/>
      <w:spacing w:val="10"/>
    </w:rPr>
  </w:style>
  <w:style w:type="paragraph" w:styleId="Ttulo5">
    <w:name w:val="heading 5"/>
    <w:basedOn w:val="Normal"/>
    <w:next w:val="Normal"/>
    <w:link w:val="Ttulo5Car"/>
    <w:uiPriority w:val="9"/>
    <w:semiHidden/>
    <w:unhideWhenUsed/>
    <w:qFormat/>
    <w:rsid w:val="00D47A97"/>
    <w:pPr>
      <w:pBdr>
        <w:bottom w:val="single" w:sz="6" w:space="1" w:color="099BDD" w:themeColor="text2"/>
      </w:pBdr>
      <w:spacing w:before="200" w:after="0"/>
      <w:outlineLvl w:val="4"/>
    </w:pPr>
    <w:rPr>
      <w:rFonts w:asciiTheme="majorHAnsi" w:eastAsiaTheme="majorEastAsia" w:hAnsiTheme="majorHAnsi" w:cstheme="majorBidi"/>
      <w:caps/>
      <w:color w:val="0673A5" w:themeColor="text2" w:themeShade="BF"/>
      <w:spacing w:val="10"/>
    </w:rPr>
  </w:style>
  <w:style w:type="paragraph" w:styleId="Ttulo6">
    <w:name w:val="heading 6"/>
    <w:basedOn w:val="Normal"/>
    <w:next w:val="Normal"/>
    <w:link w:val="Ttulo6Car"/>
    <w:uiPriority w:val="9"/>
    <w:semiHidden/>
    <w:unhideWhenUsed/>
    <w:qFormat/>
    <w:rsid w:val="00D47A97"/>
    <w:pPr>
      <w:pBdr>
        <w:bottom w:val="dotted" w:sz="6" w:space="1" w:color="099BDD" w:themeColor="text2"/>
      </w:pBdr>
      <w:spacing w:before="200" w:after="0"/>
      <w:outlineLvl w:val="5"/>
    </w:pPr>
    <w:rPr>
      <w:rFonts w:asciiTheme="majorHAnsi" w:eastAsiaTheme="majorEastAsia" w:hAnsiTheme="majorHAnsi" w:cstheme="majorBidi"/>
      <w:caps/>
      <w:color w:val="0673A5" w:themeColor="text2" w:themeShade="BF"/>
      <w:spacing w:val="10"/>
    </w:rPr>
  </w:style>
  <w:style w:type="paragraph" w:styleId="Ttulo7">
    <w:name w:val="heading 7"/>
    <w:basedOn w:val="Normal"/>
    <w:next w:val="Normal"/>
    <w:link w:val="Ttulo7Car"/>
    <w:uiPriority w:val="9"/>
    <w:semiHidden/>
    <w:unhideWhenUsed/>
    <w:qFormat/>
    <w:rsid w:val="00D47A97"/>
    <w:pPr>
      <w:spacing w:before="200" w:after="0"/>
      <w:outlineLvl w:val="6"/>
    </w:pPr>
    <w:rPr>
      <w:rFonts w:asciiTheme="majorHAnsi" w:eastAsiaTheme="majorEastAsia" w:hAnsiTheme="majorHAnsi" w:cstheme="majorBidi"/>
      <w:caps/>
      <w:color w:val="0673A5" w:themeColor="text2" w:themeShade="BF"/>
      <w:spacing w:val="10"/>
    </w:rPr>
  </w:style>
  <w:style w:type="paragraph" w:styleId="Ttulo8">
    <w:name w:val="heading 8"/>
    <w:basedOn w:val="Normal"/>
    <w:next w:val="Normal"/>
    <w:link w:val="Ttulo8Car"/>
    <w:uiPriority w:val="9"/>
    <w:semiHidden/>
    <w:unhideWhenUsed/>
    <w:qFormat/>
    <w:rsid w:val="00D47A97"/>
    <w:pPr>
      <w:spacing w:before="200" w:after="0"/>
      <w:outlineLvl w:val="7"/>
    </w:pPr>
    <w:rPr>
      <w:rFonts w:asciiTheme="majorHAnsi" w:eastAsiaTheme="majorEastAsia" w:hAnsiTheme="majorHAnsi" w:cstheme="majorBidi"/>
      <w:caps/>
      <w:spacing w:val="10"/>
      <w:szCs w:val="18"/>
    </w:rPr>
  </w:style>
  <w:style w:type="paragraph" w:styleId="Ttulo9">
    <w:name w:val="heading 9"/>
    <w:basedOn w:val="Normal"/>
    <w:next w:val="Normal"/>
    <w:link w:val="Ttulo9Car"/>
    <w:uiPriority w:val="9"/>
    <w:semiHidden/>
    <w:unhideWhenUsed/>
    <w:qFormat/>
    <w:rsid w:val="00D47A97"/>
    <w:pPr>
      <w:spacing w:before="200" w:after="0"/>
      <w:outlineLvl w:val="8"/>
    </w:pPr>
    <w:rPr>
      <w:rFonts w:asciiTheme="majorHAnsi" w:eastAsiaTheme="majorEastAsia" w:hAnsiTheme="majorHAnsi" w:cstheme="majorBidi"/>
      <w:i/>
      <w:iCs/>
      <w:caps/>
      <w:spacing w:val="10"/>
      <w:szCs w:val="1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A1310C"/>
    <w:rPr>
      <w:rFonts w:asciiTheme="majorHAnsi" w:eastAsiaTheme="majorEastAsia" w:hAnsiTheme="majorHAnsi" w:cstheme="majorBidi"/>
      <w:caps/>
      <w:color w:val="FFFFFF" w:themeColor="background1"/>
      <w:spacing w:val="15"/>
      <w:shd w:val="clear" w:color="auto" w:fill="0673A5" w:themeFill="text2" w:themeFillShade="BF"/>
    </w:rPr>
  </w:style>
  <w:style w:type="character" w:customStyle="1" w:styleId="Ttulo2Car">
    <w:name w:val="Título 2 Car"/>
    <w:basedOn w:val="Fuentedeprrafopredeter"/>
    <w:link w:val="Ttulo2"/>
    <w:uiPriority w:val="9"/>
    <w:rPr>
      <w:rFonts w:asciiTheme="majorHAnsi" w:eastAsiaTheme="majorEastAsia" w:hAnsiTheme="majorHAnsi" w:cstheme="majorBidi"/>
      <w:caps/>
      <w:spacing w:val="15"/>
      <w:shd w:val="clear" w:color="auto" w:fill="C9ECFC" w:themeFill="text2" w:themeFillTint="33"/>
    </w:rPr>
  </w:style>
  <w:style w:type="character" w:customStyle="1" w:styleId="Ttulo3Car">
    <w:name w:val="Título 3 Car"/>
    <w:basedOn w:val="Fuentedeprrafopredeter"/>
    <w:link w:val="Ttulo3"/>
    <w:uiPriority w:val="9"/>
    <w:rPr>
      <w:rFonts w:asciiTheme="majorHAnsi" w:eastAsiaTheme="majorEastAsia" w:hAnsiTheme="majorHAnsi" w:cstheme="majorBidi"/>
      <w:caps/>
      <w:color w:val="044D6E" w:themeColor="text2" w:themeShade="80"/>
      <w:spacing w:val="15"/>
    </w:rPr>
  </w:style>
  <w:style w:type="table" w:styleId="Tablaconcuadrcula">
    <w:name w:val="Table Grid"/>
    <w:basedOn w:val="Tablanormal"/>
    <w:uiPriority w:val="1"/>
    <w:pPr>
      <w:spacing w:after="0" w:line="240" w:lineRule="auto"/>
    </w:pPr>
    <w:tblPr>
      <w:tblBorders>
        <w:top w:val="single" w:sz="4" w:space="0" w:color="2C2C2C" w:themeColor="text1"/>
        <w:left w:val="single" w:sz="4" w:space="0" w:color="2C2C2C" w:themeColor="text1"/>
        <w:bottom w:val="single" w:sz="4" w:space="0" w:color="2C2C2C" w:themeColor="text1"/>
        <w:right w:val="single" w:sz="4" w:space="0" w:color="2C2C2C" w:themeColor="text1"/>
        <w:insideH w:val="single" w:sz="4" w:space="0" w:color="2C2C2C" w:themeColor="text1"/>
        <w:insideV w:val="single" w:sz="4" w:space="0" w:color="2C2C2C" w:themeColor="text1"/>
      </w:tblBorders>
    </w:tblPr>
  </w:style>
  <w:style w:type="paragraph" w:styleId="Ttulo">
    <w:name w:val="Title"/>
    <w:basedOn w:val="Normal"/>
    <w:link w:val="TtuloCar"/>
    <w:uiPriority w:val="1"/>
    <w:qFormat/>
    <w:rsid w:val="00A1310C"/>
    <w:pPr>
      <w:spacing w:before="0" w:after="0"/>
    </w:pPr>
    <w:rPr>
      <w:rFonts w:asciiTheme="majorHAnsi" w:eastAsiaTheme="majorEastAsia" w:hAnsiTheme="majorHAnsi" w:cstheme="majorBidi"/>
      <w:caps/>
      <w:color w:val="0673A5" w:themeColor="text2" w:themeShade="BF"/>
      <w:spacing w:val="10"/>
      <w:sz w:val="52"/>
      <w:szCs w:val="52"/>
    </w:rPr>
  </w:style>
  <w:style w:type="character" w:customStyle="1" w:styleId="TtuloCar">
    <w:name w:val="Título Car"/>
    <w:basedOn w:val="Fuentedeprrafopredeter"/>
    <w:link w:val="Ttulo"/>
    <w:uiPriority w:val="1"/>
    <w:rsid w:val="00A1310C"/>
    <w:rPr>
      <w:rFonts w:asciiTheme="majorHAnsi" w:eastAsiaTheme="majorEastAsia" w:hAnsiTheme="majorHAnsi" w:cstheme="majorBidi"/>
      <w:caps/>
      <w:color w:val="0673A5" w:themeColor="text2" w:themeShade="BF"/>
      <w:spacing w:val="10"/>
      <w:sz w:val="52"/>
      <w:szCs w:val="52"/>
    </w:rPr>
  </w:style>
  <w:style w:type="paragraph" w:styleId="Subttulo">
    <w:name w:val="Subtitle"/>
    <w:basedOn w:val="Normal"/>
    <w:next w:val="Normal"/>
    <w:link w:val="SubttuloCar"/>
    <w:uiPriority w:val="11"/>
    <w:semiHidden/>
    <w:unhideWhenUsed/>
    <w:qFormat/>
    <w:rsid w:val="004E1AED"/>
    <w:pPr>
      <w:numPr>
        <w:ilvl w:val="1"/>
      </w:numPr>
      <w:spacing w:after="160"/>
    </w:pPr>
    <w:rPr>
      <w:color w:val="404040" w:themeColor="text1" w:themeTint="E6"/>
    </w:rPr>
  </w:style>
  <w:style w:type="character" w:customStyle="1" w:styleId="SubttuloCar">
    <w:name w:val="Subtítulo Car"/>
    <w:basedOn w:val="Fuentedeprrafopredeter"/>
    <w:link w:val="Subttulo"/>
    <w:uiPriority w:val="11"/>
    <w:semiHidden/>
    <w:rsid w:val="004E1AED"/>
    <w:rPr>
      <w:color w:val="404040" w:themeColor="text1" w:themeTint="E6"/>
    </w:rPr>
  </w:style>
  <w:style w:type="character" w:styleId="nfasisintenso">
    <w:name w:val="Intense Emphasis"/>
    <w:basedOn w:val="Fuentedeprrafopredeter"/>
    <w:uiPriority w:val="21"/>
    <w:semiHidden/>
    <w:unhideWhenUsed/>
    <w:qFormat/>
    <w:rsid w:val="004E1AED"/>
    <w:rPr>
      <w:i/>
      <w:iCs/>
      <w:color w:val="806000" w:themeColor="accent1" w:themeShade="80"/>
    </w:rPr>
  </w:style>
  <w:style w:type="paragraph" w:styleId="Citadestacada">
    <w:name w:val="Intense Quote"/>
    <w:basedOn w:val="Normal"/>
    <w:next w:val="Normal"/>
    <w:link w:val="CitadestacadaCar"/>
    <w:uiPriority w:val="30"/>
    <w:semiHidden/>
    <w:unhideWhenUsed/>
    <w:qFormat/>
    <w:rsid w:val="004E1AED"/>
    <w:pPr>
      <w:pBdr>
        <w:top w:val="single" w:sz="4" w:space="10" w:color="806000" w:themeColor="accent1" w:themeShade="80"/>
        <w:bottom w:val="single" w:sz="4" w:space="10" w:color="806000" w:themeColor="accent1" w:themeShade="80"/>
      </w:pBdr>
      <w:spacing w:before="360" w:after="360"/>
      <w:ind w:left="864" w:right="864"/>
      <w:jc w:val="center"/>
    </w:pPr>
    <w:rPr>
      <w:i/>
      <w:iCs/>
      <w:color w:val="806000" w:themeColor="accent1" w:themeShade="80"/>
    </w:rPr>
  </w:style>
  <w:style w:type="character" w:customStyle="1" w:styleId="CitadestacadaCar">
    <w:name w:val="Cita destacada Car"/>
    <w:basedOn w:val="Fuentedeprrafopredeter"/>
    <w:link w:val="Citadestacada"/>
    <w:uiPriority w:val="30"/>
    <w:semiHidden/>
    <w:rsid w:val="004E1AED"/>
    <w:rPr>
      <w:i/>
      <w:iCs/>
      <w:color w:val="806000" w:themeColor="accent1" w:themeShade="80"/>
    </w:rPr>
  </w:style>
  <w:style w:type="character" w:styleId="Referenciaintensa">
    <w:name w:val="Intense Reference"/>
    <w:basedOn w:val="Fuentedeprrafopredeter"/>
    <w:uiPriority w:val="32"/>
    <w:semiHidden/>
    <w:unhideWhenUsed/>
    <w:qFormat/>
    <w:rsid w:val="004E1AED"/>
    <w:rPr>
      <w:b/>
      <w:bCs/>
      <w:caps w:val="0"/>
      <w:smallCaps/>
      <w:color w:val="806000" w:themeColor="accent1" w:themeShade="80"/>
      <w:spacing w:val="5"/>
    </w:rPr>
  </w:style>
  <w:style w:type="character" w:customStyle="1" w:styleId="Ttulo4Car">
    <w:name w:val="Título 4 Car"/>
    <w:basedOn w:val="Fuentedeprrafopredeter"/>
    <w:link w:val="Ttulo4"/>
    <w:uiPriority w:val="9"/>
    <w:rPr>
      <w:rFonts w:asciiTheme="majorHAnsi" w:eastAsiaTheme="majorEastAsia" w:hAnsiTheme="majorHAnsi" w:cstheme="majorBidi"/>
      <w:caps/>
      <w:color w:val="0673A5" w:themeColor="text2" w:themeShade="BF"/>
      <w:spacing w:val="10"/>
    </w:rPr>
  </w:style>
  <w:style w:type="character" w:customStyle="1" w:styleId="Ttulo5Car">
    <w:name w:val="Título 5 Car"/>
    <w:basedOn w:val="Fuentedeprrafopredeter"/>
    <w:link w:val="Ttulo5"/>
    <w:uiPriority w:val="9"/>
    <w:rPr>
      <w:rFonts w:asciiTheme="majorHAnsi" w:eastAsiaTheme="majorEastAsia" w:hAnsiTheme="majorHAnsi" w:cstheme="majorBidi"/>
      <w:caps/>
      <w:color w:val="0673A5" w:themeColor="text2" w:themeShade="BF"/>
      <w:spacing w:val="10"/>
    </w:rPr>
  </w:style>
  <w:style w:type="character" w:customStyle="1" w:styleId="Ttulo6Car">
    <w:name w:val="Título 6 Car"/>
    <w:basedOn w:val="Fuentedeprrafopredeter"/>
    <w:link w:val="Ttulo6"/>
    <w:uiPriority w:val="9"/>
    <w:rPr>
      <w:rFonts w:asciiTheme="majorHAnsi" w:eastAsiaTheme="majorEastAsia" w:hAnsiTheme="majorHAnsi" w:cstheme="majorBidi"/>
      <w:caps/>
      <w:color w:val="0673A5" w:themeColor="text2" w:themeShade="BF"/>
      <w:spacing w:val="10"/>
    </w:rPr>
  </w:style>
  <w:style w:type="character" w:customStyle="1" w:styleId="Ttulo7Car">
    <w:name w:val="Título 7 Car"/>
    <w:basedOn w:val="Fuentedeprrafopredeter"/>
    <w:link w:val="Ttulo7"/>
    <w:uiPriority w:val="9"/>
    <w:rPr>
      <w:rFonts w:asciiTheme="majorHAnsi" w:eastAsiaTheme="majorEastAsia" w:hAnsiTheme="majorHAnsi" w:cstheme="majorBidi"/>
      <w:caps/>
      <w:color w:val="0673A5" w:themeColor="text2" w:themeShade="BF"/>
      <w:spacing w:val="10"/>
    </w:rPr>
  </w:style>
  <w:style w:type="character" w:customStyle="1" w:styleId="Ttulo8Car">
    <w:name w:val="Título 8 Car"/>
    <w:basedOn w:val="Fuentedeprrafopredeter"/>
    <w:link w:val="Ttulo8"/>
    <w:uiPriority w:val="9"/>
    <w:semiHidden/>
    <w:rsid w:val="00D47A97"/>
    <w:rPr>
      <w:rFonts w:asciiTheme="majorHAnsi" w:eastAsiaTheme="majorEastAsia" w:hAnsiTheme="majorHAnsi" w:cstheme="majorBidi"/>
      <w:caps/>
      <w:spacing w:val="10"/>
      <w:szCs w:val="18"/>
    </w:rPr>
  </w:style>
  <w:style w:type="character" w:customStyle="1" w:styleId="Ttulo9Car">
    <w:name w:val="Título 9 Car"/>
    <w:basedOn w:val="Fuentedeprrafopredeter"/>
    <w:link w:val="Ttulo9"/>
    <w:uiPriority w:val="9"/>
    <w:semiHidden/>
    <w:rsid w:val="00D47A97"/>
    <w:rPr>
      <w:rFonts w:asciiTheme="majorHAnsi" w:eastAsiaTheme="majorEastAsia" w:hAnsiTheme="majorHAnsi" w:cstheme="majorBidi"/>
      <w:i/>
      <w:iCs/>
      <w:caps/>
      <w:spacing w:val="10"/>
      <w:szCs w:val="18"/>
    </w:rPr>
  </w:style>
  <w:style w:type="paragraph" w:styleId="Descripcin">
    <w:name w:val="caption"/>
    <w:basedOn w:val="Normal"/>
    <w:next w:val="Normal"/>
    <w:uiPriority w:val="35"/>
    <w:semiHidden/>
    <w:unhideWhenUsed/>
    <w:qFormat/>
    <w:rsid w:val="00D47A97"/>
    <w:rPr>
      <w:b/>
      <w:bCs/>
      <w:color w:val="0673A5" w:themeColor="text2" w:themeShade="BF"/>
      <w:szCs w:val="16"/>
    </w:rPr>
  </w:style>
  <w:style w:type="paragraph" w:styleId="TtuloTDC">
    <w:name w:val="TOC Heading"/>
    <w:basedOn w:val="Ttulo1"/>
    <w:next w:val="Normal"/>
    <w:uiPriority w:val="39"/>
    <w:semiHidden/>
    <w:unhideWhenUsed/>
    <w:qFormat/>
    <w:pPr>
      <w:outlineLvl w:val="9"/>
    </w:pPr>
  </w:style>
  <w:style w:type="paragraph" w:styleId="Textodeglobo">
    <w:name w:val="Balloon Text"/>
    <w:basedOn w:val="Normal"/>
    <w:link w:val="TextodegloboCar"/>
    <w:uiPriority w:val="99"/>
    <w:semiHidden/>
    <w:unhideWhenUsed/>
    <w:rsid w:val="00D47A97"/>
    <w:pPr>
      <w:spacing w:before="0" w:after="0" w:line="240" w:lineRule="auto"/>
    </w:pPr>
    <w:rPr>
      <w:rFonts w:ascii="Segoe UI" w:hAnsi="Segoe UI" w:cs="Segoe UI"/>
      <w:szCs w:val="18"/>
    </w:rPr>
  </w:style>
  <w:style w:type="character" w:customStyle="1" w:styleId="TextodegloboCar">
    <w:name w:val="Texto de globo Car"/>
    <w:basedOn w:val="Fuentedeprrafopredeter"/>
    <w:link w:val="Textodeglobo"/>
    <w:uiPriority w:val="99"/>
    <w:semiHidden/>
    <w:rsid w:val="00D47A97"/>
    <w:rPr>
      <w:rFonts w:ascii="Segoe UI" w:hAnsi="Segoe UI" w:cs="Segoe UI"/>
      <w:szCs w:val="18"/>
    </w:rPr>
  </w:style>
  <w:style w:type="paragraph" w:styleId="Textoindependiente3">
    <w:name w:val="Body Text 3"/>
    <w:basedOn w:val="Normal"/>
    <w:link w:val="Textoindependiente3Car"/>
    <w:uiPriority w:val="99"/>
    <w:semiHidden/>
    <w:unhideWhenUsed/>
    <w:rsid w:val="00D47A97"/>
    <w:pPr>
      <w:spacing w:after="120"/>
    </w:pPr>
    <w:rPr>
      <w:szCs w:val="16"/>
    </w:rPr>
  </w:style>
  <w:style w:type="character" w:customStyle="1" w:styleId="Textoindependiente3Car">
    <w:name w:val="Texto independiente 3 Car"/>
    <w:basedOn w:val="Fuentedeprrafopredeter"/>
    <w:link w:val="Textoindependiente3"/>
    <w:uiPriority w:val="99"/>
    <w:semiHidden/>
    <w:rsid w:val="00D47A97"/>
    <w:rPr>
      <w:szCs w:val="16"/>
    </w:rPr>
  </w:style>
  <w:style w:type="paragraph" w:styleId="Sangra3detindependiente">
    <w:name w:val="Body Text Indent 3"/>
    <w:basedOn w:val="Normal"/>
    <w:link w:val="Sangra3detindependienteCar"/>
    <w:uiPriority w:val="99"/>
    <w:semiHidden/>
    <w:unhideWhenUsed/>
    <w:rsid w:val="00D47A97"/>
    <w:pPr>
      <w:spacing w:after="120"/>
      <w:ind w:left="360"/>
    </w:pPr>
    <w:rPr>
      <w:szCs w:val="16"/>
    </w:rPr>
  </w:style>
  <w:style w:type="character" w:customStyle="1" w:styleId="Sangra3detindependienteCar">
    <w:name w:val="Sangría 3 de t. independiente Car"/>
    <w:basedOn w:val="Fuentedeprrafopredeter"/>
    <w:link w:val="Sangra3detindependiente"/>
    <w:uiPriority w:val="99"/>
    <w:semiHidden/>
    <w:rsid w:val="00D47A97"/>
    <w:rPr>
      <w:szCs w:val="16"/>
    </w:rPr>
  </w:style>
  <w:style w:type="character" w:styleId="Refdecomentario">
    <w:name w:val="annotation reference"/>
    <w:basedOn w:val="Fuentedeprrafopredeter"/>
    <w:uiPriority w:val="99"/>
    <w:semiHidden/>
    <w:unhideWhenUsed/>
    <w:rsid w:val="00D47A97"/>
    <w:rPr>
      <w:sz w:val="22"/>
      <w:szCs w:val="16"/>
    </w:rPr>
  </w:style>
  <w:style w:type="paragraph" w:styleId="Textocomentario">
    <w:name w:val="annotation text"/>
    <w:basedOn w:val="Normal"/>
    <w:link w:val="TextocomentarioCar"/>
    <w:uiPriority w:val="99"/>
    <w:semiHidden/>
    <w:unhideWhenUsed/>
    <w:rsid w:val="00D47A97"/>
    <w:pPr>
      <w:spacing w:line="240" w:lineRule="auto"/>
    </w:pPr>
    <w:rPr>
      <w:szCs w:val="20"/>
    </w:rPr>
  </w:style>
  <w:style w:type="character" w:customStyle="1" w:styleId="TextocomentarioCar">
    <w:name w:val="Texto comentario Car"/>
    <w:basedOn w:val="Fuentedeprrafopredeter"/>
    <w:link w:val="Textocomentario"/>
    <w:uiPriority w:val="99"/>
    <w:semiHidden/>
    <w:rsid w:val="00D47A97"/>
    <w:rPr>
      <w:szCs w:val="20"/>
    </w:rPr>
  </w:style>
  <w:style w:type="paragraph" w:styleId="Asuntodelcomentario">
    <w:name w:val="annotation subject"/>
    <w:basedOn w:val="Textocomentario"/>
    <w:next w:val="Textocomentario"/>
    <w:link w:val="AsuntodelcomentarioCar"/>
    <w:uiPriority w:val="99"/>
    <w:semiHidden/>
    <w:unhideWhenUsed/>
    <w:rsid w:val="00D47A97"/>
    <w:rPr>
      <w:b/>
      <w:bCs/>
    </w:rPr>
  </w:style>
  <w:style w:type="character" w:customStyle="1" w:styleId="AsuntodelcomentarioCar">
    <w:name w:val="Asunto del comentario Car"/>
    <w:basedOn w:val="TextocomentarioCar"/>
    <w:link w:val="Asuntodelcomentario"/>
    <w:uiPriority w:val="99"/>
    <w:semiHidden/>
    <w:rsid w:val="00D47A97"/>
    <w:rPr>
      <w:b/>
      <w:bCs/>
      <w:szCs w:val="20"/>
    </w:rPr>
  </w:style>
  <w:style w:type="paragraph" w:styleId="Mapadeldocumento">
    <w:name w:val="Document Map"/>
    <w:basedOn w:val="Normal"/>
    <w:link w:val="MapadeldocumentoCar"/>
    <w:uiPriority w:val="99"/>
    <w:semiHidden/>
    <w:unhideWhenUsed/>
    <w:rsid w:val="00D47A97"/>
    <w:pPr>
      <w:spacing w:before="0" w:after="0" w:line="240" w:lineRule="auto"/>
    </w:pPr>
    <w:rPr>
      <w:rFonts w:ascii="Segoe UI" w:hAnsi="Segoe UI" w:cs="Segoe UI"/>
      <w:szCs w:val="16"/>
    </w:rPr>
  </w:style>
  <w:style w:type="character" w:customStyle="1" w:styleId="MapadeldocumentoCar">
    <w:name w:val="Mapa del documento Car"/>
    <w:basedOn w:val="Fuentedeprrafopredeter"/>
    <w:link w:val="Mapadeldocumento"/>
    <w:uiPriority w:val="99"/>
    <w:semiHidden/>
    <w:rsid w:val="00D47A97"/>
    <w:rPr>
      <w:rFonts w:ascii="Segoe UI" w:hAnsi="Segoe UI" w:cs="Segoe UI"/>
      <w:szCs w:val="16"/>
    </w:rPr>
  </w:style>
  <w:style w:type="paragraph" w:styleId="Textonotaalfinal">
    <w:name w:val="endnote text"/>
    <w:basedOn w:val="Normal"/>
    <w:link w:val="TextonotaalfinalCar"/>
    <w:uiPriority w:val="99"/>
    <w:semiHidden/>
    <w:unhideWhenUsed/>
    <w:rsid w:val="00D47A97"/>
    <w:pPr>
      <w:spacing w:before="0" w:after="0" w:line="240" w:lineRule="auto"/>
    </w:pPr>
    <w:rPr>
      <w:szCs w:val="20"/>
    </w:rPr>
  </w:style>
  <w:style w:type="character" w:customStyle="1" w:styleId="TextonotaalfinalCar">
    <w:name w:val="Texto nota al final Car"/>
    <w:basedOn w:val="Fuentedeprrafopredeter"/>
    <w:link w:val="Textonotaalfinal"/>
    <w:uiPriority w:val="99"/>
    <w:semiHidden/>
    <w:rsid w:val="00D47A97"/>
    <w:rPr>
      <w:szCs w:val="20"/>
    </w:rPr>
  </w:style>
  <w:style w:type="paragraph" w:styleId="Remitedesobre">
    <w:name w:val="envelope return"/>
    <w:basedOn w:val="Normal"/>
    <w:uiPriority w:val="99"/>
    <w:semiHidden/>
    <w:unhideWhenUsed/>
    <w:rsid w:val="00D47A97"/>
    <w:pPr>
      <w:spacing w:before="0" w:after="0" w:line="240" w:lineRule="auto"/>
    </w:pPr>
    <w:rPr>
      <w:rFonts w:asciiTheme="majorHAnsi" w:eastAsiaTheme="majorEastAsia" w:hAnsiTheme="majorHAnsi" w:cstheme="majorBidi"/>
      <w:szCs w:val="20"/>
    </w:rPr>
  </w:style>
  <w:style w:type="paragraph" w:styleId="Textonotapie">
    <w:name w:val="footnote text"/>
    <w:basedOn w:val="Normal"/>
    <w:link w:val="TextonotapieCar"/>
    <w:uiPriority w:val="99"/>
    <w:semiHidden/>
    <w:unhideWhenUsed/>
    <w:rsid w:val="00D47A97"/>
    <w:pPr>
      <w:spacing w:before="0" w:after="0" w:line="240" w:lineRule="auto"/>
    </w:pPr>
    <w:rPr>
      <w:szCs w:val="20"/>
    </w:rPr>
  </w:style>
  <w:style w:type="character" w:customStyle="1" w:styleId="TextonotapieCar">
    <w:name w:val="Texto nota pie Car"/>
    <w:basedOn w:val="Fuentedeprrafopredeter"/>
    <w:link w:val="Textonotapie"/>
    <w:uiPriority w:val="99"/>
    <w:semiHidden/>
    <w:rsid w:val="00D47A97"/>
    <w:rPr>
      <w:szCs w:val="20"/>
    </w:rPr>
  </w:style>
  <w:style w:type="character" w:styleId="CdigoHTML">
    <w:name w:val="HTML Code"/>
    <w:basedOn w:val="Fuentedeprrafopredeter"/>
    <w:uiPriority w:val="99"/>
    <w:semiHidden/>
    <w:unhideWhenUsed/>
    <w:rsid w:val="00D47A97"/>
    <w:rPr>
      <w:rFonts w:ascii="Consolas" w:hAnsi="Consolas"/>
      <w:sz w:val="22"/>
      <w:szCs w:val="20"/>
    </w:rPr>
  </w:style>
  <w:style w:type="character" w:styleId="TecladoHTML">
    <w:name w:val="HTML Keyboard"/>
    <w:basedOn w:val="Fuentedeprrafopredeter"/>
    <w:uiPriority w:val="99"/>
    <w:semiHidden/>
    <w:unhideWhenUsed/>
    <w:rsid w:val="00D47A97"/>
    <w:rPr>
      <w:rFonts w:ascii="Consolas" w:hAnsi="Consolas"/>
      <w:sz w:val="22"/>
      <w:szCs w:val="20"/>
    </w:rPr>
  </w:style>
  <w:style w:type="paragraph" w:styleId="HTMLconformatoprevio">
    <w:name w:val="HTML Preformatted"/>
    <w:basedOn w:val="Normal"/>
    <w:link w:val="HTMLconformatoprevioCar"/>
    <w:uiPriority w:val="99"/>
    <w:unhideWhenUsed/>
    <w:rsid w:val="00D47A97"/>
    <w:pPr>
      <w:spacing w:before="0" w:after="0" w:line="240" w:lineRule="auto"/>
    </w:pPr>
    <w:rPr>
      <w:rFonts w:ascii="Consolas" w:hAnsi="Consolas"/>
      <w:szCs w:val="20"/>
    </w:rPr>
  </w:style>
  <w:style w:type="character" w:customStyle="1" w:styleId="HTMLconformatoprevioCar">
    <w:name w:val="HTML con formato previo Car"/>
    <w:basedOn w:val="Fuentedeprrafopredeter"/>
    <w:link w:val="HTMLconformatoprevio"/>
    <w:uiPriority w:val="99"/>
    <w:rsid w:val="00D47A97"/>
    <w:rPr>
      <w:rFonts w:ascii="Consolas" w:hAnsi="Consolas"/>
      <w:szCs w:val="20"/>
    </w:rPr>
  </w:style>
  <w:style w:type="character" w:styleId="MquinadeescribirHTML">
    <w:name w:val="HTML Typewriter"/>
    <w:basedOn w:val="Fuentedeprrafopredeter"/>
    <w:uiPriority w:val="99"/>
    <w:semiHidden/>
    <w:unhideWhenUsed/>
    <w:rsid w:val="00D47A97"/>
    <w:rPr>
      <w:rFonts w:ascii="Consolas" w:hAnsi="Consolas"/>
      <w:sz w:val="22"/>
      <w:szCs w:val="20"/>
    </w:rPr>
  </w:style>
  <w:style w:type="paragraph" w:styleId="Textomacro">
    <w:name w:val="macro"/>
    <w:link w:val="TextomacroCar"/>
    <w:uiPriority w:val="99"/>
    <w:semiHidden/>
    <w:unhideWhenUsed/>
    <w:rsid w:val="00D47A97"/>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Cs w:val="20"/>
    </w:rPr>
  </w:style>
  <w:style w:type="character" w:customStyle="1" w:styleId="TextomacroCar">
    <w:name w:val="Texto macro Car"/>
    <w:basedOn w:val="Fuentedeprrafopredeter"/>
    <w:link w:val="Textomacro"/>
    <w:uiPriority w:val="99"/>
    <w:semiHidden/>
    <w:rsid w:val="00D47A97"/>
    <w:rPr>
      <w:rFonts w:ascii="Consolas" w:hAnsi="Consolas"/>
      <w:szCs w:val="20"/>
    </w:rPr>
  </w:style>
  <w:style w:type="paragraph" w:styleId="Textosinformato">
    <w:name w:val="Plain Text"/>
    <w:basedOn w:val="Normal"/>
    <w:link w:val="TextosinformatoCar"/>
    <w:uiPriority w:val="99"/>
    <w:semiHidden/>
    <w:unhideWhenUsed/>
    <w:rsid w:val="00D47A97"/>
    <w:pPr>
      <w:spacing w:before="0" w:after="0" w:line="240" w:lineRule="auto"/>
    </w:pPr>
    <w:rPr>
      <w:rFonts w:ascii="Consolas" w:hAnsi="Consolas"/>
      <w:szCs w:val="21"/>
    </w:rPr>
  </w:style>
  <w:style w:type="character" w:customStyle="1" w:styleId="TextosinformatoCar">
    <w:name w:val="Texto sin formato Car"/>
    <w:basedOn w:val="Fuentedeprrafopredeter"/>
    <w:link w:val="Textosinformato"/>
    <w:uiPriority w:val="99"/>
    <w:semiHidden/>
    <w:rsid w:val="00D47A97"/>
    <w:rPr>
      <w:rFonts w:ascii="Consolas" w:hAnsi="Consolas"/>
      <w:szCs w:val="21"/>
    </w:rPr>
  </w:style>
  <w:style w:type="paragraph" w:styleId="Textodebloque">
    <w:name w:val="Block Text"/>
    <w:basedOn w:val="Normal"/>
    <w:uiPriority w:val="99"/>
    <w:semiHidden/>
    <w:unhideWhenUsed/>
    <w:rsid w:val="00A1310C"/>
    <w:pPr>
      <w:pBdr>
        <w:top w:val="single" w:sz="2" w:space="10" w:color="806000" w:themeColor="accent1" w:themeShade="80" w:shadow="1"/>
        <w:left w:val="single" w:sz="2" w:space="10" w:color="806000" w:themeColor="accent1" w:themeShade="80" w:shadow="1"/>
        <w:bottom w:val="single" w:sz="2" w:space="10" w:color="806000" w:themeColor="accent1" w:themeShade="80" w:shadow="1"/>
        <w:right w:val="single" w:sz="2" w:space="10" w:color="806000" w:themeColor="accent1" w:themeShade="80" w:shadow="1"/>
      </w:pBdr>
      <w:ind w:left="1152" w:right="1152"/>
    </w:pPr>
    <w:rPr>
      <w:i/>
      <w:iCs/>
      <w:color w:val="806000" w:themeColor="accent1" w:themeShade="80"/>
    </w:rPr>
  </w:style>
  <w:style w:type="character" w:styleId="Textodelmarcadordeposicin">
    <w:name w:val="Placeholder Text"/>
    <w:basedOn w:val="Fuentedeprrafopredeter"/>
    <w:uiPriority w:val="99"/>
    <w:semiHidden/>
    <w:rsid w:val="00A1310C"/>
    <w:rPr>
      <w:color w:val="3C3C3C" w:themeColor="background2" w:themeShade="40"/>
    </w:rPr>
  </w:style>
  <w:style w:type="paragraph" w:styleId="Encabezado">
    <w:name w:val="header"/>
    <w:basedOn w:val="Normal"/>
    <w:link w:val="EncabezadoCar"/>
    <w:uiPriority w:val="99"/>
    <w:unhideWhenUsed/>
    <w:rsid w:val="004E1AED"/>
    <w:pPr>
      <w:spacing w:before="0" w:after="0" w:line="240" w:lineRule="auto"/>
    </w:pPr>
  </w:style>
  <w:style w:type="character" w:customStyle="1" w:styleId="EncabezadoCar">
    <w:name w:val="Encabezado Car"/>
    <w:basedOn w:val="Fuentedeprrafopredeter"/>
    <w:link w:val="Encabezado"/>
    <w:uiPriority w:val="99"/>
    <w:rsid w:val="004E1AED"/>
  </w:style>
  <w:style w:type="paragraph" w:styleId="Piedepgina">
    <w:name w:val="footer"/>
    <w:basedOn w:val="Normal"/>
    <w:link w:val="PiedepginaCar"/>
    <w:uiPriority w:val="99"/>
    <w:unhideWhenUsed/>
    <w:rsid w:val="004E1AED"/>
    <w:pPr>
      <w:spacing w:before="0" w:after="0" w:line="240" w:lineRule="auto"/>
    </w:pPr>
  </w:style>
  <w:style w:type="character" w:customStyle="1" w:styleId="PiedepginaCar">
    <w:name w:val="Pie de página Car"/>
    <w:basedOn w:val="Fuentedeprrafopredeter"/>
    <w:link w:val="Piedepgina"/>
    <w:uiPriority w:val="99"/>
    <w:rsid w:val="004E1AED"/>
  </w:style>
  <w:style w:type="paragraph" w:styleId="NormalWeb">
    <w:name w:val="Normal (Web)"/>
    <w:basedOn w:val="Normal"/>
    <w:uiPriority w:val="99"/>
    <w:unhideWhenUsed/>
    <w:rsid w:val="00F113A0"/>
    <w:pPr>
      <w:spacing w:before="100" w:beforeAutospacing="1" w:after="100" w:afterAutospacing="1" w:line="240" w:lineRule="auto"/>
    </w:pPr>
    <w:rPr>
      <w:rFonts w:ascii="Times New Roman" w:eastAsia="Times New Roman" w:hAnsi="Times New Roman" w:cs="Times New Roman"/>
      <w:sz w:val="24"/>
      <w:szCs w:val="24"/>
      <w:lang w:val="es-MX" w:eastAsia="es-MX"/>
    </w:rPr>
  </w:style>
  <w:style w:type="character" w:styleId="Textoennegrita">
    <w:name w:val="Strong"/>
    <w:basedOn w:val="Fuentedeprrafopredeter"/>
    <w:uiPriority w:val="22"/>
    <w:qFormat/>
    <w:rsid w:val="00F113A0"/>
    <w:rPr>
      <w:b/>
      <w:bCs/>
    </w:rPr>
  </w:style>
  <w:style w:type="character" w:customStyle="1" w:styleId="hljs-keyword">
    <w:name w:val="hljs-keyword"/>
    <w:basedOn w:val="Fuentedeprrafopredeter"/>
    <w:rsid w:val="0029690C"/>
  </w:style>
  <w:style w:type="character" w:customStyle="1" w:styleId="hljs-string">
    <w:name w:val="hljs-string"/>
    <w:basedOn w:val="Fuentedeprrafopredeter"/>
    <w:rsid w:val="0029690C"/>
  </w:style>
  <w:style w:type="character" w:customStyle="1" w:styleId="hljs-variable">
    <w:name w:val="hljs-variable"/>
    <w:basedOn w:val="Fuentedeprrafopredeter"/>
    <w:rsid w:val="00D71CAB"/>
  </w:style>
  <w:style w:type="character" w:customStyle="1" w:styleId="hljs-number">
    <w:name w:val="hljs-number"/>
    <w:basedOn w:val="Fuentedeprrafopredeter"/>
    <w:rsid w:val="00D71CAB"/>
  </w:style>
  <w:style w:type="character" w:customStyle="1" w:styleId="hljs-selector-tag">
    <w:name w:val="hljs-selector-tag"/>
    <w:basedOn w:val="Fuentedeprrafopredeter"/>
    <w:rsid w:val="00D71CAB"/>
  </w:style>
  <w:style w:type="character" w:customStyle="1" w:styleId="hljs-attribute">
    <w:name w:val="hljs-attribute"/>
    <w:basedOn w:val="Fuentedeprrafopredeter"/>
    <w:rsid w:val="00D71CAB"/>
  </w:style>
  <w:style w:type="character" w:customStyle="1" w:styleId="hljs-comment">
    <w:name w:val="hljs-comment"/>
    <w:basedOn w:val="Fuentedeprrafopredeter"/>
    <w:rsid w:val="00366A97"/>
  </w:style>
  <w:style w:type="character" w:customStyle="1" w:styleId="hljs-attr">
    <w:name w:val="hljs-attr"/>
    <w:basedOn w:val="Fuentedeprrafopredeter"/>
    <w:rsid w:val="00366A97"/>
  </w:style>
  <w:style w:type="character" w:customStyle="1" w:styleId="hljs-meta">
    <w:name w:val="hljs-meta"/>
    <w:basedOn w:val="Fuentedeprrafopredeter"/>
    <w:rsid w:val="00366A97"/>
  </w:style>
  <w:style w:type="character" w:customStyle="1" w:styleId="hljs-tag">
    <w:name w:val="hljs-tag"/>
    <w:basedOn w:val="Fuentedeprrafopredeter"/>
    <w:rsid w:val="00366A97"/>
  </w:style>
  <w:style w:type="character" w:customStyle="1" w:styleId="hljs-name">
    <w:name w:val="hljs-name"/>
    <w:basedOn w:val="Fuentedeprrafopredeter"/>
    <w:rsid w:val="00366A97"/>
  </w:style>
  <w:style w:type="character" w:customStyle="1" w:styleId="hljs-selector-class">
    <w:name w:val="hljs-selector-class"/>
    <w:basedOn w:val="Fuentedeprrafopredeter"/>
    <w:rsid w:val="00E517CB"/>
  </w:style>
  <w:style w:type="character" w:customStyle="1" w:styleId="hljs-selector-id">
    <w:name w:val="hljs-selector-id"/>
    <w:basedOn w:val="Fuentedeprrafopredeter"/>
    <w:rsid w:val="005A7530"/>
  </w:style>
  <w:style w:type="character" w:styleId="Hipervnculo">
    <w:name w:val="Hyperlink"/>
    <w:basedOn w:val="Fuentedeprrafopredeter"/>
    <w:uiPriority w:val="99"/>
    <w:semiHidden/>
    <w:unhideWhenUsed/>
    <w:rsid w:val="005A7530"/>
    <w:rPr>
      <w:color w:val="0000FF"/>
      <w:u w:val="single"/>
    </w:rPr>
  </w:style>
  <w:style w:type="character" w:styleId="nfasis">
    <w:name w:val="Emphasis"/>
    <w:basedOn w:val="Fuentedeprrafopredeter"/>
    <w:uiPriority w:val="20"/>
    <w:qFormat/>
    <w:rsid w:val="00D2651B"/>
    <w:rPr>
      <w:i/>
      <w:iCs/>
    </w:rPr>
  </w:style>
  <w:style w:type="character" w:customStyle="1" w:styleId="hljs-builtin">
    <w:name w:val="hljs-built_in"/>
    <w:basedOn w:val="Fuentedeprrafopredeter"/>
    <w:rsid w:val="00680CB1"/>
  </w:style>
  <w:style w:type="character" w:customStyle="1" w:styleId="hljs-selector-pseudo">
    <w:name w:val="hljs-selector-pseudo"/>
    <w:basedOn w:val="Fuentedeprrafopredeter"/>
    <w:rsid w:val="00680CB1"/>
  </w:style>
  <w:style w:type="character" w:customStyle="1" w:styleId="hljs-function">
    <w:name w:val="hljs-function"/>
    <w:basedOn w:val="Fuentedeprrafopredeter"/>
    <w:rsid w:val="003C65B8"/>
  </w:style>
  <w:style w:type="character" w:customStyle="1" w:styleId="hljs-title">
    <w:name w:val="hljs-title"/>
    <w:basedOn w:val="Fuentedeprrafopredeter"/>
    <w:rsid w:val="003C65B8"/>
  </w:style>
  <w:style w:type="character" w:customStyle="1" w:styleId="hljs-params">
    <w:name w:val="hljs-params"/>
    <w:basedOn w:val="Fuentedeprrafopredeter"/>
    <w:rsid w:val="003C65B8"/>
  </w:style>
  <w:style w:type="character" w:customStyle="1" w:styleId="star-number">
    <w:name w:val="star-number"/>
    <w:basedOn w:val="Fuentedeprrafopredeter"/>
    <w:rsid w:val="00310B0F"/>
  </w:style>
  <w:style w:type="character" w:customStyle="1" w:styleId="hljs-subst">
    <w:name w:val="hljs-subst"/>
    <w:basedOn w:val="Fuentedeprrafopredeter"/>
    <w:rsid w:val="0017043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7097726">
      <w:bodyDiv w:val="1"/>
      <w:marLeft w:val="0"/>
      <w:marRight w:val="0"/>
      <w:marTop w:val="0"/>
      <w:marBottom w:val="0"/>
      <w:divBdr>
        <w:top w:val="none" w:sz="0" w:space="0" w:color="auto"/>
        <w:left w:val="none" w:sz="0" w:space="0" w:color="auto"/>
        <w:bottom w:val="none" w:sz="0" w:space="0" w:color="auto"/>
        <w:right w:val="none" w:sz="0" w:space="0" w:color="auto"/>
      </w:divBdr>
    </w:div>
    <w:div w:id="82185910">
      <w:bodyDiv w:val="1"/>
      <w:marLeft w:val="0"/>
      <w:marRight w:val="0"/>
      <w:marTop w:val="0"/>
      <w:marBottom w:val="0"/>
      <w:divBdr>
        <w:top w:val="none" w:sz="0" w:space="0" w:color="auto"/>
        <w:left w:val="none" w:sz="0" w:space="0" w:color="auto"/>
        <w:bottom w:val="none" w:sz="0" w:space="0" w:color="auto"/>
        <w:right w:val="none" w:sz="0" w:space="0" w:color="auto"/>
      </w:divBdr>
    </w:div>
    <w:div w:id="108547528">
      <w:bodyDiv w:val="1"/>
      <w:marLeft w:val="0"/>
      <w:marRight w:val="0"/>
      <w:marTop w:val="0"/>
      <w:marBottom w:val="0"/>
      <w:divBdr>
        <w:top w:val="none" w:sz="0" w:space="0" w:color="auto"/>
        <w:left w:val="none" w:sz="0" w:space="0" w:color="auto"/>
        <w:bottom w:val="none" w:sz="0" w:space="0" w:color="auto"/>
        <w:right w:val="none" w:sz="0" w:space="0" w:color="auto"/>
      </w:divBdr>
    </w:div>
    <w:div w:id="131026227">
      <w:bodyDiv w:val="1"/>
      <w:marLeft w:val="0"/>
      <w:marRight w:val="0"/>
      <w:marTop w:val="0"/>
      <w:marBottom w:val="0"/>
      <w:divBdr>
        <w:top w:val="none" w:sz="0" w:space="0" w:color="auto"/>
        <w:left w:val="none" w:sz="0" w:space="0" w:color="auto"/>
        <w:bottom w:val="none" w:sz="0" w:space="0" w:color="auto"/>
        <w:right w:val="none" w:sz="0" w:space="0" w:color="auto"/>
      </w:divBdr>
    </w:div>
    <w:div w:id="157159615">
      <w:bodyDiv w:val="1"/>
      <w:marLeft w:val="0"/>
      <w:marRight w:val="0"/>
      <w:marTop w:val="0"/>
      <w:marBottom w:val="0"/>
      <w:divBdr>
        <w:top w:val="none" w:sz="0" w:space="0" w:color="auto"/>
        <w:left w:val="none" w:sz="0" w:space="0" w:color="auto"/>
        <w:bottom w:val="none" w:sz="0" w:space="0" w:color="auto"/>
        <w:right w:val="none" w:sz="0" w:space="0" w:color="auto"/>
      </w:divBdr>
    </w:div>
    <w:div w:id="160051015">
      <w:bodyDiv w:val="1"/>
      <w:marLeft w:val="0"/>
      <w:marRight w:val="0"/>
      <w:marTop w:val="0"/>
      <w:marBottom w:val="0"/>
      <w:divBdr>
        <w:top w:val="none" w:sz="0" w:space="0" w:color="auto"/>
        <w:left w:val="none" w:sz="0" w:space="0" w:color="auto"/>
        <w:bottom w:val="none" w:sz="0" w:space="0" w:color="auto"/>
        <w:right w:val="none" w:sz="0" w:space="0" w:color="auto"/>
      </w:divBdr>
    </w:div>
    <w:div w:id="167981994">
      <w:bodyDiv w:val="1"/>
      <w:marLeft w:val="0"/>
      <w:marRight w:val="0"/>
      <w:marTop w:val="0"/>
      <w:marBottom w:val="0"/>
      <w:divBdr>
        <w:top w:val="none" w:sz="0" w:space="0" w:color="auto"/>
        <w:left w:val="none" w:sz="0" w:space="0" w:color="auto"/>
        <w:bottom w:val="none" w:sz="0" w:space="0" w:color="auto"/>
        <w:right w:val="none" w:sz="0" w:space="0" w:color="auto"/>
      </w:divBdr>
      <w:divsChild>
        <w:div w:id="1025179880">
          <w:marLeft w:val="0"/>
          <w:marRight w:val="0"/>
          <w:marTop w:val="0"/>
          <w:marBottom w:val="0"/>
          <w:divBdr>
            <w:top w:val="none" w:sz="0" w:space="0" w:color="auto"/>
            <w:left w:val="none" w:sz="0" w:space="0" w:color="auto"/>
            <w:bottom w:val="none" w:sz="0" w:space="0" w:color="auto"/>
            <w:right w:val="none" w:sz="0" w:space="0" w:color="auto"/>
          </w:divBdr>
        </w:div>
      </w:divsChild>
    </w:div>
    <w:div w:id="172719840">
      <w:bodyDiv w:val="1"/>
      <w:marLeft w:val="0"/>
      <w:marRight w:val="0"/>
      <w:marTop w:val="0"/>
      <w:marBottom w:val="0"/>
      <w:divBdr>
        <w:top w:val="none" w:sz="0" w:space="0" w:color="auto"/>
        <w:left w:val="none" w:sz="0" w:space="0" w:color="auto"/>
        <w:bottom w:val="none" w:sz="0" w:space="0" w:color="auto"/>
        <w:right w:val="none" w:sz="0" w:space="0" w:color="auto"/>
      </w:divBdr>
    </w:div>
    <w:div w:id="225534403">
      <w:bodyDiv w:val="1"/>
      <w:marLeft w:val="0"/>
      <w:marRight w:val="0"/>
      <w:marTop w:val="0"/>
      <w:marBottom w:val="0"/>
      <w:divBdr>
        <w:top w:val="none" w:sz="0" w:space="0" w:color="auto"/>
        <w:left w:val="none" w:sz="0" w:space="0" w:color="auto"/>
        <w:bottom w:val="none" w:sz="0" w:space="0" w:color="auto"/>
        <w:right w:val="none" w:sz="0" w:space="0" w:color="auto"/>
      </w:divBdr>
    </w:div>
    <w:div w:id="272399070">
      <w:bodyDiv w:val="1"/>
      <w:marLeft w:val="0"/>
      <w:marRight w:val="0"/>
      <w:marTop w:val="0"/>
      <w:marBottom w:val="0"/>
      <w:divBdr>
        <w:top w:val="none" w:sz="0" w:space="0" w:color="auto"/>
        <w:left w:val="none" w:sz="0" w:space="0" w:color="auto"/>
        <w:bottom w:val="none" w:sz="0" w:space="0" w:color="auto"/>
        <w:right w:val="none" w:sz="0" w:space="0" w:color="auto"/>
      </w:divBdr>
    </w:div>
    <w:div w:id="276182280">
      <w:bodyDiv w:val="1"/>
      <w:marLeft w:val="0"/>
      <w:marRight w:val="0"/>
      <w:marTop w:val="0"/>
      <w:marBottom w:val="0"/>
      <w:divBdr>
        <w:top w:val="none" w:sz="0" w:space="0" w:color="auto"/>
        <w:left w:val="none" w:sz="0" w:space="0" w:color="auto"/>
        <w:bottom w:val="none" w:sz="0" w:space="0" w:color="auto"/>
        <w:right w:val="none" w:sz="0" w:space="0" w:color="auto"/>
      </w:divBdr>
    </w:div>
    <w:div w:id="293876036">
      <w:bodyDiv w:val="1"/>
      <w:marLeft w:val="0"/>
      <w:marRight w:val="0"/>
      <w:marTop w:val="0"/>
      <w:marBottom w:val="0"/>
      <w:divBdr>
        <w:top w:val="none" w:sz="0" w:space="0" w:color="auto"/>
        <w:left w:val="none" w:sz="0" w:space="0" w:color="auto"/>
        <w:bottom w:val="none" w:sz="0" w:space="0" w:color="auto"/>
        <w:right w:val="none" w:sz="0" w:space="0" w:color="auto"/>
      </w:divBdr>
    </w:div>
    <w:div w:id="295261412">
      <w:bodyDiv w:val="1"/>
      <w:marLeft w:val="0"/>
      <w:marRight w:val="0"/>
      <w:marTop w:val="0"/>
      <w:marBottom w:val="0"/>
      <w:divBdr>
        <w:top w:val="none" w:sz="0" w:space="0" w:color="auto"/>
        <w:left w:val="none" w:sz="0" w:space="0" w:color="auto"/>
        <w:bottom w:val="none" w:sz="0" w:space="0" w:color="auto"/>
        <w:right w:val="none" w:sz="0" w:space="0" w:color="auto"/>
      </w:divBdr>
    </w:div>
    <w:div w:id="325479879">
      <w:bodyDiv w:val="1"/>
      <w:marLeft w:val="0"/>
      <w:marRight w:val="0"/>
      <w:marTop w:val="0"/>
      <w:marBottom w:val="0"/>
      <w:divBdr>
        <w:top w:val="none" w:sz="0" w:space="0" w:color="auto"/>
        <w:left w:val="none" w:sz="0" w:space="0" w:color="auto"/>
        <w:bottom w:val="none" w:sz="0" w:space="0" w:color="auto"/>
        <w:right w:val="none" w:sz="0" w:space="0" w:color="auto"/>
      </w:divBdr>
    </w:div>
    <w:div w:id="346254907">
      <w:bodyDiv w:val="1"/>
      <w:marLeft w:val="0"/>
      <w:marRight w:val="0"/>
      <w:marTop w:val="0"/>
      <w:marBottom w:val="0"/>
      <w:divBdr>
        <w:top w:val="none" w:sz="0" w:space="0" w:color="auto"/>
        <w:left w:val="none" w:sz="0" w:space="0" w:color="auto"/>
        <w:bottom w:val="none" w:sz="0" w:space="0" w:color="auto"/>
        <w:right w:val="none" w:sz="0" w:space="0" w:color="auto"/>
      </w:divBdr>
    </w:div>
    <w:div w:id="362637098">
      <w:bodyDiv w:val="1"/>
      <w:marLeft w:val="0"/>
      <w:marRight w:val="0"/>
      <w:marTop w:val="0"/>
      <w:marBottom w:val="0"/>
      <w:divBdr>
        <w:top w:val="none" w:sz="0" w:space="0" w:color="auto"/>
        <w:left w:val="none" w:sz="0" w:space="0" w:color="auto"/>
        <w:bottom w:val="none" w:sz="0" w:space="0" w:color="auto"/>
        <w:right w:val="none" w:sz="0" w:space="0" w:color="auto"/>
      </w:divBdr>
    </w:div>
    <w:div w:id="375544246">
      <w:bodyDiv w:val="1"/>
      <w:marLeft w:val="0"/>
      <w:marRight w:val="0"/>
      <w:marTop w:val="0"/>
      <w:marBottom w:val="0"/>
      <w:divBdr>
        <w:top w:val="none" w:sz="0" w:space="0" w:color="auto"/>
        <w:left w:val="none" w:sz="0" w:space="0" w:color="auto"/>
        <w:bottom w:val="none" w:sz="0" w:space="0" w:color="auto"/>
        <w:right w:val="none" w:sz="0" w:space="0" w:color="auto"/>
      </w:divBdr>
    </w:div>
    <w:div w:id="385186582">
      <w:bodyDiv w:val="1"/>
      <w:marLeft w:val="0"/>
      <w:marRight w:val="0"/>
      <w:marTop w:val="0"/>
      <w:marBottom w:val="0"/>
      <w:divBdr>
        <w:top w:val="none" w:sz="0" w:space="0" w:color="auto"/>
        <w:left w:val="none" w:sz="0" w:space="0" w:color="auto"/>
        <w:bottom w:val="none" w:sz="0" w:space="0" w:color="auto"/>
        <w:right w:val="none" w:sz="0" w:space="0" w:color="auto"/>
      </w:divBdr>
    </w:div>
    <w:div w:id="410852914">
      <w:bodyDiv w:val="1"/>
      <w:marLeft w:val="0"/>
      <w:marRight w:val="0"/>
      <w:marTop w:val="0"/>
      <w:marBottom w:val="0"/>
      <w:divBdr>
        <w:top w:val="none" w:sz="0" w:space="0" w:color="auto"/>
        <w:left w:val="none" w:sz="0" w:space="0" w:color="auto"/>
        <w:bottom w:val="none" w:sz="0" w:space="0" w:color="auto"/>
        <w:right w:val="none" w:sz="0" w:space="0" w:color="auto"/>
      </w:divBdr>
    </w:div>
    <w:div w:id="428239539">
      <w:bodyDiv w:val="1"/>
      <w:marLeft w:val="0"/>
      <w:marRight w:val="0"/>
      <w:marTop w:val="0"/>
      <w:marBottom w:val="0"/>
      <w:divBdr>
        <w:top w:val="none" w:sz="0" w:space="0" w:color="auto"/>
        <w:left w:val="none" w:sz="0" w:space="0" w:color="auto"/>
        <w:bottom w:val="none" w:sz="0" w:space="0" w:color="auto"/>
        <w:right w:val="none" w:sz="0" w:space="0" w:color="auto"/>
      </w:divBdr>
    </w:div>
    <w:div w:id="436995544">
      <w:bodyDiv w:val="1"/>
      <w:marLeft w:val="0"/>
      <w:marRight w:val="0"/>
      <w:marTop w:val="0"/>
      <w:marBottom w:val="0"/>
      <w:divBdr>
        <w:top w:val="none" w:sz="0" w:space="0" w:color="auto"/>
        <w:left w:val="none" w:sz="0" w:space="0" w:color="auto"/>
        <w:bottom w:val="none" w:sz="0" w:space="0" w:color="auto"/>
        <w:right w:val="none" w:sz="0" w:space="0" w:color="auto"/>
      </w:divBdr>
    </w:div>
    <w:div w:id="447312925">
      <w:bodyDiv w:val="1"/>
      <w:marLeft w:val="0"/>
      <w:marRight w:val="0"/>
      <w:marTop w:val="0"/>
      <w:marBottom w:val="0"/>
      <w:divBdr>
        <w:top w:val="none" w:sz="0" w:space="0" w:color="auto"/>
        <w:left w:val="none" w:sz="0" w:space="0" w:color="auto"/>
        <w:bottom w:val="none" w:sz="0" w:space="0" w:color="auto"/>
        <w:right w:val="none" w:sz="0" w:space="0" w:color="auto"/>
      </w:divBdr>
    </w:div>
    <w:div w:id="466167389">
      <w:bodyDiv w:val="1"/>
      <w:marLeft w:val="0"/>
      <w:marRight w:val="0"/>
      <w:marTop w:val="0"/>
      <w:marBottom w:val="0"/>
      <w:divBdr>
        <w:top w:val="none" w:sz="0" w:space="0" w:color="auto"/>
        <w:left w:val="none" w:sz="0" w:space="0" w:color="auto"/>
        <w:bottom w:val="none" w:sz="0" w:space="0" w:color="auto"/>
        <w:right w:val="none" w:sz="0" w:space="0" w:color="auto"/>
      </w:divBdr>
    </w:div>
    <w:div w:id="469786264">
      <w:bodyDiv w:val="1"/>
      <w:marLeft w:val="0"/>
      <w:marRight w:val="0"/>
      <w:marTop w:val="0"/>
      <w:marBottom w:val="0"/>
      <w:divBdr>
        <w:top w:val="none" w:sz="0" w:space="0" w:color="auto"/>
        <w:left w:val="none" w:sz="0" w:space="0" w:color="auto"/>
        <w:bottom w:val="none" w:sz="0" w:space="0" w:color="auto"/>
        <w:right w:val="none" w:sz="0" w:space="0" w:color="auto"/>
      </w:divBdr>
    </w:div>
    <w:div w:id="525213267">
      <w:bodyDiv w:val="1"/>
      <w:marLeft w:val="0"/>
      <w:marRight w:val="0"/>
      <w:marTop w:val="0"/>
      <w:marBottom w:val="0"/>
      <w:divBdr>
        <w:top w:val="none" w:sz="0" w:space="0" w:color="auto"/>
        <w:left w:val="none" w:sz="0" w:space="0" w:color="auto"/>
        <w:bottom w:val="none" w:sz="0" w:space="0" w:color="auto"/>
        <w:right w:val="none" w:sz="0" w:space="0" w:color="auto"/>
      </w:divBdr>
    </w:div>
    <w:div w:id="567500659">
      <w:bodyDiv w:val="1"/>
      <w:marLeft w:val="0"/>
      <w:marRight w:val="0"/>
      <w:marTop w:val="0"/>
      <w:marBottom w:val="0"/>
      <w:divBdr>
        <w:top w:val="none" w:sz="0" w:space="0" w:color="auto"/>
        <w:left w:val="none" w:sz="0" w:space="0" w:color="auto"/>
        <w:bottom w:val="none" w:sz="0" w:space="0" w:color="auto"/>
        <w:right w:val="none" w:sz="0" w:space="0" w:color="auto"/>
      </w:divBdr>
    </w:div>
    <w:div w:id="574245966">
      <w:bodyDiv w:val="1"/>
      <w:marLeft w:val="0"/>
      <w:marRight w:val="0"/>
      <w:marTop w:val="0"/>
      <w:marBottom w:val="0"/>
      <w:divBdr>
        <w:top w:val="none" w:sz="0" w:space="0" w:color="auto"/>
        <w:left w:val="none" w:sz="0" w:space="0" w:color="auto"/>
        <w:bottom w:val="none" w:sz="0" w:space="0" w:color="auto"/>
        <w:right w:val="none" w:sz="0" w:space="0" w:color="auto"/>
      </w:divBdr>
    </w:div>
    <w:div w:id="585649695">
      <w:bodyDiv w:val="1"/>
      <w:marLeft w:val="0"/>
      <w:marRight w:val="0"/>
      <w:marTop w:val="0"/>
      <w:marBottom w:val="0"/>
      <w:divBdr>
        <w:top w:val="none" w:sz="0" w:space="0" w:color="auto"/>
        <w:left w:val="none" w:sz="0" w:space="0" w:color="auto"/>
        <w:bottom w:val="none" w:sz="0" w:space="0" w:color="auto"/>
        <w:right w:val="none" w:sz="0" w:space="0" w:color="auto"/>
      </w:divBdr>
    </w:div>
    <w:div w:id="648939811">
      <w:bodyDiv w:val="1"/>
      <w:marLeft w:val="0"/>
      <w:marRight w:val="0"/>
      <w:marTop w:val="0"/>
      <w:marBottom w:val="0"/>
      <w:divBdr>
        <w:top w:val="none" w:sz="0" w:space="0" w:color="auto"/>
        <w:left w:val="none" w:sz="0" w:space="0" w:color="auto"/>
        <w:bottom w:val="none" w:sz="0" w:space="0" w:color="auto"/>
        <w:right w:val="none" w:sz="0" w:space="0" w:color="auto"/>
      </w:divBdr>
    </w:div>
    <w:div w:id="659770377">
      <w:bodyDiv w:val="1"/>
      <w:marLeft w:val="0"/>
      <w:marRight w:val="0"/>
      <w:marTop w:val="0"/>
      <w:marBottom w:val="0"/>
      <w:divBdr>
        <w:top w:val="none" w:sz="0" w:space="0" w:color="auto"/>
        <w:left w:val="none" w:sz="0" w:space="0" w:color="auto"/>
        <w:bottom w:val="none" w:sz="0" w:space="0" w:color="auto"/>
        <w:right w:val="none" w:sz="0" w:space="0" w:color="auto"/>
      </w:divBdr>
    </w:div>
    <w:div w:id="662860261">
      <w:bodyDiv w:val="1"/>
      <w:marLeft w:val="0"/>
      <w:marRight w:val="0"/>
      <w:marTop w:val="0"/>
      <w:marBottom w:val="0"/>
      <w:divBdr>
        <w:top w:val="none" w:sz="0" w:space="0" w:color="auto"/>
        <w:left w:val="none" w:sz="0" w:space="0" w:color="auto"/>
        <w:bottom w:val="none" w:sz="0" w:space="0" w:color="auto"/>
        <w:right w:val="none" w:sz="0" w:space="0" w:color="auto"/>
      </w:divBdr>
    </w:div>
    <w:div w:id="725104744">
      <w:bodyDiv w:val="1"/>
      <w:marLeft w:val="0"/>
      <w:marRight w:val="0"/>
      <w:marTop w:val="0"/>
      <w:marBottom w:val="0"/>
      <w:divBdr>
        <w:top w:val="none" w:sz="0" w:space="0" w:color="auto"/>
        <w:left w:val="none" w:sz="0" w:space="0" w:color="auto"/>
        <w:bottom w:val="none" w:sz="0" w:space="0" w:color="auto"/>
        <w:right w:val="none" w:sz="0" w:space="0" w:color="auto"/>
      </w:divBdr>
    </w:div>
    <w:div w:id="745148330">
      <w:bodyDiv w:val="1"/>
      <w:marLeft w:val="0"/>
      <w:marRight w:val="0"/>
      <w:marTop w:val="0"/>
      <w:marBottom w:val="0"/>
      <w:divBdr>
        <w:top w:val="none" w:sz="0" w:space="0" w:color="auto"/>
        <w:left w:val="none" w:sz="0" w:space="0" w:color="auto"/>
        <w:bottom w:val="none" w:sz="0" w:space="0" w:color="auto"/>
        <w:right w:val="none" w:sz="0" w:space="0" w:color="auto"/>
      </w:divBdr>
    </w:div>
    <w:div w:id="761797224">
      <w:bodyDiv w:val="1"/>
      <w:marLeft w:val="0"/>
      <w:marRight w:val="0"/>
      <w:marTop w:val="0"/>
      <w:marBottom w:val="0"/>
      <w:divBdr>
        <w:top w:val="none" w:sz="0" w:space="0" w:color="auto"/>
        <w:left w:val="none" w:sz="0" w:space="0" w:color="auto"/>
        <w:bottom w:val="none" w:sz="0" w:space="0" w:color="auto"/>
        <w:right w:val="none" w:sz="0" w:space="0" w:color="auto"/>
      </w:divBdr>
    </w:div>
    <w:div w:id="771436251">
      <w:bodyDiv w:val="1"/>
      <w:marLeft w:val="0"/>
      <w:marRight w:val="0"/>
      <w:marTop w:val="0"/>
      <w:marBottom w:val="0"/>
      <w:divBdr>
        <w:top w:val="none" w:sz="0" w:space="0" w:color="auto"/>
        <w:left w:val="none" w:sz="0" w:space="0" w:color="auto"/>
        <w:bottom w:val="none" w:sz="0" w:space="0" w:color="auto"/>
        <w:right w:val="none" w:sz="0" w:space="0" w:color="auto"/>
      </w:divBdr>
    </w:div>
    <w:div w:id="771509976">
      <w:bodyDiv w:val="1"/>
      <w:marLeft w:val="0"/>
      <w:marRight w:val="0"/>
      <w:marTop w:val="0"/>
      <w:marBottom w:val="0"/>
      <w:divBdr>
        <w:top w:val="none" w:sz="0" w:space="0" w:color="auto"/>
        <w:left w:val="none" w:sz="0" w:space="0" w:color="auto"/>
        <w:bottom w:val="none" w:sz="0" w:space="0" w:color="auto"/>
        <w:right w:val="none" w:sz="0" w:space="0" w:color="auto"/>
      </w:divBdr>
      <w:divsChild>
        <w:div w:id="780490741">
          <w:marLeft w:val="0"/>
          <w:marRight w:val="0"/>
          <w:marTop w:val="0"/>
          <w:marBottom w:val="0"/>
          <w:divBdr>
            <w:top w:val="none" w:sz="0" w:space="0" w:color="auto"/>
            <w:left w:val="none" w:sz="0" w:space="0" w:color="auto"/>
            <w:bottom w:val="none" w:sz="0" w:space="0" w:color="auto"/>
            <w:right w:val="none" w:sz="0" w:space="0" w:color="auto"/>
          </w:divBdr>
        </w:div>
      </w:divsChild>
    </w:div>
    <w:div w:id="838883216">
      <w:bodyDiv w:val="1"/>
      <w:marLeft w:val="0"/>
      <w:marRight w:val="0"/>
      <w:marTop w:val="0"/>
      <w:marBottom w:val="0"/>
      <w:divBdr>
        <w:top w:val="none" w:sz="0" w:space="0" w:color="auto"/>
        <w:left w:val="none" w:sz="0" w:space="0" w:color="auto"/>
        <w:bottom w:val="none" w:sz="0" w:space="0" w:color="auto"/>
        <w:right w:val="none" w:sz="0" w:space="0" w:color="auto"/>
      </w:divBdr>
    </w:div>
    <w:div w:id="896547923">
      <w:bodyDiv w:val="1"/>
      <w:marLeft w:val="0"/>
      <w:marRight w:val="0"/>
      <w:marTop w:val="0"/>
      <w:marBottom w:val="0"/>
      <w:divBdr>
        <w:top w:val="none" w:sz="0" w:space="0" w:color="auto"/>
        <w:left w:val="none" w:sz="0" w:space="0" w:color="auto"/>
        <w:bottom w:val="none" w:sz="0" w:space="0" w:color="auto"/>
        <w:right w:val="none" w:sz="0" w:space="0" w:color="auto"/>
      </w:divBdr>
    </w:div>
    <w:div w:id="925453264">
      <w:bodyDiv w:val="1"/>
      <w:marLeft w:val="0"/>
      <w:marRight w:val="0"/>
      <w:marTop w:val="0"/>
      <w:marBottom w:val="0"/>
      <w:divBdr>
        <w:top w:val="none" w:sz="0" w:space="0" w:color="auto"/>
        <w:left w:val="none" w:sz="0" w:space="0" w:color="auto"/>
        <w:bottom w:val="none" w:sz="0" w:space="0" w:color="auto"/>
        <w:right w:val="none" w:sz="0" w:space="0" w:color="auto"/>
      </w:divBdr>
    </w:div>
    <w:div w:id="950865342">
      <w:bodyDiv w:val="1"/>
      <w:marLeft w:val="0"/>
      <w:marRight w:val="0"/>
      <w:marTop w:val="0"/>
      <w:marBottom w:val="0"/>
      <w:divBdr>
        <w:top w:val="none" w:sz="0" w:space="0" w:color="auto"/>
        <w:left w:val="none" w:sz="0" w:space="0" w:color="auto"/>
        <w:bottom w:val="none" w:sz="0" w:space="0" w:color="auto"/>
        <w:right w:val="none" w:sz="0" w:space="0" w:color="auto"/>
      </w:divBdr>
    </w:div>
    <w:div w:id="999431203">
      <w:bodyDiv w:val="1"/>
      <w:marLeft w:val="0"/>
      <w:marRight w:val="0"/>
      <w:marTop w:val="0"/>
      <w:marBottom w:val="0"/>
      <w:divBdr>
        <w:top w:val="none" w:sz="0" w:space="0" w:color="auto"/>
        <w:left w:val="none" w:sz="0" w:space="0" w:color="auto"/>
        <w:bottom w:val="none" w:sz="0" w:space="0" w:color="auto"/>
        <w:right w:val="none" w:sz="0" w:space="0" w:color="auto"/>
      </w:divBdr>
    </w:div>
    <w:div w:id="1012954454">
      <w:bodyDiv w:val="1"/>
      <w:marLeft w:val="0"/>
      <w:marRight w:val="0"/>
      <w:marTop w:val="0"/>
      <w:marBottom w:val="0"/>
      <w:divBdr>
        <w:top w:val="none" w:sz="0" w:space="0" w:color="auto"/>
        <w:left w:val="none" w:sz="0" w:space="0" w:color="auto"/>
        <w:bottom w:val="none" w:sz="0" w:space="0" w:color="auto"/>
        <w:right w:val="none" w:sz="0" w:space="0" w:color="auto"/>
      </w:divBdr>
    </w:div>
    <w:div w:id="1031223317">
      <w:bodyDiv w:val="1"/>
      <w:marLeft w:val="0"/>
      <w:marRight w:val="0"/>
      <w:marTop w:val="0"/>
      <w:marBottom w:val="0"/>
      <w:divBdr>
        <w:top w:val="none" w:sz="0" w:space="0" w:color="auto"/>
        <w:left w:val="none" w:sz="0" w:space="0" w:color="auto"/>
        <w:bottom w:val="none" w:sz="0" w:space="0" w:color="auto"/>
        <w:right w:val="none" w:sz="0" w:space="0" w:color="auto"/>
      </w:divBdr>
      <w:divsChild>
        <w:div w:id="1241990103">
          <w:marLeft w:val="0"/>
          <w:marRight w:val="0"/>
          <w:marTop w:val="0"/>
          <w:marBottom w:val="0"/>
          <w:divBdr>
            <w:top w:val="none" w:sz="0" w:space="0" w:color="auto"/>
            <w:left w:val="none" w:sz="0" w:space="0" w:color="auto"/>
            <w:bottom w:val="none" w:sz="0" w:space="0" w:color="auto"/>
            <w:right w:val="none" w:sz="0" w:space="0" w:color="auto"/>
          </w:divBdr>
        </w:div>
      </w:divsChild>
    </w:div>
    <w:div w:id="1035539789">
      <w:bodyDiv w:val="1"/>
      <w:marLeft w:val="0"/>
      <w:marRight w:val="0"/>
      <w:marTop w:val="0"/>
      <w:marBottom w:val="0"/>
      <w:divBdr>
        <w:top w:val="none" w:sz="0" w:space="0" w:color="auto"/>
        <w:left w:val="none" w:sz="0" w:space="0" w:color="auto"/>
        <w:bottom w:val="none" w:sz="0" w:space="0" w:color="auto"/>
        <w:right w:val="none" w:sz="0" w:space="0" w:color="auto"/>
      </w:divBdr>
    </w:div>
    <w:div w:id="1057053026">
      <w:bodyDiv w:val="1"/>
      <w:marLeft w:val="0"/>
      <w:marRight w:val="0"/>
      <w:marTop w:val="0"/>
      <w:marBottom w:val="0"/>
      <w:divBdr>
        <w:top w:val="none" w:sz="0" w:space="0" w:color="auto"/>
        <w:left w:val="none" w:sz="0" w:space="0" w:color="auto"/>
        <w:bottom w:val="none" w:sz="0" w:space="0" w:color="auto"/>
        <w:right w:val="none" w:sz="0" w:space="0" w:color="auto"/>
      </w:divBdr>
      <w:divsChild>
        <w:div w:id="1708868823">
          <w:marLeft w:val="0"/>
          <w:marRight w:val="0"/>
          <w:marTop w:val="0"/>
          <w:marBottom w:val="0"/>
          <w:divBdr>
            <w:top w:val="none" w:sz="0" w:space="0" w:color="auto"/>
            <w:left w:val="none" w:sz="0" w:space="0" w:color="auto"/>
            <w:bottom w:val="none" w:sz="0" w:space="0" w:color="auto"/>
            <w:right w:val="none" w:sz="0" w:space="0" w:color="auto"/>
          </w:divBdr>
        </w:div>
      </w:divsChild>
    </w:div>
    <w:div w:id="1081412059">
      <w:bodyDiv w:val="1"/>
      <w:marLeft w:val="0"/>
      <w:marRight w:val="0"/>
      <w:marTop w:val="0"/>
      <w:marBottom w:val="0"/>
      <w:divBdr>
        <w:top w:val="none" w:sz="0" w:space="0" w:color="auto"/>
        <w:left w:val="none" w:sz="0" w:space="0" w:color="auto"/>
        <w:bottom w:val="none" w:sz="0" w:space="0" w:color="auto"/>
        <w:right w:val="none" w:sz="0" w:space="0" w:color="auto"/>
      </w:divBdr>
    </w:div>
    <w:div w:id="1114785157">
      <w:bodyDiv w:val="1"/>
      <w:marLeft w:val="0"/>
      <w:marRight w:val="0"/>
      <w:marTop w:val="0"/>
      <w:marBottom w:val="0"/>
      <w:divBdr>
        <w:top w:val="none" w:sz="0" w:space="0" w:color="auto"/>
        <w:left w:val="none" w:sz="0" w:space="0" w:color="auto"/>
        <w:bottom w:val="none" w:sz="0" w:space="0" w:color="auto"/>
        <w:right w:val="none" w:sz="0" w:space="0" w:color="auto"/>
      </w:divBdr>
      <w:divsChild>
        <w:div w:id="730617993">
          <w:marLeft w:val="0"/>
          <w:marRight w:val="0"/>
          <w:marTop w:val="0"/>
          <w:marBottom w:val="0"/>
          <w:divBdr>
            <w:top w:val="none" w:sz="0" w:space="0" w:color="auto"/>
            <w:left w:val="none" w:sz="0" w:space="0" w:color="auto"/>
            <w:bottom w:val="single" w:sz="6" w:space="6" w:color="F6F6F6"/>
            <w:right w:val="none" w:sz="0" w:space="0" w:color="auto"/>
          </w:divBdr>
          <w:divsChild>
            <w:div w:id="1626698301">
              <w:marLeft w:val="0"/>
              <w:marRight w:val="0"/>
              <w:marTop w:val="0"/>
              <w:marBottom w:val="0"/>
              <w:divBdr>
                <w:top w:val="none" w:sz="0" w:space="0" w:color="auto"/>
                <w:left w:val="none" w:sz="0" w:space="0" w:color="auto"/>
                <w:bottom w:val="none" w:sz="0" w:space="0" w:color="auto"/>
                <w:right w:val="none" w:sz="0" w:space="0" w:color="auto"/>
              </w:divBdr>
            </w:div>
          </w:divsChild>
        </w:div>
        <w:div w:id="1259362816">
          <w:marLeft w:val="0"/>
          <w:marRight w:val="0"/>
          <w:marTop w:val="0"/>
          <w:marBottom w:val="0"/>
          <w:divBdr>
            <w:top w:val="none" w:sz="0" w:space="0" w:color="auto"/>
            <w:left w:val="none" w:sz="0" w:space="0" w:color="auto"/>
            <w:bottom w:val="none" w:sz="0" w:space="0" w:color="auto"/>
            <w:right w:val="none" w:sz="0" w:space="0" w:color="auto"/>
          </w:divBdr>
          <w:divsChild>
            <w:div w:id="843976293">
              <w:marLeft w:val="0"/>
              <w:marRight w:val="0"/>
              <w:marTop w:val="0"/>
              <w:marBottom w:val="0"/>
              <w:divBdr>
                <w:top w:val="none" w:sz="0" w:space="0" w:color="auto"/>
                <w:left w:val="none" w:sz="0" w:space="0" w:color="auto"/>
                <w:bottom w:val="none" w:sz="0" w:space="0" w:color="auto"/>
                <w:right w:val="none" w:sz="0" w:space="0" w:color="auto"/>
              </w:divBdr>
              <w:divsChild>
                <w:div w:id="282544364">
                  <w:marLeft w:val="0"/>
                  <w:marRight w:val="375"/>
                  <w:marTop w:val="0"/>
                  <w:marBottom w:val="0"/>
                  <w:divBdr>
                    <w:top w:val="none" w:sz="0" w:space="0" w:color="auto"/>
                    <w:left w:val="none" w:sz="0" w:space="0" w:color="auto"/>
                    <w:bottom w:val="none" w:sz="0" w:space="0" w:color="auto"/>
                    <w:right w:val="none" w:sz="0" w:space="0" w:color="auto"/>
                  </w:divBdr>
                </w:div>
              </w:divsChild>
            </w:div>
          </w:divsChild>
        </w:div>
      </w:divsChild>
    </w:div>
    <w:div w:id="1126394656">
      <w:bodyDiv w:val="1"/>
      <w:marLeft w:val="0"/>
      <w:marRight w:val="0"/>
      <w:marTop w:val="0"/>
      <w:marBottom w:val="0"/>
      <w:divBdr>
        <w:top w:val="none" w:sz="0" w:space="0" w:color="auto"/>
        <w:left w:val="none" w:sz="0" w:space="0" w:color="auto"/>
        <w:bottom w:val="none" w:sz="0" w:space="0" w:color="auto"/>
        <w:right w:val="none" w:sz="0" w:space="0" w:color="auto"/>
      </w:divBdr>
      <w:divsChild>
        <w:div w:id="2131430946">
          <w:marLeft w:val="0"/>
          <w:marRight w:val="0"/>
          <w:marTop w:val="0"/>
          <w:marBottom w:val="0"/>
          <w:divBdr>
            <w:top w:val="none" w:sz="0" w:space="0" w:color="auto"/>
            <w:left w:val="none" w:sz="0" w:space="0" w:color="auto"/>
            <w:bottom w:val="none" w:sz="0" w:space="0" w:color="auto"/>
            <w:right w:val="none" w:sz="0" w:space="0" w:color="auto"/>
          </w:divBdr>
        </w:div>
      </w:divsChild>
    </w:div>
    <w:div w:id="1182355218">
      <w:bodyDiv w:val="1"/>
      <w:marLeft w:val="0"/>
      <w:marRight w:val="0"/>
      <w:marTop w:val="0"/>
      <w:marBottom w:val="0"/>
      <w:divBdr>
        <w:top w:val="none" w:sz="0" w:space="0" w:color="auto"/>
        <w:left w:val="none" w:sz="0" w:space="0" w:color="auto"/>
        <w:bottom w:val="none" w:sz="0" w:space="0" w:color="auto"/>
        <w:right w:val="none" w:sz="0" w:space="0" w:color="auto"/>
      </w:divBdr>
    </w:div>
    <w:div w:id="1190410721">
      <w:bodyDiv w:val="1"/>
      <w:marLeft w:val="0"/>
      <w:marRight w:val="0"/>
      <w:marTop w:val="0"/>
      <w:marBottom w:val="0"/>
      <w:divBdr>
        <w:top w:val="none" w:sz="0" w:space="0" w:color="auto"/>
        <w:left w:val="none" w:sz="0" w:space="0" w:color="auto"/>
        <w:bottom w:val="none" w:sz="0" w:space="0" w:color="auto"/>
        <w:right w:val="none" w:sz="0" w:space="0" w:color="auto"/>
      </w:divBdr>
    </w:div>
    <w:div w:id="1243682665">
      <w:bodyDiv w:val="1"/>
      <w:marLeft w:val="0"/>
      <w:marRight w:val="0"/>
      <w:marTop w:val="0"/>
      <w:marBottom w:val="0"/>
      <w:divBdr>
        <w:top w:val="none" w:sz="0" w:space="0" w:color="auto"/>
        <w:left w:val="none" w:sz="0" w:space="0" w:color="auto"/>
        <w:bottom w:val="none" w:sz="0" w:space="0" w:color="auto"/>
        <w:right w:val="none" w:sz="0" w:space="0" w:color="auto"/>
      </w:divBdr>
      <w:divsChild>
        <w:div w:id="1888488031">
          <w:marLeft w:val="0"/>
          <w:marRight w:val="0"/>
          <w:marTop w:val="0"/>
          <w:marBottom w:val="0"/>
          <w:divBdr>
            <w:top w:val="none" w:sz="0" w:space="0" w:color="auto"/>
            <w:left w:val="none" w:sz="0" w:space="0" w:color="auto"/>
            <w:bottom w:val="single" w:sz="6" w:space="6" w:color="F6F6F6"/>
            <w:right w:val="none" w:sz="0" w:space="0" w:color="auto"/>
          </w:divBdr>
          <w:divsChild>
            <w:div w:id="1950550893">
              <w:marLeft w:val="0"/>
              <w:marRight w:val="0"/>
              <w:marTop w:val="0"/>
              <w:marBottom w:val="0"/>
              <w:divBdr>
                <w:top w:val="none" w:sz="0" w:space="0" w:color="auto"/>
                <w:left w:val="none" w:sz="0" w:space="0" w:color="auto"/>
                <w:bottom w:val="none" w:sz="0" w:space="0" w:color="auto"/>
                <w:right w:val="none" w:sz="0" w:space="0" w:color="auto"/>
              </w:divBdr>
            </w:div>
          </w:divsChild>
        </w:div>
        <w:div w:id="303969969">
          <w:marLeft w:val="0"/>
          <w:marRight w:val="0"/>
          <w:marTop w:val="0"/>
          <w:marBottom w:val="0"/>
          <w:divBdr>
            <w:top w:val="none" w:sz="0" w:space="0" w:color="auto"/>
            <w:left w:val="none" w:sz="0" w:space="0" w:color="auto"/>
            <w:bottom w:val="none" w:sz="0" w:space="0" w:color="auto"/>
            <w:right w:val="none" w:sz="0" w:space="0" w:color="auto"/>
          </w:divBdr>
          <w:divsChild>
            <w:div w:id="333609442">
              <w:marLeft w:val="0"/>
              <w:marRight w:val="0"/>
              <w:marTop w:val="0"/>
              <w:marBottom w:val="0"/>
              <w:divBdr>
                <w:top w:val="none" w:sz="0" w:space="0" w:color="auto"/>
                <w:left w:val="none" w:sz="0" w:space="0" w:color="auto"/>
                <w:bottom w:val="none" w:sz="0" w:space="0" w:color="auto"/>
                <w:right w:val="none" w:sz="0" w:space="0" w:color="auto"/>
              </w:divBdr>
              <w:divsChild>
                <w:div w:id="1907493325">
                  <w:marLeft w:val="0"/>
                  <w:marRight w:val="375"/>
                  <w:marTop w:val="0"/>
                  <w:marBottom w:val="0"/>
                  <w:divBdr>
                    <w:top w:val="none" w:sz="0" w:space="0" w:color="auto"/>
                    <w:left w:val="none" w:sz="0" w:space="0" w:color="auto"/>
                    <w:bottom w:val="none" w:sz="0" w:space="0" w:color="auto"/>
                    <w:right w:val="none" w:sz="0" w:space="0" w:color="auto"/>
                  </w:divBdr>
                </w:div>
              </w:divsChild>
            </w:div>
          </w:divsChild>
        </w:div>
      </w:divsChild>
    </w:div>
    <w:div w:id="1244870667">
      <w:bodyDiv w:val="1"/>
      <w:marLeft w:val="0"/>
      <w:marRight w:val="0"/>
      <w:marTop w:val="0"/>
      <w:marBottom w:val="0"/>
      <w:divBdr>
        <w:top w:val="none" w:sz="0" w:space="0" w:color="auto"/>
        <w:left w:val="none" w:sz="0" w:space="0" w:color="auto"/>
        <w:bottom w:val="none" w:sz="0" w:space="0" w:color="auto"/>
        <w:right w:val="none" w:sz="0" w:space="0" w:color="auto"/>
      </w:divBdr>
    </w:div>
    <w:div w:id="1282805238">
      <w:bodyDiv w:val="1"/>
      <w:marLeft w:val="0"/>
      <w:marRight w:val="0"/>
      <w:marTop w:val="0"/>
      <w:marBottom w:val="0"/>
      <w:divBdr>
        <w:top w:val="none" w:sz="0" w:space="0" w:color="auto"/>
        <w:left w:val="none" w:sz="0" w:space="0" w:color="auto"/>
        <w:bottom w:val="none" w:sz="0" w:space="0" w:color="auto"/>
        <w:right w:val="none" w:sz="0" w:space="0" w:color="auto"/>
      </w:divBdr>
    </w:div>
    <w:div w:id="1308431711">
      <w:bodyDiv w:val="1"/>
      <w:marLeft w:val="0"/>
      <w:marRight w:val="0"/>
      <w:marTop w:val="0"/>
      <w:marBottom w:val="0"/>
      <w:divBdr>
        <w:top w:val="none" w:sz="0" w:space="0" w:color="auto"/>
        <w:left w:val="none" w:sz="0" w:space="0" w:color="auto"/>
        <w:bottom w:val="none" w:sz="0" w:space="0" w:color="auto"/>
        <w:right w:val="none" w:sz="0" w:space="0" w:color="auto"/>
      </w:divBdr>
    </w:div>
    <w:div w:id="1377972680">
      <w:bodyDiv w:val="1"/>
      <w:marLeft w:val="0"/>
      <w:marRight w:val="0"/>
      <w:marTop w:val="0"/>
      <w:marBottom w:val="0"/>
      <w:divBdr>
        <w:top w:val="none" w:sz="0" w:space="0" w:color="auto"/>
        <w:left w:val="none" w:sz="0" w:space="0" w:color="auto"/>
        <w:bottom w:val="none" w:sz="0" w:space="0" w:color="auto"/>
        <w:right w:val="none" w:sz="0" w:space="0" w:color="auto"/>
      </w:divBdr>
    </w:div>
    <w:div w:id="1399016083">
      <w:bodyDiv w:val="1"/>
      <w:marLeft w:val="0"/>
      <w:marRight w:val="0"/>
      <w:marTop w:val="0"/>
      <w:marBottom w:val="0"/>
      <w:divBdr>
        <w:top w:val="none" w:sz="0" w:space="0" w:color="auto"/>
        <w:left w:val="none" w:sz="0" w:space="0" w:color="auto"/>
        <w:bottom w:val="none" w:sz="0" w:space="0" w:color="auto"/>
        <w:right w:val="none" w:sz="0" w:space="0" w:color="auto"/>
      </w:divBdr>
      <w:divsChild>
        <w:div w:id="1991521115">
          <w:marLeft w:val="0"/>
          <w:marRight w:val="0"/>
          <w:marTop w:val="0"/>
          <w:marBottom w:val="0"/>
          <w:divBdr>
            <w:top w:val="none" w:sz="0" w:space="0" w:color="auto"/>
            <w:left w:val="none" w:sz="0" w:space="0" w:color="auto"/>
            <w:bottom w:val="none" w:sz="0" w:space="0" w:color="auto"/>
            <w:right w:val="none" w:sz="0" w:space="0" w:color="auto"/>
          </w:divBdr>
        </w:div>
      </w:divsChild>
    </w:div>
    <w:div w:id="1421371064">
      <w:bodyDiv w:val="1"/>
      <w:marLeft w:val="0"/>
      <w:marRight w:val="0"/>
      <w:marTop w:val="0"/>
      <w:marBottom w:val="0"/>
      <w:divBdr>
        <w:top w:val="none" w:sz="0" w:space="0" w:color="auto"/>
        <w:left w:val="none" w:sz="0" w:space="0" w:color="auto"/>
        <w:bottom w:val="none" w:sz="0" w:space="0" w:color="auto"/>
        <w:right w:val="none" w:sz="0" w:space="0" w:color="auto"/>
      </w:divBdr>
    </w:div>
    <w:div w:id="1436558765">
      <w:bodyDiv w:val="1"/>
      <w:marLeft w:val="0"/>
      <w:marRight w:val="0"/>
      <w:marTop w:val="0"/>
      <w:marBottom w:val="0"/>
      <w:divBdr>
        <w:top w:val="none" w:sz="0" w:space="0" w:color="auto"/>
        <w:left w:val="none" w:sz="0" w:space="0" w:color="auto"/>
        <w:bottom w:val="none" w:sz="0" w:space="0" w:color="auto"/>
        <w:right w:val="none" w:sz="0" w:space="0" w:color="auto"/>
      </w:divBdr>
    </w:div>
    <w:div w:id="1510951764">
      <w:bodyDiv w:val="1"/>
      <w:marLeft w:val="0"/>
      <w:marRight w:val="0"/>
      <w:marTop w:val="0"/>
      <w:marBottom w:val="0"/>
      <w:divBdr>
        <w:top w:val="none" w:sz="0" w:space="0" w:color="auto"/>
        <w:left w:val="none" w:sz="0" w:space="0" w:color="auto"/>
        <w:bottom w:val="none" w:sz="0" w:space="0" w:color="auto"/>
        <w:right w:val="none" w:sz="0" w:space="0" w:color="auto"/>
      </w:divBdr>
    </w:div>
    <w:div w:id="1520311228">
      <w:bodyDiv w:val="1"/>
      <w:marLeft w:val="0"/>
      <w:marRight w:val="0"/>
      <w:marTop w:val="0"/>
      <w:marBottom w:val="0"/>
      <w:divBdr>
        <w:top w:val="none" w:sz="0" w:space="0" w:color="auto"/>
        <w:left w:val="none" w:sz="0" w:space="0" w:color="auto"/>
        <w:bottom w:val="none" w:sz="0" w:space="0" w:color="auto"/>
        <w:right w:val="none" w:sz="0" w:space="0" w:color="auto"/>
      </w:divBdr>
    </w:div>
    <w:div w:id="1527593420">
      <w:bodyDiv w:val="1"/>
      <w:marLeft w:val="0"/>
      <w:marRight w:val="0"/>
      <w:marTop w:val="0"/>
      <w:marBottom w:val="0"/>
      <w:divBdr>
        <w:top w:val="none" w:sz="0" w:space="0" w:color="auto"/>
        <w:left w:val="none" w:sz="0" w:space="0" w:color="auto"/>
        <w:bottom w:val="none" w:sz="0" w:space="0" w:color="auto"/>
        <w:right w:val="none" w:sz="0" w:space="0" w:color="auto"/>
      </w:divBdr>
    </w:div>
    <w:div w:id="1537737534">
      <w:bodyDiv w:val="1"/>
      <w:marLeft w:val="0"/>
      <w:marRight w:val="0"/>
      <w:marTop w:val="0"/>
      <w:marBottom w:val="0"/>
      <w:divBdr>
        <w:top w:val="none" w:sz="0" w:space="0" w:color="auto"/>
        <w:left w:val="none" w:sz="0" w:space="0" w:color="auto"/>
        <w:bottom w:val="none" w:sz="0" w:space="0" w:color="auto"/>
        <w:right w:val="none" w:sz="0" w:space="0" w:color="auto"/>
      </w:divBdr>
    </w:div>
    <w:div w:id="1542593728">
      <w:bodyDiv w:val="1"/>
      <w:marLeft w:val="0"/>
      <w:marRight w:val="0"/>
      <w:marTop w:val="0"/>
      <w:marBottom w:val="0"/>
      <w:divBdr>
        <w:top w:val="none" w:sz="0" w:space="0" w:color="auto"/>
        <w:left w:val="none" w:sz="0" w:space="0" w:color="auto"/>
        <w:bottom w:val="none" w:sz="0" w:space="0" w:color="auto"/>
        <w:right w:val="none" w:sz="0" w:space="0" w:color="auto"/>
      </w:divBdr>
    </w:div>
    <w:div w:id="1614168541">
      <w:bodyDiv w:val="1"/>
      <w:marLeft w:val="0"/>
      <w:marRight w:val="0"/>
      <w:marTop w:val="0"/>
      <w:marBottom w:val="0"/>
      <w:divBdr>
        <w:top w:val="none" w:sz="0" w:space="0" w:color="auto"/>
        <w:left w:val="none" w:sz="0" w:space="0" w:color="auto"/>
        <w:bottom w:val="none" w:sz="0" w:space="0" w:color="auto"/>
        <w:right w:val="none" w:sz="0" w:space="0" w:color="auto"/>
      </w:divBdr>
      <w:divsChild>
        <w:div w:id="1479885772">
          <w:marLeft w:val="0"/>
          <w:marRight w:val="0"/>
          <w:marTop w:val="0"/>
          <w:marBottom w:val="0"/>
          <w:divBdr>
            <w:top w:val="none" w:sz="0" w:space="0" w:color="auto"/>
            <w:left w:val="none" w:sz="0" w:space="0" w:color="auto"/>
            <w:bottom w:val="none" w:sz="0" w:space="0" w:color="auto"/>
            <w:right w:val="none" w:sz="0" w:space="0" w:color="auto"/>
          </w:divBdr>
        </w:div>
      </w:divsChild>
    </w:div>
    <w:div w:id="1615599822">
      <w:bodyDiv w:val="1"/>
      <w:marLeft w:val="0"/>
      <w:marRight w:val="0"/>
      <w:marTop w:val="0"/>
      <w:marBottom w:val="0"/>
      <w:divBdr>
        <w:top w:val="none" w:sz="0" w:space="0" w:color="auto"/>
        <w:left w:val="none" w:sz="0" w:space="0" w:color="auto"/>
        <w:bottom w:val="none" w:sz="0" w:space="0" w:color="auto"/>
        <w:right w:val="none" w:sz="0" w:space="0" w:color="auto"/>
      </w:divBdr>
    </w:div>
    <w:div w:id="1630358893">
      <w:bodyDiv w:val="1"/>
      <w:marLeft w:val="0"/>
      <w:marRight w:val="0"/>
      <w:marTop w:val="0"/>
      <w:marBottom w:val="0"/>
      <w:divBdr>
        <w:top w:val="none" w:sz="0" w:space="0" w:color="auto"/>
        <w:left w:val="none" w:sz="0" w:space="0" w:color="auto"/>
        <w:bottom w:val="none" w:sz="0" w:space="0" w:color="auto"/>
        <w:right w:val="none" w:sz="0" w:space="0" w:color="auto"/>
      </w:divBdr>
    </w:div>
    <w:div w:id="1650209106">
      <w:bodyDiv w:val="1"/>
      <w:marLeft w:val="0"/>
      <w:marRight w:val="0"/>
      <w:marTop w:val="0"/>
      <w:marBottom w:val="0"/>
      <w:divBdr>
        <w:top w:val="none" w:sz="0" w:space="0" w:color="auto"/>
        <w:left w:val="none" w:sz="0" w:space="0" w:color="auto"/>
        <w:bottom w:val="none" w:sz="0" w:space="0" w:color="auto"/>
        <w:right w:val="none" w:sz="0" w:space="0" w:color="auto"/>
      </w:divBdr>
    </w:div>
    <w:div w:id="1699545394">
      <w:bodyDiv w:val="1"/>
      <w:marLeft w:val="0"/>
      <w:marRight w:val="0"/>
      <w:marTop w:val="0"/>
      <w:marBottom w:val="0"/>
      <w:divBdr>
        <w:top w:val="none" w:sz="0" w:space="0" w:color="auto"/>
        <w:left w:val="none" w:sz="0" w:space="0" w:color="auto"/>
        <w:bottom w:val="none" w:sz="0" w:space="0" w:color="auto"/>
        <w:right w:val="none" w:sz="0" w:space="0" w:color="auto"/>
      </w:divBdr>
    </w:div>
    <w:div w:id="1723753030">
      <w:bodyDiv w:val="1"/>
      <w:marLeft w:val="0"/>
      <w:marRight w:val="0"/>
      <w:marTop w:val="0"/>
      <w:marBottom w:val="0"/>
      <w:divBdr>
        <w:top w:val="none" w:sz="0" w:space="0" w:color="auto"/>
        <w:left w:val="none" w:sz="0" w:space="0" w:color="auto"/>
        <w:bottom w:val="none" w:sz="0" w:space="0" w:color="auto"/>
        <w:right w:val="none" w:sz="0" w:space="0" w:color="auto"/>
      </w:divBdr>
    </w:div>
    <w:div w:id="1735201209">
      <w:bodyDiv w:val="1"/>
      <w:marLeft w:val="0"/>
      <w:marRight w:val="0"/>
      <w:marTop w:val="0"/>
      <w:marBottom w:val="0"/>
      <w:divBdr>
        <w:top w:val="none" w:sz="0" w:space="0" w:color="auto"/>
        <w:left w:val="none" w:sz="0" w:space="0" w:color="auto"/>
        <w:bottom w:val="none" w:sz="0" w:space="0" w:color="auto"/>
        <w:right w:val="none" w:sz="0" w:space="0" w:color="auto"/>
      </w:divBdr>
    </w:div>
    <w:div w:id="1761102941">
      <w:bodyDiv w:val="1"/>
      <w:marLeft w:val="0"/>
      <w:marRight w:val="0"/>
      <w:marTop w:val="0"/>
      <w:marBottom w:val="0"/>
      <w:divBdr>
        <w:top w:val="none" w:sz="0" w:space="0" w:color="auto"/>
        <w:left w:val="none" w:sz="0" w:space="0" w:color="auto"/>
        <w:bottom w:val="none" w:sz="0" w:space="0" w:color="auto"/>
        <w:right w:val="none" w:sz="0" w:space="0" w:color="auto"/>
      </w:divBdr>
    </w:div>
    <w:div w:id="1767458838">
      <w:bodyDiv w:val="1"/>
      <w:marLeft w:val="0"/>
      <w:marRight w:val="0"/>
      <w:marTop w:val="0"/>
      <w:marBottom w:val="0"/>
      <w:divBdr>
        <w:top w:val="none" w:sz="0" w:space="0" w:color="auto"/>
        <w:left w:val="none" w:sz="0" w:space="0" w:color="auto"/>
        <w:bottom w:val="none" w:sz="0" w:space="0" w:color="auto"/>
        <w:right w:val="none" w:sz="0" w:space="0" w:color="auto"/>
      </w:divBdr>
    </w:div>
    <w:div w:id="1789205783">
      <w:bodyDiv w:val="1"/>
      <w:marLeft w:val="0"/>
      <w:marRight w:val="0"/>
      <w:marTop w:val="0"/>
      <w:marBottom w:val="0"/>
      <w:divBdr>
        <w:top w:val="none" w:sz="0" w:space="0" w:color="auto"/>
        <w:left w:val="none" w:sz="0" w:space="0" w:color="auto"/>
        <w:bottom w:val="none" w:sz="0" w:space="0" w:color="auto"/>
        <w:right w:val="none" w:sz="0" w:space="0" w:color="auto"/>
      </w:divBdr>
    </w:div>
    <w:div w:id="1828551995">
      <w:bodyDiv w:val="1"/>
      <w:marLeft w:val="0"/>
      <w:marRight w:val="0"/>
      <w:marTop w:val="0"/>
      <w:marBottom w:val="0"/>
      <w:divBdr>
        <w:top w:val="none" w:sz="0" w:space="0" w:color="auto"/>
        <w:left w:val="none" w:sz="0" w:space="0" w:color="auto"/>
        <w:bottom w:val="none" w:sz="0" w:space="0" w:color="auto"/>
        <w:right w:val="none" w:sz="0" w:space="0" w:color="auto"/>
      </w:divBdr>
      <w:divsChild>
        <w:div w:id="398748846">
          <w:marLeft w:val="0"/>
          <w:marRight w:val="0"/>
          <w:marTop w:val="0"/>
          <w:marBottom w:val="0"/>
          <w:divBdr>
            <w:top w:val="none" w:sz="0" w:space="0" w:color="auto"/>
            <w:left w:val="none" w:sz="0" w:space="0" w:color="auto"/>
            <w:bottom w:val="none" w:sz="0" w:space="0" w:color="auto"/>
            <w:right w:val="none" w:sz="0" w:space="0" w:color="auto"/>
          </w:divBdr>
        </w:div>
      </w:divsChild>
    </w:div>
    <w:div w:id="1847864475">
      <w:bodyDiv w:val="1"/>
      <w:marLeft w:val="0"/>
      <w:marRight w:val="0"/>
      <w:marTop w:val="0"/>
      <w:marBottom w:val="0"/>
      <w:divBdr>
        <w:top w:val="none" w:sz="0" w:space="0" w:color="auto"/>
        <w:left w:val="none" w:sz="0" w:space="0" w:color="auto"/>
        <w:bottom w:val="none" w:sz="0" w:space="0" w:color="auto"/>
        <w:right w:val="none" w:sz="0" w:space="0" w:color="auto"/>
      </w:divBdr>
    </w:div>
    <w:div w:id="1875188723">
      <w:bodyDiv w:val="1"/>
      <w:marLeft w:val="0"/>
      <w:marRight w:val="0"/>
      <w:marTop w:val="0"/>
      <w:marBottom w:val="0"/>
      <w:divBdr>
        <w:top w:val="none" w:sz="0" w:space="0" w:color="auto"/>
        <w:left w:val="none" w:sz="0" w:space="0" w:color="auto"/>
        <w:bottom w:val="none" w:sz="0" w:space="0" w:color="auto"/>
        <w:right w:val="none" w:sz="0" w:space="0" w:color="auto"/>
      </w:divBdr>
      <w:divsChild>
        <w:div w:id="918558687">
          <w:marLeft w:val="0"/>
          <w:marRight w:val="0"/>
          <w:marTop w:val="0"/>
          <w:marBottom w:val="0"/>
          <w:divBdr>
            <w:top w:val="none" w:sz="0" w:space="0" w:color="auto"/>
            <w:left w:val="none" w:sz="0" w:space="0" w:color="auto"/>
            <w:bottom w:val="none" w:sz="0" w:space="0" w:color="auto"/>
            <w:right w:val="none" w:sz="0" w:space="0" w:color="auto"/>
          </w:divBdr>
        </w:div>
      </w:divsChild>
    </w:div>
    <w:div w:id="1907643548">
      <w:bodyDiv w:val="1"/>
      <w:marLeft w:val="0"/>
      <w:marRight w:val="0"/>
      <w:marTop w:val="0"/>
      <w:marBottom w:val="0"/>
      <w:divBdr>
        <w:top w:val="none" w:sz="0" w:space="0" w:color="auto"/>
        <w:left w:val="none" w:sz="0" w:space="0" w:color="auto"/>
        <w:bottom w:val="none" w:sz="0" w:space="0" w:color="auto"/>
        <w:right w:val="none" w:sz="0" w:space="0" w:color="auto"/>
      </w:divBdr>
    </w:div>
    <w:div w:id="1928877064">
      <w:bodyDiv w:val="1"/>
      <w:marLeft w:val="0"/>
      <w:marRight w:val="0"/>
      <w:marTop w:val="0"/>
      <w:marBottom w:val="0"/>
      <w:divBdr>
        <w:top w:val="none" w:sz="0" w:space="0" w:color="auto"/>
        <w:left w:val="none" w:sz="0" w:space="0" w:color="auto"/>
        <w:bottom w:val="none" w:sz="0" w:space="0" w:color="auto"/>
        <w:right w:val="none" w:sz="0" w:space="0" w:color="auto"/>
      </w:divBdr>
    </w:div>
    <w:div w:id="1933540385">
      <w:bodyDiv w:val="1"/>
      <w:marLeft w:val="0"/>
      <w:marRight w:val="0"/>
      <w:marTop w:val="0"/>
      <w:marBottom w:val="0"/>
      <w:divBdr>
        <w:top w:val="none" w:sz="0" w:space="0" w:color="auto"/>
        <w:left w:val="none" w:sz="0" w:space="0" w:color="auto"/>
        <w:bottom w:val="none" w:sz="0" w:space="0" w:color="auto"/>
        <w:right w:val="none" w:sz="0" w:space="0" w:color="auto"/>
      </w:divBdr>
      <w:divsChild>
        <w:div w:id="1056978761">
          <w:marLeft w:val="0"/>
          <w:marRight w:val="0"/>
          <w:marTop w:val="0"/>
          <w:marBottom w:val="0"/>
          <w:divBdr>
            <w:top w:val="none" w:sz="0" w:space="0" w:color="auto"/>
            <w:left w:val="none" w:sz="0" w:space="0" w:color="auto"/>
            <w:bottom w:val="none" w:sz="0" w:space="0" w:color="auto"/>
            <w:right w:val="none" w:sz="0" w:space="0" w:color="auto"/>
          </w:divBdr>
        </w:div>
      </w:divsChild>
    </w:div>
    <w:div w:id="1950089826">
      <w:bodyDiv w:val="1"/>
      <w:marLeft w:val="0"/>
      <w:marRight w:val="0"/>
      <w:marTop w:val="0"/>
      <w:marBottom w:val="0"/>
      <w:divBdr>
        <w:top w:val="none" w:sz="0" w:space="0" w:color="auto"/>
        <w:left w:val="none" w:sz="0" w:space="0" w:color="auto"/>
        <w:bottom w:val="none" w:sz="0" w:space="0" w:color="auto"/>
        <w:right w:val="none" w:sz="0" w:space="0" w:color="auto"/>
      </w:divBdr>
    </w:div>
    <w:div w:id="1969696683">
      <w:bodyDiv w:val="1"/>
      <w:marLeft w:val="0"/>
      <w:marRight w:val="0"/>
      <w:marTop w:val="0"/>
      <w:marBottom w:val="0"/>
      <w:divBdr>
        <w:top w:val="none" w:sz="0" w:space="0" w:color="auto"/>
        <w:left w:val="none" w:sz="0" w:space="0" w:color="auto"/>
        <w:bottom w:val="none" w:sz="0" w:space="0" w:color="auto"/>
        <w:right w:val="none" w:sz="0" w:space="0" w:color="auto"/>
      </w:divBdr>
    </w:div>
    <w:div w:id="2037849753">
      <w:bodyDiv w:val="1"/>
      <w:marLeft w:val="0"/>
      <w:marRight w:val="0"/>
      <w:marTop w:val="0"/>
      <w:marBottom w:val="0"/>
      <w:divBdr>
        <w:top w:val="none" w:sz="0" w:space="0" w:color="auto"/>
        <w:left w:val="none" w:sz="0" w:space="0" w:color="auto"/>
        <w:bottom w:val="none" w:sz="0" w:space="0" w:color="auto"/>
        <w:right w:val="none" w:sz="0" w:space="0" w:color="auto"/>
      </w:divBdr>
    </w:div>
    <w:div w:id="2040079292">
      <w:bodyDiv w:val="1"/>
      <w:marLeft w:val="0"/>
      <w:marRight w:val="0"/>
      <w:marTop w:val="0"/>
      <w:marBottom w:val="0"/>
      <w:divBdr>
        <w:top w:val="none" w:sz="0" w:space="0" w:color="auto"/>
        <w:left w:val="none" w:sz="0" w:space="0" w:color="auto"/>
        <w:bottom w:val="none" w:sz="0" w:space="0" w:color="auto"/>
        <w:right w:val="none" w:sz="0" w:space="0" w:color="auto"/>
      </w:divBdr>
    </w:div>
    <w:div w:id="2043553446">
      <w:bodyDiv w:val="1"/>
      <w:marLeft w:val="0"/>
      <w:marRight w:val="0"/>
      <w:marTop w:val="0"/>
      <w:marBottom w:val="0"/>
      <w:divBdr>
        <w:top w:val="none" w:sz="0" w:space="0" w:color="auto"/>
        <w:left w:val="none" w:sz="0" w:space="0" w:color="auto"/>
        <w:bottom w:val="none" w:sz="0" w:space="0" w:color="auto"/>
        <w:right w:val="none" w:sz="0" w:space="0" w:color="auto"/>
      </w:divBdr>
    </w:div>
    <w:div w:id="2057463419">
      <w:bodyDiv w:val="1"/>
      <w:marLeft w:val="0"/>
      <w:marRight w:val="0"/>
      <w:marTop w:val="0"/>
      <w:marBottom w:val="0"/>
      <w:divBdr>
        <w:top w:val="none" w:sz="0" w:space="0" w:color="auto"/>
        <w:left w:val="none" w:sz="0" w:space="0" w:color="auto"/>
        <w:bottom w:val="none" w:sz="0" w:space="0" w:color="auto"/>
        <w:right w:val="none" w:sz="0" w:space="0" w:color="auto"/>
      </w:divBdr>
    </w:div>
    <w:div w:id="2080706074">
      <w:bodyDiv w:val="1"/>
      <w:marLeft w:val="0"/>
      <w:marRight w:val="0"/>
      <w:marTop w:val="0"/>
      <w:marBottom w:val="0"/>
      <w:divBdr>
        <w:top w:val="none" w:sz="0" w:space="0" w:color="auto"/>
        <w:left w:val="none" w:sz="0" w:space="0" w:color="auto"/>
        <w:bottom w:val="none" w:sz="0" w:space="0" w:color="auto"/>
        <w:right w:val="none" w:sz="0" w:space="0" w:color="auto"/>
      </w:divBdr>
    </w:div>
    <w:div w:id="21456618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firebasestorage.googleapis.com/v0/b/gitbook-28427.appspot.com/o/assets%2F-LlTyKe9xd6RJ6x5f2-z%2F-Ln9ZjFBlm-s-f1q7F63%2F-Ln9_73eBUNHnXNiJ6eJ%2Findex.css?alt=media&amp;token=d91cbcaa-be06-47ea-8f51-538e5bd1f2ed" TargetMode="External"/><Relationship Id="rId18" Type="http://schemas.openxmlformats.org/officeDocument/2006/relationships/image" Target="media/image5.jpeg"/><Relationship Id="rId26" Type="http://schemas.openxmlformats.org/officeDocument/2006/relationships/image" Target="media/image13.png"/><Relationship Id="rId39" Type="http://schemas.openxmlformats.org/officeDocument/2006/relationships/image" Target="media/image25.gif"/><Relationship Id="rId21" Type="http://schemas.openxmlformats.org/officeDocument/2006/relationships/image" Target="media/image8.png"/><Relationship Id="rId34" Type="http://schemas.openxmlformats.org/officeDocument/2006/relationships/image" Target="media/image20.gif"/><Relationship Id="rId42" Type="http://schemas.openxmlformats.org/officeDocument/2006/relationships/image" Target="media/image28.gif"/><Relationship Id="rId47" Type="http://schemas.openxmlformats.org/officeDocument/2006/relationships/hyperlink" Target="https://developer.mozilla.org/es/docs/Web/JavaScript/Referencia/Objetos_globales/Promise/race" TargetMode="External"/><Relationship Id="rId50"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hyperlink" Target="https://developer.mozilla.org/es/docs/Web/API/HTMLMediaElement" TargetMode="External"/><Relationship Id="rId29" Type="http://schemas.openxmlformats.org/officeDocument/2006/relationships/image" Target="media/image15.png"/><Relationship Id="rId11" Type="http://schemas.openxmlformats.org/officeDocument/2006/relationships/image" Target="media/image1.jpeg"/><Relationship Id="rId24" Type="http://schemas.openxmlformats.org/officeDocument/2006/relationships/image" Target="media/image11.png"/><Relationship Id="rId32" Type="http://schemas.openxmlformats.org/officeDocument/2006/relationships/image" Target="media/image18.png"/><Relationship Id="rId37" Type="http://schemas.openxmlformats.org/officeDocument/2006/relationships/image" Target="media/image23.gif"/><Relationship Id="rId40" Type="http://schemas.openxmlformats.org/officeDocument/2006/relationships/image" Target="media/image26.gif"/><Relationship Id="rId45" Type="http://schemas.openxmlformats.org/officeDocument/2006/relationships/hyperlink" Target="https://dev.to/lydiahallie/javascript-visualized-event-loop-3dif" TargetMode="External"/><Relationship Id="rId5" Type="http://schemas.openxmlformats.org/officeDocument/2006/relationships/numbering" Target="numbering.xml"/><Relationship Id="rId15" Type="http://schemas.openxmlformats.org/officeDocument/2006/relationships/image" Target="media/image3.png"/><Relationship Id="rId23" Type="http://schemas.openxmlformats.org/officeDocument/2006/relationships/image" Target="media/image10.png"/><Relationship Id="rId28" Type="http://schemas.openxmlformats.org/officeDocument/2006/relationships/image" Target="media/image14.png"/><Relationship Id="rId36" Type="http://schemas.openxmlformats.org/officeDocument/2006/relationships/image" Target="media/image22.gif"/><Relationship Id="rId49"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image" Target="media/image6.jpeg"/><Relationship Id="rId31" Type="http://schemas.openxmlformats.org/officeDocument/2006/relationships/image" Target="media/image17.png"/><Relationship Id="rId44" Type="http://schemas.openxmlformats.org/officeDocument/2006/relationships/hyperlink" Target="https://twitter.com/lydiahallie"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2.png"/><Relationship Id="rId22" Type="http://schemas.openxmlformats.org/officeDocument/2006/relationships/image" Target="media/image9.png"/><Relationship Id="rId27" Type="http://schemas.openxmlformats.org/officeDocument/2006/relationships/hyperlink" Target="https://astexplorer.net/" TargetMode="External"/><Relationship Id="rId30" Type="http://schemas.openxmlformats.org/officeDocument/2006/relationships/image" Target="media/image16.png"/><Relationship Id="rId35" Type="http://schemas.openxmlformats.org/officeDocument/2006/relationships/image" Target="media/image21.gif"/><Relationship Id="rId43" Type="http://schemas.openxmlformats.org/officeDocument/2006/relationships/image" Target="media/image29.gif"/><Relationship Id="rId48" Type="http://schemas.openxmlformats.org/officeDocument/2006/relationships/footer" Target="footer1.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hyperlink" Target="https://firebasestorage.googleapis.com/v0/b/gitbook-28427.appspot.com/o/assets%2F-LlTyKe9xd6RJ6x5f2-z%2F-Ln9ZjFBlm-s-f1q7F63%2F-Ln9_0AO_RTk9HHBf8tM%2Findex.html?alt=media&amp;token=090c9439-1f81-49e1-9087-a2175ef1fbde" TargetMode="External"/><Relationship Id="rId17" Type="http://schemas.openxmlformats.org/officeDocument/2006/relationships/image" Target="media/image4.jpeg"/><Relationship Id="rId25" Type="http://schemas.openxmlformats.org/officeDocument/2006/relationships/image" Target="media/image12.png"/><Relationship Id="rId33" Type="http://schemas.openxmlformats.org/officeDocument/2006/relationships/image" Target="media/image19.png"/><Relationship Id="rId38" Type="http://schemas.openxmlformats.org/officeDocument/2006/relationships/image" Target="media/image24.gif"/><Relationship Id="rId46" Type="http://schemas.openxmlformats.org/officeDocument/2006/relationships/hyperlink" Target="https://developer.mozilla.org/es/docs/Web/JavaScript/Referencia/Objetos_globales/Promise/all" TargetMode="External"/><Relationship Id="rId20" Type="http://schemas.openxmlformats.org/officeDocument/2006/relationships/image" Target="media/image7.jpeg"/><Relationship Id="rId41" Type="http://schemas.openxmlformats.org/officeDocument/2006/relationships/image" Target="media/image27.gif"/><Relationship Id="rId1" Type="http://schemas.openxmlformats.org/officeDocument/2006/relationships/customXml" Target="../customXml/item1.xml"/><Relationship Id="rId6"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Luis%20Martin\AppData\Roaming\Microsoft\Plantillas\Dise&#241;o%20con%20bandas%20(en%20blanco).dotx" TargetMode="External"/></Relationships>
</file>

<file path=word/theme/_rels/theme1.xml.rels><?xml version="1.0" encoding="UTF-8" standalone="yes"?>
<Relationships xmlns="http://schemas.openxmlformats.org/package/2006/relationships"><Relationship Id="rId1" Type="http://schemas.openxmlformats.org/officeDocument/2006/relationships/image" Target="../media/image30.jpeg"/></Relationships>
</file>

<file path=word/theme/theme1.xml><?xml version="1.0" encoding="utf-8"?>
<a:theme xmlns:a="http://schemas.openxmlformats.org/drawingml/2006/main" name="Banded">
  <a:themeElements>
    <a:clrScheme name="Banded">
      <a:dk1>
        <a:srgbClr val="2C2C2C"/>
      </a:dk1>
      <a:lt1>
        <a:srgbClr val="FFFFFF"/>
      </a:lt1>
      <a:dk2>
        <a:srgbClr val="099BDD"/>
      </a:dk2>
      <a:lt2>
        <a:srgbClr val="F2F2F2"/>
      </a:lt2>
      <a:accent1>
        <a:srgbClr val="FFC000"/>
      </a:accent1>
      <a:accent2>
        <a:srgbClr val="A5D028"/>
      </a:accent2>
      <a:accent3>
        <a:srgbClr val="08CC78"/>
      </a:accent3>
      <a:accent4>
        <a:srgbClr val="F24099"/>
      </a:accent4>
      <a:accent5>
        <a:srgbClr val="828288"/>
      </a:accent5>
      <a:accent6>
        <a:srgbClr val="F56617"/>
      </a:accent6>
      <a:hlink>
        <a:srgbClr val="005DBA"/>
      </a:hlink>
      <a:folHlink>
        <a:srgbClr val="6C606A"/>
      </a:folHlink>
    </a:clrScheme>
    <a:fontScheme name="Banded">
      <a:majorFont>
        <a:latin typeface="Corbel" panose="020B050302020402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orbel" panose="020B050302020402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Banded">
      <a:fillStyleLst>
        <a:solidFill>
          <a:schemeClr val="phClr"/>
        </a:solidFill>
        <a:gradFill rotWithShape="1">
          <a:gsLst>
            <a:gs pos="0">
              <a:schemeClr val="phClr">
                <a:tint val="65000"/>
                <a:satMod val="120000"/>
                <a:lumMod val="107000"/>
              </a:schemeClr>
            </a:gs>
            <a:gs pos="50000">
              <a:schemeClr val="phClr">
                <a:tint val="70000"/>
                <a:satMod val="124000"/>
                <a:lumMod val="103000"/>
              </a:schemeClr>
            </a:gs>
            <a:gs pos="100000">
              <a:schemeClr val="phClr">
                <a:tint val="85000"/>
                <a:satMod val="120000"/>
                <a:lumMod val="100000"/>
              </a:schemeClr>
            </a:gs>
          </a:gsLst>
          <a:lin ang="5400000" scaled="0"/>
        </a:gradFill>
        <a:gradFill rotWithShape="1">
          <a:gsLst>
            <a:gs pos="0">
              <a:schemeClr val="phClr">
                <a:tint val="85000"/>
                <a:shade val="98000"/>
                <a:satMod val="110000"/>
                <a:lumMod val="103000"/>
              </a:schemeClr>
            </a:gs>
            <a:gs pos="50000">
              <a:schemeClr val="phClr">
                <a:shade val="85000"/>
                <a:satMod val="105000"/>
                <a:lumMod val="100000"/>
              </a:schemeClr>
            </a:gs>
            <a:gs pos="100000">
              <a:schemeClr val="phClr">
                <a:shade val="60000"/>
                <a:satMod val="120000"/>
                <a:lumMod val="100000"/>
              </a:schemeClr>
            </a:gs>
          </a:gsLst>
          <a:lin ang="5400000" scaled="0"/>
        </a:gradFill>
      </a:fillStyleLst>
      <a:lnStyleLst>
        <a:ln w="9525" cap="flat" cmpd="sng" algn="ctr">
          <a:solidFill>
            <a:schemeClr val="phClr"/>
          </a:solidFill>
          <a:prstDash val="solid"/>
        </a:ln>
        <a:ln w="12700" cap="flat" cmpd="sng" algn="ctr">
          <a:solidFill>
            <a:schemeClr val="phClr"/>
          </a:solidFill>
          <a:prstDash val="solid"/>
        </a:ln>
        <a:ln w="25400" cap="flat" cmpd="sng" algn="ctr">
          <a:solidFill>
            <a:schemeClr val="phClr"/>
          </a:solidFill>
          <a:prstDash val="solid"/>
        </a:ln>
      </a:lnStyleLst>
      <a:effectStyleLst>
        <a:effectStyle>
          <a:effectLst/>
        </a:effectStyle>
        <a:effectStyle>
          <a:effectLst>
            <a:outerShdw blurRad="50800" dist="15875" dir="5400000" algn="ctr" rotWithShape="0">
              <a:srgbClr val="000000">
                <a:alpha val="68000"/>
              </a:srgbClr>
            </a:outerShdw>
          </a:effectLst>
        </a:effectStyle>
        <a:effectStyle>
          <a:effectLst>
            <a:outerShdw blurRad="88900" dist="27940" dir="5400000" algn="ctr" rotWithShape="0">
              <a:srgbClr val="000000">
                <a:alpha val="63000"/>
              </a:srgbClr>
            </a:outerShdw>
          </a:effectLst>
        </a:effectStyle>
      </a:effectStyleLst>
      <a:bgFillStyleLst>
        <a:solidFill>
          <a:schemeClr val="phClr"/>
        </a:solidFill>
        <a:blipFill rotWithShape="1">
          <a:blip xmlns:r="http://schemas.openxmlformats.org/officeDocument/2006/relationships" r:embed="rId1">
            <a:duotone>
              <a:schemeClr val="phClr"/>
              <a:schemeClr val="phClr">
                <a:shade val="91000"/>
                <a:satMod val="105000"/>
              </a:schemeClr>
            </a:duotone>
          </a:blip>
          <a:tile tx="0" ty="0" sx="100000" sy="100000" flip="none" algn="tl"/>
        </a:blipFill>
        <a:gradFill rotWithShape="1">
          <a:gsLst>
            <a:gs pos="0">
              <a:schemeClr val="phClr">
                <a:tint val="100000"/>
                <a:shade val="0"/>
                <a:satMod val="100000"/>
              </a:schemeClr>
            </a:gs>
            <a:gs pos="100000">
              <a:schemeClr val="phClr">
                <a:shade val="100000"/>
                <a:satMod val="100000"/>
              </a:schemeClr>
            </a:gs>
          </a:gsLst>
          <a:lin ang="5400000" scaled="0"/>
        </a:gradFill>
      </a:bgFillStyleLst>
    </a:fmtScheme>
  </a:themeElements>
  <a:objectDefaults/>
  <a:extraClrSchemeLst/>
  <a:extLst>
    <a:ext uri="{05A4C25C-085E-4340-85A3-A5531E510DB2}">
      <thm15:themeFamily xmlns:thm15="http://schemas.microsoft.com/office/thememl/2012/main" name="Banded" id="{98DFF888-2449-4D28-977C-6306C017633E}" vid="{9792607F-9579-4224-82FF-9C88C3E1E53D}"/>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TemplateFile" ma:contentTypeID="0x0101006EDDDB5EE6D98C44930B742096920B300400F5B6D36B3EF94B4E9A635CDF2A18F5B8" ma:contentTypeVersion="72" ma:contentTypeDescription="Create a new document." ma:contentTypeScope="" ma:versionID="a23e56308344d904b51738559c3d67c9">
  <xsd:schema xmlns:xsd="http://www.w3.org/2001/XMLSchema" xmlns:xs="http://www.w3.org/2001/XMLSchema" xmlns:p="http://schemas.microsoft.com/office/2006/metadata/properties" xmlns:ns2="4873beb7-5857-4685-be1f-d57550cc96cc" targetNamespace="http://schemas.microsoft.com/office/2006/metadata/properties" ma:root="true" ma:fieldsID="cd0908cc4600e77bf5da051303e00c8d" ns2:_="">
    <xsd:import namespace="4873beb7-5857-4685-be1f-d57550cc96cc"/>
    <xsd:element name="properties">
      <xsd:complexType>
        <xsd:sequence>
          <xsd:element name="documentManagement">
            <xsd:complexType>
              <xsd:all>
                <xsd:element ref="ns2:AcquiredFrom" minOccurs="0"/>
                <xsd:element ref="ns2:UACurrentWords" minOccurs="0"/>
                <xsd:element ref="ns2:TPApplication" minOccurs="0"/>
                <xsd:element ref="ns2:ApprovalLog" minOccurs="0"/>
                <xsd:element ref="ns2:ApprovalStatus" minOccurs="0"/>
                <xsd:element ref="ns2:AssetStart" minOccurs="0"/>
                <xsd:element ref="ns2:AssetExpire" minOccurs="0"/>
                <xsd:element ref="ns2:AssetId" minOccurs="0"/>
                <xsd:element ref="ns2:IsSearchable" minOccurs="0"/>
                <xsd:element ref="ns2:AssetType" minOccurs="0"/>
                <xsd:element ref="ns2:APAuthor" minOccurs="0"/>
                <xsd:element ref="ns2:AverageRating" minOccurs="0"/>
                <xsd:element ref="ns2:BlockPublish" minOccurs="0"/>
                <xsd:element ref="ns2:BugNumber" minOccurs="0"/>
                <xsd:element ref="ns2:CampaignTagsTaxHTField0" minOccurs="0"/>
                <xsd:element ref="ns2:TPClientViewer" minOccurs="0"/>
                <xsd:element ref="ns2:ClipArtFilename" minOccurs="0"/>
                <xsd:element ref="ns2:TPCommandLine" minOccurs="0"/>
                <xsd:element ref="ns2:TPComponent" minOccurs="0"/>
                <xsd:element ref="ns2:ContentItem" minOccurs="0"/>
                <xsd:element ref="ns2:CrawlForDependencies" minOccurs="0"/>
                <xsd:element ref="ns2:CSXHash" minOccurs="0"/>
                <xsd:element ref="ns2:CSXSubmissionMarket" minOccurs="0"/>
                <xsd:element ref="ns2:CSXUpdate" minOccurs="0"/>
                <xsd:element ref="ns2:IntlLangReviewDate" minOccurs="0"/>
                <xsd:element ref="ns2:IsDeleted" minOccurs="0"/>
                <xsd:element ref="ns2:APDescription" minOccurs="0"/>
                <xsd:element ref="ns2:DirectSourceMarket" minOccurs="0"/>
                <xsd:element ref="ns2:Downloads" minOccurs="0"/>
                <xsd:element ref="ns2:DSATActionTaken" minOccurs="0"/>
                <xsd:element ref="ns2:APEditor" minOccurs="0"/>
                <xsd:element ref="ns2:EditorialStatus" minOccurs="0"/>
                <xsd:element ref="ns2:EditorialTags" minOccurs="0"/>
                <xsd:element ref="ns2:TPExecutable" minOccurs="0"/>
                <xsd:element ref="ns2:FeatureTagsTaxHTField0" minOccurs="0"/>
                <xsd:element ref="ns2:TPFriendlyName" minOccurs="0"/>
                <xsd:element ref="ns2:FriendlyTitle" minOccurs="0"/>
                <xsd:element ref="ns2:PrimaryImageGen" minOccurs="0"/>
                <xsd:element ref="ns2:HandoffToMSDN" minOccurs="0"/>
                <xsd:element ref="ns2:InProjectListLookup" minOccurs="0"/>
                <xsd:element ref="ns2:TPInstallLocation" minOccurs="0"/>
                <xsd:element ref="ns2:InternalTagsTaxHTField0" minOccurs="0"/>
                <xsd:element ref="ns2:IntlLangReview" minOccurs="0"/>
                <xsd:element ref="ns2:IntlLangReviewer" minOccurs="0"/>
                <xsd:element ref="ns2:MarketSpecific" minOccurs="0"/>
                <xsd:element ref="ns2:LastCompleteVersionLookup" minOccurs="0"/>
                <xsd:element ref="ns2:LastHandOff" minOccurs="0"/>
                <xsd:element ref="ns2:LastModifiedDateTime" minOccurs="0"/>
                <xsd:element ref="ns2:LastPreviewErrorLookup" minOccurs="0"/>
                <xsd:element ref="ns2:LastPreviewResultLookup" minOccurs="0"/>
                <xsd:element ref="ns2:LastPreviewAttemptDateLookup" minOccurs="0"/>
                <xsd:element ref="ns2:LastPreviewedByLookup" minOccurs="0"/>
                <xsd:element ref="ns2:LastPreviewTimeLookup" minOccurs="0"/>
                <xsd:element ref="ns2:LastPreviewVersionLookup" minOccurs="0"/>
                <xsd:element ref="ns2:LastPublishErrorLookup" minOccurs="0"/>
                <xsd:element ref="ns2:LastPublishResultLookup" minOccurs="0"/>
                <xsd:element ref="ns2:LastPublishAttemptDateLookup" minOccurs="0"/>
                <xsd:element ref="ns2:LastPublishedByLookup" minOccurs="0"/>
                <xsd:element ref="ns2:LastPublishTimeLookup" minOccurs="0"/>
                <xsd:element ref="ns2:LastPublishVersionLookup" minOccurs="0"/>
                <xsd:element ref="ns2:TPLaunchHelpLinkType" minOccurs="0"/>
                <xsd:element ref="ns2:LegacyData" minOccurs="0"/>
                <xsd:element ref="ns2:TPLaunchHelpLink" minOccurs="0"/>
                <xsd:element ref="ns2:LocComments" minOccurs="0"/>
                <xsd:element ref="ns2:LocLastLocAttemptVersionLookup" minOccurs="0"/>
                <xsd:element ref="ns2:LocLastLocAttemptVersionTypeLookup" minOccurs="0"/>
                <xsd:element ref="ns2:LocManualTestRequired" minOccurs="0"/>
                <xsd:element ref="ns2:LocMarketGroupTiers2" minOccurs="0"/>
                <xsd:element ref="ns2:LocNewPublishedVersionLookup" minOccurs="0"/>
                <xsd:element ref="ns2:LocOverallHandbackStatusLookup" minOccurs="0"/>
                <xsd:element ref="ns2:LocOverallLocStatusLookup" minOccurs="0"/>
                <xsd:element ref="ns2:LocOverallPreviewStatusLookup" minOccurs="0"/>
                <xsd:element ref="ns2:LocOverallPublishStatusLookup" minOccurs="0"/>
                <xsd:element ref="ns2:IntlLocPriority" minOccurs="0"/>
                <xsd:element ref="ns2:LocProcessedForHandoffsLookup" minOccurs="0"/>
                <xsd:element ref="ns2:LocProcessedForMarketsLookup" minOccurs="0"/>
                <xsd:element ref="ns2:LocPublishedDependentAssetsLookup" minOccurs="0"/>
                <xsd:element ref="ns2:LocPublishedLinkedAssetsLookup" minOccurs="0"/>
                <xsd:element ref="ns2:LocRecommendedHandoff" minOccurs="0"/>
                <xsd:element ref="ns2:LocalizationTagsTaxHTField0" minOccurs="0"/>
                <xsd:element ref="ns2:MachineTranslated" minOccurs="0"/>
                <xsd:element ref="ns2:Manager" minOccurs="0"/>
                <xsd:element ref="ns2:Markets" minOccurs="0"/>
                <xsd:element ref="ns2:Milestone" minOccurs="0"/>
                <xsd:element ref="ns2:TPNamespace" minOccurs="0"/>
                <xsd:element ref="ns2:NumericId" minOccurs="0"/>
                <xsd:element ref="ns2:NumOfRatingsLookup" minOccurs="0"/>
                <xsd:element ref="ns2:OOCacheId" minOccurs="0"/>
                <xsd:element ref="ns2:OpenTemplate" minOccurs="0"/>
                <xsd:element ref="ns2:OriginAsset" minOccurs="0"/>
                <xsd:element ref="ns2:OriginalRelease" minOccurs="0"/>
                <xsd:element ref="ns2:OriginalSourceMarket" minOccurs="0"/>
                <xsd:element ref="ns2:OutputCachingOn" minOccurs="0"/>
                <xsd:element ref="ns2:ParentAssetId" minOccurs="0"/>
                <xsd:element ref="ns2:PlannedPubDate" minOccurs="0"/>
                <xsd:element ref="ns2:PolicheckWords" minOccurs="0"/>
                <xsd:element ref="ns2:BusinessGroup" minOccurs="0"/>
                <xsd:element ref="ns2:UAProjectedTotalWords" minOccurs="0"/>
                <xsd:element ref="ns2:Provider" minOccurs="0"/>
                <xsd:element ref="ns2:Providers" minOccurs="0"/>
                <xsd:element ref="ns2:PublishStatusLookup" minOccurs="0"/>
                <xsd:element ref="ns2:PublishTargets" minOccurs="0"/>
                <xsd:element ref="ns2:RecommendationsModifier" minOccurs="0"/>
                <xsd:element ref="ns2:ArtSampleDocs" minOccurs="0"/>
                <xsd:element ref="ns2:ScenarioTagsTaxHTField0" minOccurs="0"/>
                <xsd:element ref="ns2:ShowIn" minOccurs="0"/>
                <xsd:element ref="ns2:SourceTitle" minOccurs="0"/>
                <xsd:element ref="ns2:CSXSubmissionDate" minOccurs="0"/>
                <xsd:element ref="ns2:SubmitterId" minOccurs="0"/>
                <xsd:element ref="ns2:TaxCatchAll" minOccurs="0"/>
                <xsd:element ref="ns2:TaxCatchAllLabel" minOccurs="0"/>
                <xsd:element ref="ns2:TemplateStatus" minOccurs="0"/>
                <xsd:element ref="ns2:TemplateTemplateType" minOccurs="0"/>
                <xsd:element ref="ns2:ThumbnailAssetId" minOccurs="0"/>
                <xsd:element ref="ns2:TimesCloned" minOccurs="0"/>
                <xsd:element ref="ns2:TrustLevel" minOccurs="0"/>
                <xsd:element ref="ns2:UALocComments" minOccurs="0"/>
                <xsd:element ref="ns2:UALocRecommendation" minOccurs="0"/>
                <xsd:element ref="ns2:UANotes" minOccurs="0"/>
                <xsd:element ref="ns2:TPAppVersion" minOccurs="0"/>
                <xsd:element ref="ns2:VoteCount"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873beb7-5857-4685-be1f-d57550cc96cc" elementFormDefault="qualified">
    <xsd:import namespace="http://schemas.microsoft.com/office/2006/documentManagement/types"/>
    <xsd:import namespace="http://schemas.microsoft.com/office/infopath/2007/PartnerControls"/>
    <xsd:element name="AcquiredFrom" ma:index="1" nillable="true" ma:displayName="Acquired From" ma:default="Internal MS" ma:internalName="AcquiredFrom" ma:readOnly="false">
      <xsd:simpleType>
        <xsd:restriction base="dms:Choice">
          <xsd:enumeration value="Internal MS"/>
          <xsd:enumeration value="Community"/>
          <xsd:enumeration value="MVP"/>
          <xsd:enumeration value="Publisher"/>
          <xsd:enumeration value="Partner"/>
          <xsd:enumeration value="None"/>
        </xsd:restriction>
      </xsd:simpleType>
    </xsd:element>
    <xsd:element name="UACurrentWords" ma:index="2" nillable="true" ma:displayName="Actual Word Count" ma:default="" ma:internalName="UACurrentWords" ma:readOnly="false">
      <xsd:simpleType>
        <xsd:restriction base="dms:Unknown"/>
      </xsd:simpleType>
    </xsd:element>
    <xsd:element name="TPApplication" ma:index="3" nillable="true" ma:displayName="Application to Open Template With" ma:default="" ma:internalName="TPApplication">
      <xsd:simpleType>
        <xsd:restriction base="dms:Text"/>
      </xsd:simpleType>
    </xsd:element>
    <xsd:element name="ApprovalLog" ma:index="4" nillable="true" ma:displayName="Approval Log" ma:default="" ma:hidden="true" ma:internalName="ApprovalLog" ma:readOnly="false">
      <xsd:simpleType>
        <xsd:restriction base="dms:Note"/>
      </xsd:simpleType>
    </xsd:element>
    <xsd:element name="ApprovalStatus" ma:index="5" nillable="true" ma:displayName="Approval Status" ma:default="InProgress" ma:internalName="ApprovalStatus" ma:readOnly="false">
      <xsd:simpleType>
        <xsd:restriction base="dms:Choice">
          <xsd:enumeration value="InProgress"/>
          <xsd:enumeration value="Rejected"/>
          <xsd:enumeration value="Questionable"/>
          <xsd:enumeration value="ApprovedAutomatic"/>
          <xsd:enumeration value="ApprovedManual"/>
          <xsd:enumeration value="On Hold"/>
          <xsd:enumeration value="Needs Review"/>
          <xsd:enumeration value="A Violation"/>
          <xsd:enumeration value="Unpublished Violation"/>
        </xsd:restriction>
      </xsd:simpleType>
    </xsd:element>
    <xsd:element name="AssetStart" ma:index="6" nillable="true" ma:displayName="Asset Begin Date" ma:default="[Today]" ma:internalName="AssetStart" ma:readOnly="false">
      <xsd:simpleType>
        <xsd:restriction base="dms:DateTime"/>
      </xsd:simpleType>
    </xsd:element>
    <xsd:element name="AssetExpire" ma:index="7" nillable="true" ma:displayName="Asset End Date" ma:default="2029-01-01T08:00:00Z" ma:format="DateTime" ma:internalName="AssetExpire" ma:readOnly="false">
      <xsd:simpleType>
        <xsd:restriction base="dms:DateTime"/>
      </xsd:simpleType>
    </xsd:element>
    <xsd:element name="AssetId" ma:index="8" nillable="true" ma:displayName="Asset ID" ma:default="" ma:indexed="true" ma:internalName="AssetId" ma:readOnly="false">
      <xsd:simpleType>
        <xsd:restriction base="dms:Text">
          <xsd:maxLength value="255"/>
        </xsd:restriction>
      </xsd:simpleType>
    </xsd:element>
    <xsd:element name="IsSearchable" ma:index="9" nillable="true" ma:displayName="Asset Searchable?" ma:default="true" ma:internalName="IsSearchable" ma:readOnly="false">
      <xsd:simpleType>
        <xsd:restriction base="dms:Boolean"/>
      </xsd:simpleType>
    </xsd:element>
    <xsd:element name="AssetType" ma:index="10" nillable="true" ma:displayName="Asset Type" ma:default="" ma:internalName="AssetType" ma:readOnly="false">
      <xsd:simpleType>
        <xsd:restriction base="dms:Unknown"/>
      </xsd:simpleType>
    </xsd:element>
    <xsd:element name="APAuthor" ma:index="11" nillable="true" ma:displayName="Author" ma:default="" ma:list="UserInfo" ma:internalName="APAuth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AverageRating" ma:index="12" nillable="true" ma:displayName="Average Rating" ma:internalName="AverageRating" ma:readOnly="false">
      <xsd:simpleType>
        <xsd:restriction base="dms:Text"/>
      </xsd:simpleType>
    </xsd:element>
    <xsd:element name="BlockPublish" ma:index="13" nillable="true" ma:displayName="Block from Publishing?" ma:default="" ma:internalName="BlockPublish" ma:readOnly="false">
      <xsd:simpleType>
        <xsd:restriction base="dms:Boolean"/>
      </xsd:simpleType>
    </xsd:element>
    <xsd:element name="BugNumber" ma:index="14" nillable="true" ma:displayName="Bug Number" ma:default="" ma:internalName="BugNumber" ma:readOnly="false">
      <xsd:simpleType>
        <xsd:restriction base="dms:Text"/>
      </xsd:simpleType>
    </xsd:element>
    <xsd:element name="CampaignTagsTaxHTField0" ma:index="16" nillable="true" ma:taxonomy="true" ma:internalName="CampaignTagsTaxHTField0" ma:taxonomyFieldName="CampaignTags" ma:displayName="Campaigns" ma:readOnly="false" ma:default="" ma:fieldId="{1df42cc3-2301-4f11-a52a-6ead923c29ed}" ma:taxonomyMulti="true" ma:sspId="8f79753a-75d3-41f5-8ca3-40b843941b4f" ma:termSetId="ca0e50d4-faa1-44ce-961e-bb1441c60e66" ma:anchorId="00000000-0000-0000-0000-000000000000" ma:open="false" ma:isKeyword="false">
      <xsd:complexType>
        <xsd:sequence>
          <xsd:element ref="pc:Terms" minOccurs="0" maxOccurs="1"/>
        </xsd:sequence>
      </xsd:complexType>
    </xsd:element>
    <xsd:element name="TPClientViewer" ma:index="17" nillable="true" ma:displayName="Client Viewer" ma:default="" ma:internalName="TPClientViewer">
      <xsd:simpleType>
        <xsd:restriction base="dms:Text"/>
      </xsd:simpleType>
    </xsd:element>
    <xsd:element name="ClipArtFilename" ma:index="18" nillable="true" ma:displayName="Clip Art Name" ma:default="" ma:internalName="ClipArtFilename" ma:readOnly="false">
      <xsd:simpleType>
        <xsd:restriction base="dms:Text"/>
      </xsd:simpleType>
    </xsd:element>
    <xsd:element name="TPCommandLine" ma:index="19" nillable="true" ma:displayName="Command Line" ma:default="" ma:internalName="TPCommandLine">
      <xsd:simpleType>
        <xsd:restriction base="dms:Text"/>
      </xsd:simpleType>
    </xsd:element>
    <xsd:element name="TPComponent" ma:index="20" nillable="true" ma:displayName="Component" ma:default="" ma:internalName="TPComponent">
      <xsd:simpleType>
        <xsd:restriction base="dms:Text"/>
      </xsd:simpleType>
    </xsd:element>
    <xsd:element name="ContentItem" ma:index="21" nillable="true" ma:displayName="Content Item" ma:default="" ma:hidden="true" ma:internalName="ContentItem" ma:readOnly="false">
      <xsd:simpleType>
        <xsd:restriction base="dms:Unknown"/>
      </xsd:simpleType>
    </xsd:element>
    <xsd:element name="CrawlForDependencies" ma:index="23" nillable="true" ma:displayName="Crawl for Dependencies?" ma:default="true" ma:internalName="CrawlForDependencies" ma:readOnly="false">
      <xsd:simpleType>
        <xsd:restriction base="dms:Boolean"/>
      </xsd:simpleType>
    </xsd:element>
    <xsd:element name="CSXHash" ma:index="26" nillable="true" ma:displayName="CSX Hash" ma:default="" ma:indexed="true" ma:internalName="CSXHash" ma:readOnly="false">
      <xsd:simpleType>
        <xsd:restriction base="dms:Text"/>
      </xsd:simpleType>
    </xsd:element>
    <xsd:element name="CSXSubmissionMarket" ma:index="27" nillable="true" ma:displayName="CSX Submission Market" ma:default="" ma:list="{2FBD1B11-2ACE-4FDC-B5A3-635D4ADF6F1B}" ma:internalName="CSXSubmissionMarket" ma:readOnly="false" ma:showField="MarketName" ma:web="4873beb7-5857-4685-be1f-d57550cc96cc">
      <xsd:simpleType>
        <xsd:restriction base="dms:Lookup"/>
      </xsd:simpleType>
    </xsd:element>
    <xsd:element name="CSXUpdate" ma:index="28" nillable="true" ma:displayName="CSX Updated?" ma:default="false" ma:internalName="CSXUpdate" ma:readOnly="false">
      <xsd:simpleType>
        <xsd:restriction base="dms:Boolean"/>
      </xsd:simpleType>
    </xsd:element>
    <xsd:element name="IntlLangReviewDate" ma:index="29" nillable="true" ma:displayName="Date to Complete Intl QA" ma:default="" ma:internalName="IntlLangReviewDate" ma:readOnly="false">
      <xsd:simpleType>
        <xsd:restriction base="dms:DateTime"/>
      </xsd:simpleType>
    </xsd:element>
    <xsd:element name="IsDeleted" ma:index="30" nillable="true" ma:displayName="Deleted?" ma:default="" ma:internalName="IsDeleted" ma:readOnly="false">
      <xsd:simpleType>
        <xsd:restriction base="dms:Boolean"/>
      </xsd:simpleType>
    </xsd:element>
    <xsd:element name="APDescription" ma:index="31" nillable="true" ma:displayName="Description" ma:default="" ma:internalName="APDescription" ma:readOnly="false">
      <xsd:simpleType>
        <xsd:restriction base="dms:Note"/>
      </xsd:simpleType>
    </xsd:element>
    <xsd:element name="DirectSourceMarket" ma:index="32" nillable="true" ma:displayName="Direct Source Market Group" ma:default="" ma:internalName="DirectSourceMarket" ma:readOnly="false">
      <xsd:simpleType>
        <xsd:restriction base="dms:Text"/>
      </xsd:simpleType>
    </xsd:element>
    <xsd:element name="Downloads" ma:index="33" nillable="true" ma:displayName="Downloads" ma:default="0" ma:hidden="true" ma:internalName="Downloads" ma:readOnly="false">
      <xsd:simpleType>
        <xsd:restriction base="dms:Unknown"/>
      </xsd:simpleType>
    </xsd:element>
    <xsd:element name="DSATActionTaken" ma:index="34" nillable="true" ma:displayName="DSAT Action Taken" ma:default="" ma:internalName="DSATActionTaken" ma:readOnly="false">
      <xsd:simpleType>
        <xsd:restriction base="dms:Choice">
          <xsd:enumeration value="Best Bets"/>
          <xsd:enumeration value="Expire"/>
          <xsd:enumeration value="Hide"/>
          <xsd:enumeration value="None"/>
        </xsd:restriction>
      </xsd:simpleType>
    </xsd:element>
    <xsd:element name="APEditor" ma:index="35" nillable="true" ma:displayName="Editor" ma:default="" ma:list="UserInfo" ma:internalName="APEdit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EditorialStatus" ma:index="36" nillable="true" ma:displayName="Editorial Status" ma:default="" ma:internalName="EditorialStatus" ma:readOnly="false">
      <xsd:simpleType>
        <xsd:restriction base="dms:Unknown"/>
      </xsd:simpleType>
    </xsd:element>
    <xsd:element name="EditorialTags" ma:index="37" nillable="true" ma:displayName="Editorial Tags" ma:default="" ma:internalName="EditorialTags">
      <xsd:simpleType>
        <xsd:restriction base="dms:Unknown"/>
      </xsd:simpleType>
    </xsd:element>
    <xsd:element name="TPExecutable" ma:index="38" nillable="true" ma:displayName="Executable" ma:default="" ma:internalName="TPExecutable">
      <xsd:simpleType>
        <xsd:restriction base="dms:Text"/>
      </xsd:simpleType>
    </xsd:element>
    <xsd:element name="FeatureTagsTaxHTField0" ma:index="40" nillable="true" ma:taxonomy="true" ma:internalName="FeatureTagsTaxHTField0" ma:taxonomyFieldName="FeatureTags" ma:displayName="Features" ma:readOnly="false" ma:default="" ma:fieldId="{7fc0d542-15c6-4882-a8e3-13bca44403fb}" ma:taxonomyMulti="true" ma:sspId="8f79753a-75d3-41f5-8ca3-40b843941b4f" ma:termSetId="f1ab6845-967d-4854-a0ba-4ec07f0f8113" ma:anchorId="00000000-0000-0000-0000-000000000000" ma:open="false" ma:isKeyword="false">
      <xsd:complexType>
        <xsd:sequence>
          <xsd:element ref="pc:Terms" minOccurs="0" maxOccurs="1"/>
        </xsd:sequence>
      </xsd:complexType>
    </xsd:element>
    <xsd:element name="TPFriendlyName" ma:index="41" nillable="true" ma:displayName="Friendly Name" ma:default="" ma:internalName="TPFriendlyName">
      <xsd:simpleType>
        <xsd:restriction base="dms:Text"/>
      </xsd:simpleType>
    </xsd:element>
    <xsd:element name="FriendlyTitle" ma:index="42" nillable="true" ma:displayName="Friendly Title" ma:default="" ma:description="Shorter title to be used when displaying search results" ma:internalName="FriendlyTitle" ma:readOnly="false">
      <xsd:simpleType>
        <xsd:restriction base="dms:Text"/>
      </xsd:simpleType>
    </xsd:element>
    <xsd:element name="PrimaryImageGen" ma:index="43" nillable="true" ma:displayName="Generate Images?" ma:default="true" ma:internalName="PrimaryImageGen">
      <xsd:simpleType>
        <xsd:restriction base="dms:Boolean"/>
      </xsd:simpleType>
    </xsd:element>
    <xsd:element name="HandoffToMSDN" ma:index="44" nillable="true" ma:displayName="Handoff To MSDN Date" ma:default="" ma:internalName="HandoffToMSDN" ma:readOnly="false">
      <xsd:simpleType>
        <xsd:restriction base="dms:DateTime"/>
      </xsd:simpleType>
    </xsd:element>
    <xsd:element name="InProjectListLookup" ma:index="45" nillable="true" ma:displayName="InProjectListLookup" ma:list="{9E343742-310B-4684-A24C-1D137CB4B230}" ma:internalName="InProjectListLookup" ma:readOnly="true" ma:showField="InProjectLis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InstallLocation" ma:index="46" nillable="true" ma:displayName="Install Location" ma:default="" ma:internalName="TPInstallLocation">
      <xsd:simpleType>
        <xsd:restriction base="dms:Text"/>
      </xsd:simpleType>
    </xsd:element>
    <xsd:element name="InternalTagsTaxHTField0" ma:index="48" nillable="true" ma:taxonomy="true" ma:internalName="InternalTagsTaxHTField0" ma:taxonomyFieldName="InternalTags" ma:displayName="Internal Tags" ma:readOnly="false" ma:default="" ma:fieldId="{1490b8a4-2706-41ec-b5e3-73176dccf34e}" ma:taxonomyMulti="true" ma:sspId="8f79753a-75d3-41f5-8ca3-40b843941b4f" ma:termSetId="82b6639e-f7fc-4c18-ad2d-003a6e707765" ma:anchorId="00000000-0000-0000-0000-000000000000" ma:open="false" ma:isKeyword="false">
      <xsd:complexType>
        <xsd:sequence>
          <xsd:element ref="pc:Terms" minOccurs="0" maxOccurs="1"/>
        </xsd:sequence>
      </xsd:complexType>
    </xsd:element>
    <xsd:element name="IntlLangReview" ma:index="49" nillable="true" ma:displayName="Intl Lang QA Review Required?" ma:default="" ma:internalName="IntlLangReview" ma:readOnly="false">
      <xsd:simpleType>
        <xsd:restriction base="dms:Boolean"/>
      </xsd:simpleType>
    </xsd:element>
    <xsd:element name="IntlLangReviewer" ma:index="50" nillable="true" ma:displayName="Intl Lang QA Reviewer" ma:default="" ma:internalName="IntlLangReviewer" ma:readOnly="false">
      <xsd:simpleType>
        <xsd:restriction base="dms:Text"/>
      </xsd:simpleType>
    </xsd:element>
    <xsd:element name="MarketSpecific" ma:index="51" nillable="true" ma:displayName="Is Market Specific?" ma:default="" ma:internalName="MarketSpecific" ma:readOnly="false">
      <xsd:simpleType>
        <xsd:restriction base="dms:Boolean"/>
      </xsd:simpleType>
    </xsd:element>
    <xsd:element name="LastCompleteVersionLookup" ma:index="52" nillable="true" ma:displayName="Last Complete Version Lookup" ma:default="" ma:list="{9E343742-310B-4684-A24C-1D137CB4B230}" ma:internalName="LastCompleteVersionLookup" ma:readOnly="true" ma:showField="LastComplete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HandOff" ma:index="53" nillable="true" ma:displayName="Last Hand-off" ma:default="" ma:internalName="LastHandOff" ma:readOnly="false">
      <xsd:simpleType>
        <xsd:restriction base="dms:DateTime"/>
      </xsd:simpleType>
    </xsd:element>
    <xsd:element name="LastModifiedDateTime" ma:index="54" nillable="true" ma:displayName="Last Modified Date" ma:default="" ma:internalName="LastModifiedDateTime" ma:readOnly="false">
      <xsd:simpleType>
        <xsd:restriction base="dms:DateTime"/>
      </xsd:simpleType>
    </xsd:element>
    <xsd:element name="LastPreviewErrorLookup" ma:index="55" nillable="true" ma:displayName="Last Preview Attempt Error" ma:default="" ma:list="{9E343742-310B-4684-A24C-1D137CB4B230}" ma:internalName="LastPreviewErrorLookup" ma:readOnly="true" ma:showField="LastPreview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ResultLookup" ma:index="56" nillable="true" ma:displayName="Last Preview Attempt Result" ma:default="" ma:list="{9E343742-310B-4684-A24C-1D137CB4B230}" ma:internalName="LastPreviewResultLookup" ma:readOnly="true" ma:showField="LastPreview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AttemptDateLookup" ma:index="57" nillable="true" ma:displayName="Last Preview Attempted On" ma:default="" ma:list="{9E343742-310B-4684-A24C-1D137CB4B230}" ma:internalName="LastPreviewAttemptDateLookup" ma:readOnly="true" ma:showField="LastPreview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edByLookup" ma:index="58" nillable="true" ma:displayName="Last Previewed By" ma:default="" ma:list="{9E343742-310B-4684-A24C-1D137CB4B230}" ma:internalName="LastPreviewedByLookup" ma:readOnly="true" ma:showField="LastPreview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TimeLookup" ma:index="59" nillable="true" ma:displayName="Last Previewed Date" ma:default="" ma:list="{9E343742-310B-4684-A24C-1D137CB4B230}" ma:internalName="LastPreviewTimeLookup" ma:readOnly="true" ma:showField="LastPreview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VersionLookup" ma:index="60" nillable="true" ma:displayName="Last Previewed Version" ma:default="" ma:list="{9E343742-310B-4684-A24C-1D137CB4B230}" ma:internalName="LastPreviewVersionLookup" ma:readOnly="true" ma:showField="LastPreview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rrorLookup" ma:index="61" nillable="true" ma:displayName="Last Publish Attempt Error" ma:default="" ma:list="{9E343742-310B-4684-A24C-1D137CB4B230}" ma:internalName="LastPublishErrorLookup" ma:readOnly="true" ma:showField="LastPublish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ResultLookup" ma:index="62" nillable="true" ma:displayName="Last Publish Attempt Result" ma:default="" ma:list="{9E343742-310B-4684-A24C-1D137CB4B230}" ma:internalName="LastPublishResultLookup" ma:readOnly="true" ma:showField="LastPublish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AttemptDateLookup" ma:index="63" nillable="true" ma:displayName="Last Publish Attempted On" ma:default="" ma:list="{9E343742-310B-4684-A24C-1D137CB4B230}" ma:internalName="LastPublishAttemptDateLookup" ma:readOnly="true" ma:showField="LastPublish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dByLookup" ma:index="64" nillable="true" ma:displayName="Last Published By" ma:default="" ma:list="{9E343742-310B-4684-A24C-1D137CB4B230}" ma:internalName="LastPublishedByLookup" ma:readOnly="true" ma:showField="LastPublish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TimeLookup" ma:index="65" nillable="true" ma:displayName="Last Published Date" ma:default="" ma:list="{9E343742-310B-4684-A24C-1D137CB4B230}" ma:internalName="LastPublishTimeLookup" ma:readOnly="true" ma:showField="LastPublish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VersionLookup" ma:index="66" nillable="true" ma:displayName="Last Published Version" ma:default="" ma:list="{9E343742-310B-4684-A24C-1D137CB4B230}" ma:internalName="LastPublishVersionLookup" ma:readOnly="true" ma:showField="LastPublish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LaunchHelpLinkType" ma:index="67" nillable="true" ma:displayName="Launch Help Link Type" ma:default="Template" ma:internalName="TPLaunchHelpLinkType">
      <xsd:simpleType>
        <xsd:restriction base="dms:Choice">
          <xsd:enumeration value="Template"/>
          <xsd:enumeration value="Training"/>
          <xsd:enumeration value="URL"/>
          <xsd:enumeration value="None"/>
        </xsd:restriction>
      </xsd:simpleType>
    </xsd:element>
    <xsd:element name="LegacyData" ma:index="68" nillable="true" ma:displayName="Legacy Data" ma:default="" ma:internalName="LegacyData" ma:readOnly="false">
      <xsd:simpleType>
        <xsd:restriction base="dms:Note"/>
      </xsd:simpleType>
    </xsd:element>
    <xsd:element name="TPLaunchHelpLink" ma:index="69" nillable="true" ma:displayName="Link to Launch Help Topic" ma:default="" ma:internalName="TPLaunchHelpLink">
      <xsd:simpleType>
        <xsd:restriction base="dms:Text"/>
      </xsd:simpleType>
    </xsd:element>
    <xsd:element name="LocComments" ma:index="70" nillable="true" ma:displayName="Loc Approval Comments" ma:default="" ma:internalName="LocComments" ma:readOnly="false">
      <xsd:simpleType>
        <xsd:restriction base="dms:Note"/>
      </xsd:simpleType>
    </xsd:element>
    <xsd:element name="LocLastLocAttemptVersionLookup" ma:index="71" nillable="true" ma:displayName="Loc Last Loc Attempt Version" ma:default="" ma:list="{7DD1DCEC-E449-43D3-891F-7DC62F62AD21}" ma:internalName="LocLastLocAttemptVersionLookup" ma:readOnly="false" ma:showField="LastLocAttemptVersion" ma:web="4873beb7-5857-4685-be1f-d57550cc96cc">
      <xsd:simpleType>
        <xsd:restriction base="dms:Lookup"/>
      </xsd:simpleType>
    </xsd:element>
    <xsd:element name="LocLastLocAttemptVersionTypeLookup" ma:index="72" nillable="true" ma:displayName="Loc Last Loc Attempt Version Type" ma:default="" ma:list="{7DD1DCEC-E449-43D3-891F-7DC62F62AD21}" ma:internalName="LocLastLocAttemptVersionTypeLookup" ma:readOnly="true" ma:showField="LastLocAttemptVersionType" ma:web="4873beb7-5857-4685-be1f-d57550cc96cc">
      <xsd:simpleType>
        <xsd:restriction base="dms:Lookup"/>
      </xsd:simpleType>
    </xsd:element>
    <xsd:element name="LocManualTestRequired" ma:index="73" nillable="true" ma:displayName="Loc Manual Test Required" ma:default="" ma:internalName="LocManualTestRequired" ma:readOnly="false">
      <xsd:simpleType>
        <xsd:restriction base="dms:Boolean"/>
      </xsd:simpleType>
    </xsd:element>
    <xsd:element name="LocMarketGroupTiers2" ma:index="74" nillable="true" ma:displayName="Loc Market Group Tiers" ma:internalName="LocMarketGroupTiers2" ma:readOnly="false">
      <xsd:simpleType>
        <xsd:restriction base="dms:Unknown"/>
      </xsd:simpleType>
    </xsd:element>
    <xsd:element name="LocNewPublishedVersionLookup" ma:index="75" nillable="true" ma:displayName="Loc New Published Version Lookup" ma:default="" ma:list="{7DD1DCEC-E449-43D3-891F-7DC62F62AD21}" ma:internalName="LocNewPublishedVersionLookup" ma:readOnly="true" ma:showField="NewPublishedVersion" ma:web="4873beb7-5857-4685-be1f-d57550cc96cc">
      <xsd:simpleType>
        <xsd:restriction base="dms:Lookup"/>
      </xsd:simpleType>
    </xsd:element>
    <xsd:element name="LocOverallHandbackStatusLookup" ma:index="76" nillable="true" ma:displayName="Loc Overall Handback Status" ma:default="" ma:list="{7DD1DCEC-E449-43D3-891F-7DC62F62AD21}" ma:internalName="LocOverallHandbackStatusLookup" ma:readOnly="true" ma:showField="OverallHandbackStatus" ma:web="4873beb7-5857-4685-be1f-d57550cc96cc">
      <xsd:simpleType>
        <xsd:restriction base="dms:Lookup"/>
      </xsd:simpleType>
    </xsd:element>
    <xsd:element name="LocOverallLocStatusLookup" ma:index="77" nillable="true" ma:displayName="Loc Overall Localize Status" ma:default="" ma:list="{7DD1DCEC-E449-43D3-891F-7DC62F62AD21}" ma:internalName="LocOverallLocStatusLookup" ma:readOnly="true" ma:showField="OverallLocStatus" ma:web="4873beb7-5857-4685-be1f-d57550cc96cc">
      <xsd:simpleType>
        <xsd:restriction base="dms:Lookup"/>
      </xsd:simpleType>
    </xsd:element>
    <xsd:element name="LocOverallPreviewStatusLookup" ma:index="78" nillable="true" ma:displayName="Loc Overall Preview Status" ma:default="" ma:list="{7DD1DCEC-E449-43D3-891F-7DC62F62AD21}" ma:internalName="LocOverallPreviewStatusLookup" ma:readOnly="true" ma:showField="OverallPreviewStatus" ma:web="4873beb7-5857-4685-be1f-d57550cc96cc">
      <xsd:simpleType>
        <xsd:restriction base="dms:Lookup"/>
      </xsd:simpleType>
    </xsd:element>
    <xsd:element name="LocOverallPublishStatusLookup" ma:index="79" nillable="true" ma:displayName="Loc Overall Publish Status" ma:default="" ma:list="{7DD1DCEC-E449-43D3-891F-7DC62F62AD21}" ma:internalName="LocOverallPublishStatusLookup" ma:readOnly="true" ma:showField="OverallPublishStatus" ma:web="4873beb7-5857-4685-be1f-d57550cc96cc">
      <xsd:simpleType>
        <xsd:restriction base="dms:Lookup"/>
      </xsd:simpleType>
    </xsd:element>
    <xsd:element name="IntlLocPriority" ma:index="80" nillable="true" ma:displayName="Loc Priority" ma:default="" ma:internalName="IntlLocPriority" ma:readOnly="false">
      <xsd:simpleType>
        <xsd:restriction base="dms:Unknown"/>
      </xsd:simpleType>
    </xsd:element>
    <xsd:element name="LocProcessedForHandoffsLookup" ma:index="81" nillable="true" ma:displayName="Loc Processed For Handoffs" ma:default="" ma:list="{7DD1DCEC-E449-43D3-891F-7DC62F62AD21}" ma:internalName="LocProcessedForHandoffsLookup" ma:readOnly="true" ma:showField="ProcessedForHandoffs" ma:web="4873beb7-5857-4685-be1f-d57550cc96cc">
      <xsd:simpleType>
        <xsd:restriction base="dms:Lookup"/>
      </xsd:simpleType>
    </xsd:element>
    <xsd:element name="LocProcessedForMarketsLookup" ma:index="82" nillable="true" ma:displayName="Loc Processed For Markets" ma:default="" ma:list="{7DD1DCEC-E449-43D3-891F-7DC62F62AD21}" ma:internalName="LocProcessedForMarketsLookup" ma:readOnly="true" ma:showField="ProcessedForMarkets" ma:web="4873beb7-5857-4685-be1f-d57550cc96cc">
      <xsd:simpleType>
        <xsd:restriction base="dms:Lookup"/>
      </xsd:simpleType>
    </xsd:element>
    <xsd:element name="LocPublishedDependentAssetsLookup" ma:index="83" nillable="true" ma:displayName="Loc Published Dependent Assets" ma:default="" ma:list="{7DD1DCEC-E449-43D3-891F-7DC62F62AD21}" ma:internalName="LocPublishedDependentAssetsLookup" ma:readOnly="true" ma:showField="PublishedDependentAssets" ma:web="4873beb7-5857-4685-be1f-d57550cc96cc">
      <xsd:simpleType>
        <xsd:restriction base="dms:Lookup"/>
      </xsd:simpleType>
    </xsd:element>
    <xsd:element name="LocPublishedLinkedAssetsLookup" ma:index="84" nillable="true" ma:displayName="Loc Published Linked Assets" ma:default="" ma:list="{7DD1DCEC-E449-43D3-891F-7DC62F62AD21}" ma:internalName="LocPublishedLinkedAssetsLookup" ma:readOnly="true" ma:showField="PublishedLinkedAssets" ma:web="4873beb7-5857-4685-be1f-d57550cc96cc">
      <xsd:simpleType>
        <xsd:restriction base="dms:Lookup"/>
      </xsd:simpleType>
    </xsd:element>
    <xsd:element name="LocRecommendedHandoff" ma:index="85" nillable="true" ma:displayName="Loc Recommended Handoff" ma:default="" ma:indexed="true" ma:internalName="LocRecommendedHandoff" ma:readOnly="false">
      <xsd:simpleType>
        <xsd:restriction base="dms:Text"/>
      </xsd:simpleType>
    </xsd:element>
    <xsd:element name="LocalizationTagsTaxHTField0" ma:index="87" nillable="true" ma:taxonomy="true" ma:internalName="LocalizationTagsTaxHTField0" ma:taxonomyFieldName="LocalizationTags" ma:displayName="Localization Tags" ma:readOnly="false" ma:default="" ma:fieldId="{00f02cb3-2c7c-424a-9c61-10e9b6878429}" ma:taxonomyMulti="true" ma:sspId="8f79753a-75d3-41f5-8ca3-40b843941b4f" ma:termSetId="5b7703a5-8e8b-4b58-8b31-1cea35331da3" ma:anchorId="00000000-0000-0000-0000-000000000000" ma:open="false" ma:isKeyword="false">
      <xsd:complexType>
        <xsd:sequence>
          <xsd:element ref="pc:Terms" minOccurs="0" maxOccurs="1"/>
        </xsd:sequence>
      </xsd:complexType>
    </xsd:element>
    <xsd:element name="MachineTranslated" ma:index="88" nillable="true" ma:displayName="Machine Translated" ma:default="" ma:internalName="MachineTranslated" ma:readOnly="false">
      <xsd:simpleType>
        <xsd:restriction base="dms:Boolean"/>
      </xsd:simpleType>
    </xsd:element>
    <xsd:element name="Manager" ma:index="89" nillable="true" ma:displayName="Manager" ma:hidden="true" ma:internalName="Manager" ma:readOnly="false">
      <xsd:simpleType>
        <xsd:restriction base="dms:Text"/>
      </xsd:simpleType>
    </xsd:element>
    <xsd:element name="Markets" ma:index="90" nillable="true" ma:displayName="Markets" ma:default="" ma:description="Leave blank to show in all markets" ma:list="{2FBD1B11-2ACE-4FDC-B5A3-635D4ADF6F1B}" ma:internalName="Markets" ma:readOnly="false" ma:showField="MarketNa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Milestone" ma:index="91" nillable="true" ma:displayName="Milestone" ma:default="" ma:internalName="Milestone" ma:readOnly="false">
      <xsd:simpleType>
        <xsd:restriction base="dms:Unknown"/>
      </xsd:simpleType>
    </xsd:element>
    <xsd:element name="TPNamespace" ma:index="94" nillable="true" ma:displayName="Namespace" ma:default="" ma:internalName="TPNamespace">
      <xsd:simpleType>
        <xsd:restriction base="dms:Text"/>
      </xsd:simpleType>
    </xsd:element>
    <xsd:element name="NumericId" ma:index="95" nillable="true" ma:displayName="Numeric ID" ma:default="" ma:indexed="true" ma:internalName="NumericId" ma:readOnly="false">
      <xsd:simpleType>
        <xsd:restriction base="dms:Number"/>
      </xsd:simpleType>
    </xsd:element>
    <xsd:element name="NumOfRatingsLookup" ma:index="96" nillable="true" ma:displayName="NumOfRatings" ma:default="" ma:list="{9E343742-310B-4684-A24C-1D137CB4B230}" ma:internalName="NumOfRatingsLookup" ma:readOnly="true" ma:showField="NumOfRating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OOCacheId" ma:index="97" nillable="true" ma:displayName="OOCacheId" ma:internalName="OOCacheId" ma:readOnly="false">
      <xsd:simpleType>
        <xsd:restriction base="dms:Text"/>
      </xsd:simpleType>
    </xsd:element>
    <xsd:element name="OpenTemplate" ma:index="98" nillable="true" ma:displayName="Open Template" ma:default="true" ma:internalName="OpenTemplate">
      <xsd:simpleType>
        <xsd:restriction base="dms:Boolean"/>
      </xsd:simpleType>
    </xsd:element>
    <xsd:element name="OriginAsset" ma:index="99" nillable="true" ma:displayName="Origin Asset" ma:default="" ma:internalName="OriginAsset" ma:readOnly="false">
      <xsd:simpleType>
        <xsd:restriction base="dms:Text"/>
      </xsd:simpleType>
    </xsd:element>
    <xsd:element name="OriginalRelease" ma:index="100" nillable="true" ma:displayName="Original Release" ma:default="15" ma:internalName="OriginalRelease" ma:readOnly="false">
      <xsd:simpleType>
        <xsd:restriction base="dms:Choice">
          <xsd:enumeration value="14"/>
          <xsd:enumeration value="15"/>
          <xsd:enumeration value="16"/>
        </xsd:restriction>
      </xsd:simpleType>
    </xsd:element>
    <xsd:element name="OriginalSourceMarket" ma:index="101" nillable="true" ma:displayName="Original Source Market Group" ma:default="" ma:internalName="OriginalSourceMarket" ma:readOnly="false">
      <xsd:simpleType>
        <xsd:restriction base="dms:Text"/>
      </xsd:simpleType>
    </xsd:element>
    <xsd:element name="OutputCachingOn" ma:index="102" nillable="true" ma:displayName="Output Caching" ma:default="true" ma:hidden="true" ma:internalName="OutputCachingOn" ma:readOnly="false">
      <xsd:simpleType>
        <xsd:restriction base="dms:Boolean"/>
      </xsd:simpleType>
    </xsd:element>
    <xsd:element name="ParentAssetId" ma:index="103" nillable="true" ma:displayName="Parent Asset Id" ma:default="" ma:internalName="ParentAssetId" ma:readOnly="false">
      <xsd:simpleType>
        <xsd:restriction base="dms:Text"/>
      </xsd:simpleType>
    </xsd:element>
    <xsd:element name="PlannedPubDate" ma:index="104" nillable="true" ma:displayName="Planned Publish Date" ma:default="" ma:indexed="true" ma:internalName="PlannedPubDate" ma:readOnly="false">
      <xsd:simpleType>
        <xsd:restriction base="dms:DateTime"/>
      </xsd:simpleType>
    </xsd:element>
    <xsd:element name="PolicheckWords" ma:index="105" nillable="true" ma:displayName="Policheck Words" ma:default="" ma:internalName="PolicheckWords" ma:readOnly="false">
      <xsd:simpleType>
        <xsd:restriction base="dms:Text"/>
      </xsd:simpleType>
    </xsd:element>
    <xsd:element name="BusinessGroup" ma:index="106" nillable="true" ma:displayName="Product Division Owner" ma:default="" ma:internalName="BusinessGroup" ma:readOnly="false">
      <xsd:simpleType>
        <xsd:restriction base="dms:Unknown"/>
      </xsd:simpleType>
    </xsd:element>
    <xsd:element name="UAProjectedTotalWords" ma:index="107" nillable="true" ma:displayName="Projected Word Count" ma:default="" ma:internalName="UAProjectedTotalWords" ma:readOnly="false">
      <xsd:simpleType>
        <xsd:restriction base="dms:Unknown"/>
      </xsd:simpleType>
    </xsd:element>
    <xsd:element name="Provider" ma:index="108" nillable="true" ma:displayName="Provider" ma:default="" ma:internalName="Provider" ma:readOnly="false">
      <xsd:simpleType>
        <xsd:restriction base="dms:Unknown"/>
      </xsd:simpleType>
    </xsd:element>
    <xsd:element name="Providers" ma:index="109" nillable="true" ma:displayName="Providers" ma:default="" ma:internalName="Providers">
      <xsd:simpleType>
        <xsd:restriction base="dms:Unknown"/>
      </xsd:simpleType>
    </xsd:element>
    <xsd:element name="PublishStatusLookup" ma:index="110" nillable="true" ma:displayName="Publish Status" ma:default="" ma:list="{9E343742-310B-4684-A24C-1D137CB4B230}" ma:internalName="PublishStatusLookup" ma:readOnly="false" ma:showField="PublishStatu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PublishTargets" ma:index="111" nillable="true" ma:displayName="Publish Target" ma:default="OfficeOnlineVNext" ma:internalName="PublishTargets" ma:readOnly="false">
      <xsd:simpleType>
        <xsd:restriction base="dms:Unknown"/>
      </xsd:simpleType>
    </xsd:element>
    <xsd:element name="RecommendationsModifier" ma:index="112" nillable="true" ma:displayName="Recommendations Modifier" ma:default="" ma:internalName="RecommendationsModifier" ma:readOnly="false">
      <xsd:simpleType>
        <xsd:restriction base="dms:Number"/>
      </xsd:simpleType>
    </xsd:element>
    <xsd:element name="ArtSampleDocs" ma:index="113" nillable="true" ma:displayName="Sample Docs" ma:default="" ma:hidden="true" ma:internalName="ArtSampleDocs" ma:readOnly="false">
      <xsd:simpleType>
        <xsd:restriction base="dms:Text"/>
      </xsd:simpleType>
    </xsd:element>
    <xsd:element name="ScenarioTagsTaxHTField0" ma:index="115" nillable="true" ma:taxonomy="true" ma:internalName="ScenarioTagsTaxHTField0" ma:taxonomyFieldName="ScenarioTags" ma:displayName="Scenarios" ma:readOnly="false" ma:default="" ma:fieldId="{93aef74d-6c78-4815-8310-51477dceeccc}" ma:taxonomyMulti="true" ma:sspId="8f79753a-75d3-41f5-8ca3-40b843941b4f" ma:termSetId="4b7d5f16-e2f2-4fc0-bab3-6e8b931e57d6" ma:anchorId="00000000-0000-0000-0000-000000000000" ma:open="false" ma:isKeyword="false">
      <xsd:complexType>
        <xsd:sequence>
          <xsd:element ref="pc:Terms" minOccurs="0" maxOccurs="1"/>
        </xsd:sequence>
      </xsd:complexType>
    </xsd:element>
    <xsd:element name="ShowIn" ma:index="117" nillable="true" ma:displayName="Show In" ma:default="Show everywhere" ma:internalName="ShowIn" ma:readOnly="false">
      <xsd:simpleType>
        <xsd:restriction base="dms:Choice">
          <xsd:enumeration value="Hide on web"/>
          <xsd:enumeration value="On Web no search"/>
          <xsd:enumeration value="Show everywhere"/>
          <xsd:enumeration value="Special use only"/>
        </xsd:restriction>
      </xsd:simpleType>
    </xsd:element>
    <xsd:element name="SourceTitle" ma:index="118" nillable="true" ma:displayName="Source Title" ma:default="" ma:indexed="true" ma:internalName="SourceTitle" ma:readOnly="false">
      <xsd:simpleType>
        <xsd:restriction base="dms:Text"/>
      </xsd:simpleType>
    </xsd:element>
    <xsd:element name="CSXSubmissionDate" ma:index="119" nillable="true" ma:displayName="Submission Date" ma:default="" ma:internalName="CSXSubmissionDate" ma:readOnly="false">
      <xsd:simpleType>
        <xsd:restriction base="dms:DateTime"/>
      </xsd:simpleType>
    </xsd:element>
    <xsd:element name="SubmitterId" ma:index="120" nillable="true" ma:displayName="Submitter ID" ma:default="" ma:internalName="SubmitterId" ma:readOnly="false">
      <xsd:simpleType>
        <xsd:restriction base="dms:Text"/>
      </xsd:simpleType>
    </xsd:element>
    <xsd:element name="TaxCatchAll" ma:index="121" nillable="true" ma:displayName="Taxonomy Catch All Column" ma:hidden="true" ma:list="{530f955b-6704-4601-bd83-f81d87f1e440}" ma:internalName="TaxCatchAll" ma:showField="CatchAllData"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axCatchAllLabel" ma:index="122" nillable="true" ma:displayName="Taxonomy Catch All Column1" ma:hidden="true" ma:list="{530f955b-6704-4601-bd83-f81d87f1e440}" ma:internalName="TaxCatchAllLabel" ma:readOnly="true" ma:showField="CatchAllDataLabel"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emplateStatus" ma:index="123" nillable="true" ma:displayName="Template Status" ma:default="" ma:internalName="TemplateStatus">
      <xsd:simpleType>
        <xsd:restriction base="dms:Unknown"/>
      </xsd:simpleType>
    </xsd:element>
    <xsd:element name="TemplateTemplateType" ma:index="124" nillable="true" ma:displayName="Template Type" ma:default="" ma:internalName="TemplateTemplateType">
      <xsd:simpleType>
        <xsd:restriction base="dms:Unknown"/>
      </xsd:simpleType>
    </xsd:element>
    <xsd:element name="ThumbnailAssetId" ma:index="125" nillable="true" ma:displayName="Thumbnail Image Asset" ma:default="" ma:internalName="ThumbnailAssetId" ma:readOnly="false">
      <xsd:simpleType>
        <xsd:restriction base="dms:Text"/>
      </xsd:simpleType>
    </xsd:element>
    <xsd:element name="TimesCloned" ma:index="126" nillable="true" ma:displayName="Times Cloned" ma:default="" ma:internalName="TimesCloned" ma:readOnly="false">
      <xsd:simpleType>
        <xsd:restriction base="dms:Number"/>
      </xsd:simpleType>
    </xsd:element>
    <xsd:element name="TrustLevel" ma:index="128" nillable="true" ma:displayName="Trust Level" ma:default="1 Microsoft Managed Content" ma:internalName="TrustLevel" ma:readOnly="false">
      <xsd:simpleType>
        <xsd:restriction base="dms:Unknown"/>
      </xsd:simpleType>
    </xsd:element>
    <xsd:element name="UALocComments" ma:index="129" nillable="true" ma:displayName="UA Loc Comments" ma:default="" ma:internalName="UALocComments" ma:readOnly="false">
      <xsd:simpleType>
        <xsd:restriction base="dms:Note"/>
      </xsd:simpleType>
    </xsd:element>
    <xsd:element name="UALocRecommendation" ma:index="130" nillable="true" ma:displayName="UA Loc Recommendation" ma:default="Localize" ma:internalName="UALocRecommendation" ma:readOnly="false">
      <xsd:simpleType>
        <xsd:restriction base="dms:Choice">
          <xsd:enumeration value="Localize"/>
          <xsd:enumeration value="Never Localize"/>
          <xsd:enumeration value="Priority Localize"/>
        </xsd:restriction>
      </xsd:simpleType>
    </xsd:element>
    <xsd:element name="UANotes" ma:index="131" nillable="true" ma:displayName="UA Notes" ma:default="" ma:internalName="UANotes" ma:readOnly="false">
      <xsd:simpleType>
        <xsd:restriction base="dms:Note"/>
      </xsd:simpleType>
    </xsd:element>
    <xsd:element name="TPAppVersion" ma:index="132" nillable="true" ma:displayName="Version" ma:default="" ma:internalName="TPAppVersion">
      <xsd:simpleType>
        <xsd:restriction base="dms:Text"/>
      </xsd:simpleType>
    </xsd:element>
    <xsd:element name="VoteCount" ma:index="133" nillable="true" ma:displayName="Vote Count" ma:default="" ma:internalName="VoteCount" ma:readOnly="fals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22" ma:displayName="Content Type"/>
        <xsd:element ref="dc:title" minOccurs="0" maxOccurs="1" ma:index="127"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APDescription xmlns="4873beb7-5857-4685-be1f-d57550cc96cc" xsi:nil="true"/>
    <AssetExpire xmlns="4873beb7-5857-4685-be1f-d57550cc96cc">2029-01-01T08:00:00+00:00</AssetExpire>
    <CampaignTagsTaxHTField0 xmlns="4873beb7-5857-4685-be1f-d57550cc96cc">
      <Terms xmlns="http://schemas.microsoft.com/office/infopath/2007/PartnerControls"/>
    </CampaignTagsTaxHTField0>
    <IntlLangReviewDate xmlns="4873beb7-5857-4685-be1f-d57550cc96cc" xsi:nil="true"/>
    <TPFriendlyName xmlns="4873beb7-5857-4685-be1f-d57550cc96cc" xsi:nil="true"/>
    <IntlLangReview xmlns="4873beb7-5857-4685-be1f-d57550cc96cc">false</IntlLangReview>
    <LocLastLocAttemptVersionLookup xmlns="4873beb7-5857-4685-be1f-d57550cc96cc">864570</LocLastLocAttemptVersionLookup>
    <PolicheckWords xmlns="4873beb7-5857-4685-be1f-d57550cc96cc" xsi:nil="true"/>
    <SubmitterId xmlns="4873beb7-5857-4685-be1f-d57550cc96cc" xsi:nil="true"/>
    <AcquiredFrom xmlns="4873beb7-5857-4685-be1f-d57550cc96cc">Internal MS</AcquiredFrom>
    <EditorialStatus xmlns="4873beb7-5857-4685-be1f-d57550cc96cc">Complete</EditorialStatus>
    <Markets xmlns="4873beb7-5857-4685-be1f-d57550cc96cc"/>
    <OriginAsset xmlns="4873beb7-5857-4685-be1f-d57550cc96cc" xsi:nil="true"/>
    <AssetStart xmlns="4873beb7-5857-4685-be1f-d57550cc96cc">2012-11-01T04:53:00+00:00</AssetStart>
    <FriendlyTitle xmlns="4873beb7-5857-4685-be1f-d57550cc96cc" xsi:nil="true"/>
    <MarketSpecific xmlns="4873beb7-5857-4685-be1f-d57550cc96cc">false</MarketSpecific>
    <TPNamespace xmlns="4873beb7-5857-4685-be1f-d57550cc96cc" xsi:nil="true"/>
    <PublishStatusLookup xmlns="4873beb7-5857-4685-be1f-d57550cc96cc">
      <Value>1655138</Value>
    </PublishStatusLookup>
    <APAuthor xmlns="4873beb7-5857-4685-be1f-d57550cc96cc">
      <UserInfo>
        <DisplayName>MIDDLEEAST\v-keerth</DisplayName>
        <AccountId>2799</AccountId>
        <AccountType/>
      </UserInfo>
    </APAuthor>
    <TPCommandLine xmlns="4873beb7-5857-4685-be1f-d57550cc96cc" xsi:nil="true"/>
    <IntlLangReviewer xmlns="4873beb7-5857-4685-be1f-d57550cc96cc" xsi:nil="true"/>
    <OpenTemplate xmlns="4873beb7-5857-4685-be1f-d57550cc96cc">true</OpenTemplate>
    <CSXSubmissionDate xmlns="4873beb7-5857-4685-be1f-d57550cc96cc" xsi:nil="true"/>
    <TaxCatchAll xmlns="4873beb7-5857-4685-be1f-d57550cc96cc"/>
    <Manager xmlns="4873beb7-5857-4685-be1f-d57550cc96cc" xsi:nil="true"/>
    <NumericId xmlns="4873beb7-5857-4685-be1f-d57550cc96cc" xsi:nil="true"/>
    <ParentAssetId xmlns="4873beb7-5857-4685-be1f-d57550cc96cc" xsi:nil="true"/>
    <OriginalSourceMarket xmlns="4873beb7-5857-4685-be1f-d57550cc96cc" xsi:nil="true"/>
    <ApprovalStatus xmlns="4873beb7-5857-4685-be1f-d57550cc96cc">InProgress</ApprovalStatus>
    <TPComponent xmlns="4873beb7-5857-4685-be1f-d57550cc96cc" xsi:nil="true"/>
    <EditorialTags xmlns="4873beb7-5857-4685-be1f-d57550cc96cc" xsi:nil="true"/>
    <TPExecutable xmlns="4873beb7-5857-4685-be1f-d57550cc96cc" xsi:nil="true"/>
    <TPLaunchHelpLink xmlns="4873beb7-5857-4685-be1f-d57550cc96cc" xsi:nil="true"/>
    <LocComments xmlns="4873beb7-5857-4685-be1f-d57550cc96cc" xsi:nil="true"/>
    <LocRecommendedHandoff xmlns="4873beb7-5857-4685-be1f-d57550cc96cc" xsi:nil="true"/>
    <SourceTitle xmlns="4873beb7-5857-4685-be1f-d57550cc96cc" xsi:nil="true"/>
    <CSXUpdate xmlns="4873beb7-5857-4685-be1f-d57550cc96cc">false</CSXUpdate>
    <IntlLocPriority xmlns="4873beb7-5857-4685-be1f-d57550cc96cc" xsi:nil="true"/>
    <UAProjectedTotalWords xmlns="4873beb7-5857-4685-be1f-d57550cc96cc" xsi:nil="true"/>
    <AssetType xmlns="4873beb7-5857-4685-be1f-d57550cc96cc">TP</AssetType>
    <MachineTranslated xmlns="4873beb7-5857-4685-be1f-d57550cc96cc">false</MachineTranslated>
    <OutputCachingOn xmlns="4873beb7-5857-4685-be1f-d57550cc96cc">false</OutputCachingOn>
    <TemplateStatus xmlns="4873beb7-5857-4685-be1f-d57550cc96cc">Complete</TemplateStatus>
    <IsSearchable xmlns="4873beb7-5857-4685-be1f-d57550cc96cc">true</IsSearchable>
    <ContentItem xmlns="4873beb7-5857-4685-be1f-d57550cc96cc" xsi:nil="true"/>
    <HandoffToMSDN xmlns="4873beb7-5857-4685-be1f-d57550cc96cc" xsi:nil="true"/>
    <ShowIn xmlns="4873beb7-5857-4685-be1f-d57550cc96cc">Show everywhere</ShowIn>
    <ThumbnailAssetId xmlns="4873beb7-5857-4685-be1f-d57550cc96cc" xsi:nil="true"/>
    <UALocComments xmlns="4873beb7-5857-4685-be1f-d57550cc96cc" xsi:nil="true"/>
    <UALocRecommendation xmlns="4873beb7-5857-4685-be1f-d57550cc96cc">Localize</UALocRecommendation>
    <LastModifiedDateTime xmlns="4873beb7-5857-4685-be1f-d57550cc96cc" xsi:nil="true"/>
    <LegacyData xmlns="4873beb7-5857-4685-be1f-d57550cc96cc" xsi:nil="true"/>
    <LocManualTestRequired xmlns="4873beb7-5857-4685-be1f-d57550cc96cc">false</LocManualTestRequired>
    <LocMarketGroupTiers2 xmlns="4873beb7-5857-4685-be1f-d57550cc96cc" xsi:nil="true"/>
    <ClipArtFilename xmlns="4873beb7-5857-4685-be1f-d57550cc96cc" xsi:nil="true"/>
    <TPApplication xmlns="4873beb7-5857-4685-be1f-d57550cc96cc" xsi:nil="true"/>
    <CSXHash xmlns="4873beb7-5857-4685-be1f-d57550cc96cc" xsi:nil="true"/>
    <DirectSourceMarket xmlns="4873beb7-5857-4685-be1f-d57550cc96cc" xsi:nil="true"/>
    <PrimaryImageGen xmlns="4873beb7-5857-4685-be1f-d57550cc96cc">true</PrimaryImageGen>
    <PlannedPubDate xmlns="4873beb7-5857-4685-be1f-d57550cc96cc" xsi:nil="true"/>
    <CSXSubmissionMarket xmlns="4873beb7-5857-4685-be1f-d57550cc96cc" xsi:nil="true"/>
    <Downloads xmlns="4873beb7-5857-4685-be1f-d57550cc96cc">0</Downloads>
    <ArtSampleDocs xmlns="4873beb7-5857-4685-be1f-d57550cc96cc" xsi:nil="true"/>
    <TrustLevel xmlns="4873beb7-5857-4685-be1f-d57550cc96cc">1 Microsoft Managed Content</TrustLevel>
    <BlockPublish xmlns="4873beb7-5857-4685-be1f-d57550cc96cc">false</BlockPublish>
    <TPLaunchHelpLinkType xmlns="4873beb7-5857-4685-be1f-d57550cc96cc">Template</TPLaunchHelpLinkType>
    <LocalizationTagsTaxHTField0 xmlns="4873beb7-5857-4685-be1f-d57550cc96cc">
      <Terms xmlns="http://schemas.microsoft.com/office/infopath/2007/PartnerControls"/>
    </LocalizationTagsTaxHTField0>
    <BusinessGroup xmlns="4873beb7-5857-4685-be1f-d57550cc96cc" xsi:nil="true"/>
    <Providers xmlns="4873beb7-5857-4685-be1f-d57550cc96cc" xsi:nil="true"/>
    <TemplateTemplateType xmlns="4873beb7-5857-4685-be1f-d57550cc96cc">Word Document Template</TemplateTemplateType>
    <TimesCloned xmlns="4873beb7-5857-4685-be1f-d57550cc96cc" xsi:nil="true"/>
    <TPAppVersion xmlns="4873beb7-5857-4685-be1f-d57550cc96cc" xsi:nil="true"/>
    <VoteCount xmlns="4873beb7-5857-4685-be1f-d57550cc96cc" xsi:nil="true"/>
    <AverageRating xmlns="4873beb7-5857-4685-be1f-d57550cc96cc" xsi:nil="true"/>
    <FeatureTagsTaxHTField0 xmlns="4873beb7-5857-4685-be1f-d57550cc96cc">
      <Terms xmlns="http://schemas.microsoft.com/office/infopath/2007/PartnerControls"/>
    </FeatureTagsTaxHTField0>
    <Provider xmlns="4873beb7-5857-4685-be1f-d57550cc96cc" xsi:nil="true"/>
    <UACurrentWords xmlns="4873beb7-5857-4685-be1f-d57550cc96cc" xsi:nil="true"/>
    <AssetId xmlns="4873beb7-5857-4685-be1f-d57550cc96cc">TP103749966</AssetId>
    <TPClientViewer xmlns="4873beb7-5857-4685-be1f-d57550cc96cc" xsi:nil="true"/>
    <DSATActionTaken xmlns="4873beb7-5857-4685-be1f-d57550cc96cc" xsi:nil="true"/>
    <APEditor xmlns="4873beb7-5857-4685-be1f-d57550cc96cc">
      <UserInfo>
        <DisplayName/>
        <AccountId xsi:nil="true"/>
        <AccountType/>
      </UserInfo>
    </APEditor>
    <TPInstallLocation xmlns="4873beb7-5857-4685-be1f-d57550cc96cc" xsi:nil="true"/>
    <OOCacheId xmlns="4873beb7-5857-4685-be1f-d57550cc96cc" xsi:nil="true"/>
    <IsDeleted xmlns="4873beb7-5857-4685-be1f-d57550cc96cc">false</IsDeleted>
    <PublishTargets xmlns="4873beb7-5857-4685-be1f-d57550cc96cc">OfficeOnlineVNext</PublishTargets>
    <ApprovalLog xmlns="4873beb7-5857-4685-be1f-d57550cc96cc" xsi:nil="true"/>
    <BugNumber xmlns="4873beb7-5857-4685-be1f-d57550cc96cc" xsi:nil="true"/>
    <CrawlForDependencies xmlns="4873beb7-5857-4685-be1f-d57550cc96cc">false</CrawlForDependencies>
    <InternalTagsTaxHTField0 xmlns="4873beb7-5857-4685-be1f-d57550cc96cc">
      <Terms xmlns="http://schemas.microsoft.com/office/infopath/2007/PartnerControls"/>
    </InternalTagsTaxHTField0>
    <LastHandOff xmlns="4873beb7-5857-4685-be1f-d57550cc96cc" xsi:nil="true"/>
    <Milestone xmlns="4873beb7-5857-4685-be1f-d57550cc96cc" xsi:nil="true"/>
    <OriginalRelease xmlns="4873beb7-5857-4685-be1f-d57550cc96cc">15</OriginalRelease>
    <RecommendationsModifier xmlns="4873beb7-5857-4685-be1f-d57550cc96cc" xsi:nil="true"/>
    <ScenarioTagsTaxHTField0 xmlns="4873beb7-5857-4685-be1f-d57550cc96cc">
      <Terms xmlns="http://schemas.microsoft.com/office/infopath/2007/PartnerControls"/>
    </ScenarioTagsTaxHTField0>
    <UANotes xmlns="4873beb7-5857-4685-be1f-d57550cc96cc" xsi:nil="true"/>
  </documentManagement>
</p:properties>
</file>

<file path=customXml/item4.xml><?xml version="1.0" encoding="utf-8"?>
<b:Sources xmlns:b="http://schemas.openxmlformats.org/officeDocument/2006/bibliography" SelectedStyle="\APA.XSL" StyleName="APA">
  <b:Source>
    <b:Tag>RSt01</b:Tag>
    <b:SourceType>Book</b:SourceType>
    <b:Guid>{7AD77338-905D-470F-B1E0-188E68B0C2E5}</b:Guid>
    <b:Author>
      <b:Author>
        <b:NameList>
          <b:Person>
            <b:Last>Stair</b:Last>
            <b:First>R</b:First>
          </b:Person>
          <b:Person>
            <b:Last>Reynolds</b:Last>
            <b:First>G.</b:First>
          </b:Person>
        </b:NameList>
      </b:Author>
    </b:Author>
    <b:Title>Principles of Information Systems</b:Title>
    <b:Year>2001</b:Year>
    <b:City>Boston</b:City>
    <b:Publisher>Course Technology</b:Publisher>
    <b:RefOrder>1</b:RefOrder>
  </b:Source>
  <b:Source>
    <b:Tag>Kro09</b:Tag>
    <b:SourceType>Book</b:SourceType>
    <b:Guid>{BECAF388-DFB8-4ECD-A8A7-68C152322225}</b:Guid>
    <b:Author>
      <b:Author>
        <b:NameList>
          <b:Person>
            <b:Last>Kroenke</b:Last>
            <b:First>D.</b:First>
          </b:Person>
          <b:Person>
            <b:Last>Auer</b:Last>
            <b:First>D.</b:First>
          </b:Person>
        </b:NameList>
      </b:Author>
    </b:Author>
    <b:Year>2009</b:Year>
    <b:Title>Database Concepts</b:Title>
    <b:City>New Jersey</b:City>
    <b:Publisher>Prentice Hall</b:Publisher>
    <b:RefOrder>2</b:RefOrder>
  </b:Source>
</b:Sources>
</file>

<file path=customXml/itemProps1.xml><?xml version="1.0" encoding="utf-8"?>
<ds:datastoreItem xmlns:ds="http://schemas.openxmlformats.org/officeDocument/2006/customXml" ds:itemID="{88FF2527-3592-4DBF-9FD9-FEA06E5BF9A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873beb7-5857-4685-be1f-d57550cc96c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FF740C13-C6A2-43D3-86C5-4CBB969C2CB1}">
  <ds:schemaRefs>
    <ds:schemaRef ds:uri="http://schemas.microsoft.com/sharepoint/v3/contenttype/forms"/>
  </ds:schemaRefs>
</ds:datastoreItem>
</file>

<file path=customXml/itemProps3.xml><?xml version="1.0" encoding="utf-8"?>
<ds:datastoreItem xmlns:ds="http://schemas.openxmlformats.org/officeDocument/2006/customXml" ds:itemID="{83AE4ADC-D632-40A7-A0C1-0481BB069C4F}">
  <ds:schemaRefs>
    <ds:schemaRef ds:uri="http://schemas.microsoft.com/office/2006/metadata/properties"/>
    <ds:schemaRef ds:uri="http://schemas.microsoft.com/office/infopath/2007/PartnerControls"/>
    <ds:schemaRef ds:uri="4873beb7-5857-4685-be1f-d57550cc96cc"/>
  </ds:schemaRefs>
</ds:datastoreItem>
</file>

<file path=customXml/itemProps4.xml><?xml version="1.0" encoding="utf-8"?>
<ds:datastoreItem xmlns:ds="http://schemas.openxmlformats.org/officeDocument/2006/customXml" ds:itemID="{606567EF-2A67-4FF6-9DF5-17AF59ADE5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Diseño con bandas (en blanco).dotx</Template>
  <TotalTime>1675</TotalTime>
  <Pages>24</Pages>
  <Words>4341</Words>
  <Characters>23877</Characters>
  <Application>Microsoft Office Word</Application>
  <DocSecurity>0</DocSecurity>
  <Lines>198</Lines>
  <Paragraphs>56</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28162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Luis Martin</dc:creator>
  <cp:lastModifiedBy>LUIS MARTIN MACEDA NAZARIO</cp:lastModifiedBy>
  <cp:revision>36</cp:revision>
  <dcterms:created xsi:type="dcterms:W3CDTF">2020-12-01T16:34:00Z</dcterms:created>
  <dcterms:modified xsi:type="dcterms:W3CDTF">2020-12-08T19:11:00Z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0x0101006EDDDB5EE6D98C44930B742096920B300400F5B6D36B3EF94B4E9A635CDF2A18F5B8</vt:lpwstr>
  </property>
  <property fmtid="{D5CDD505-2E9C-101B-9397-08002B2CF9AE}" pid="3" name="InternalTags">
    <vt:lpwstr/>
  </property>
  <property fmtid="{D5CDD505-2E9C-101B-9397-08002B2CF9AE}" pid="4" name="FeatureTags">
    <vt:lpwstr/>
  </property>
  <property fmtid="{D5CDD505-2E9C-101B-9397-08002B2CF9AE}" pid="5" name="LocalizationTags">
    <vt:lpwstr/>
  </property>
  <property fmtid="{D5CDD505-2E9C-101B-9397-08002B2CF9AE}" pid="6" name="ScenarioTags">
    <vt:lpwstr/>
  </property>
  <property fmtid="{D5CDD505-2E9C-101B-9397-08002B2CF9AE}" pid="7" name="CampaignTags">
    <vt:lpwstr/>
  </property>
</Properties>
</file>