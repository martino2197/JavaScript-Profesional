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1AED" w:rsidRPr="004E1AED" w:rsidRDefault="00F113A0" w:rsidP="004E1AED">
      <w:pPr>
        <w:pStyle w:val="Ttulo"/>
      </w:pPr>
      <w:r w:rsidRPr="00F113A0">
        <w:t xml:space="preserve">Curso </w:t>
      </w:r>
      <w:r w:rsidR="007365BA">
        <w:t>Profesional Javascript</w:t>
      </w:r>
    </w:p>
    <w:p w:rsidR="00194DF6" w:rsidRDefault="007365BA">
      <w:pPr>
        <w:pStyle w:val="Ttulo1"/>
      </w:pPr>
      <w:r w:rsidRPr="007365BA">
        <w:t>¿Qué significa ser un profesional de JavaScript?</w:t>
      </w: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El camino para llegar a ser profesional es largo y duro, no es fácil. Todos necesitamos que nos guíen para saber qué hacer y qué no. Este camino es conocido como la ruta de pasar de </w:t>
      </w:r>
      <w:r w:rsidRPr="00CB557E">
        <w:rPr>
          <w:rFonts w:ascii="Arial" w:hAnsi="Arial" w:cs="Arial"/>
          <w:b/>
          <w:bCs/>
          <w:color w:val="273B47"/>
          <w:sz w:val="18"/>
        </w:rPr>
        <w:t>Junior</w:t>
      </w:r>
      <w:r w:rsidRPr="00CB557E">
        <w:rPr>
          <w:rFonts w:ascii="Arial" w:hAnsi="Arial" w:cs="Arial"/>
          <w:color w:val="273B47"/>
          <w:sz w:val="18"/>
        </w:rPr>
        <w:t> a </w:t>
      </w:r>
      <w:r w:rsidRPr="00CB557E">
        <w:rPr>
          <w:rFonts w:ascii="Arial" w:hAnsi="Arial" w:cs="Arial"/>
          <w:b/>
          <w:bCs/>
          <w:color w:val="273B47"/>
          <w:sz w:val="18"/>
        </w:rPr>
        <w:t>Senior</w:t>
      </w:r>
      <w:r w:rsidRPr="00CB557E">
        <w:rPr>
          <w:rFonts w:ascii="Arial" w:hAnsi="Arial" w:cs="Arial"/>
          <w:color w:val="273B47"/>
          <w:sz w:val="18"/>
        </w:rPr>
        <w:t>, </w:t>
      </w:r>
      <w:r w:rsidRPr="00CB557E">
        <w:rPr>
          <w:rFonts w:ascii="Arial" w:hAnsi="Arial" w:cs="Arial"/>
          <w:i/>
          <w:iCs/>
          <w:color w:val="273B47"/>
          <w:sz w:val="18"/>
        </w:rPr>
        <w:t>este es un duro camino lleno de experiencia</w:t>
      </w:r>
      <w:r w:rsidRPr="00CB557E">
        <w:rPr>
          <w:rFonts w:ascii="Arial" w:hAnsi="Arial" w:cs="Arial"/>
          <w:color w:val="273B47"/>
          <w:sz w:val="18"/>
        </w:rPr>
        <w: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¿Qué forma a un profesional?</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Te presento una lista de estas cosas que lo forman: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del lenguaje.</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 entornos de programación.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Mejores prácticas.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Versado en código.</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Herramientas.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Ética / Profesionalismo.</w:t>
      </w:r>
    </w:p>
    <w:p w:rsid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Experiencia.</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El lenguaje: JavaScript</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 xml:space="preserve">Debemos tener muy claro </w:t>
      </w:r>
      <w:r w:rsidR="00AD7026" w:rsidRPr="00CB557E">
        <w:rPr>
          <w:rFonts w:ascii="Arial" w:hAnsi="Arial" w:cs="Arial"/>
          <w:color w:val="273B47"/>
          <w:sz w:val="18"/>
        </w:rPr>
        <w:t>cuáles</w:t>
      </w:r>
      <w:r w:rsidRPr="00CB557E">
        <w:rPr>
          <w:rFonts w:ascii="Arial" w:hAnsi="Arial" w:cs="Arial"/>
          <w:color w:val="273B47"/>
          <w:sz w:val="18"/>
        </w:rPr>
        <w:t xml:space="preserve"> son los </w:t>
      </w:r>
      <w:r w:rsidRPr="00CB557E">
        <w:rPr>
          <w:rFonts w:ascii="Arial" w:hAnsi="Arial" w:cs="Arial"/>
          <w:b/>
          <w:bCs/>
          <w:color w:val="273B47"/>
          <w:sz w:val="18"/>
        </w:rPr>
        <w:t>fundamentos</w:t>
      </w:r>
      <w:r w:rsidRPr="00CB557E">
        <w:rPr>
          <w:rFonts w:ascii="Arial" w:hAnsi="Arial" w:cs="Arial"/>
          <w:color w:val="273B47"/>
          <w:sz w:val="18"/>
        </w:rPr>
        <w:t> de JavaScript antes de comenzar con esto. Existen </w:t>
      </w:r>
      <w:proofErr w:type="spellStart"/>
      <w:r w:rsidRPr="00CB557E">
        <w:rPr>
          <w:rFonts w:ascii="Arial" w:hAnsi="Arial" w:cs="Arial"/>
          <w:i/>
          <w:iCs/>
          <w:color w:val="273B47"/>
          <w:sz w:val="18"/>
        </w:rPr>
        <w:t>features</w:t>
      </w:r>
      <w:proofErr w:type="spellEnd"/>
      <w:r w:rsidRPr="00CB557E">
        <w:rPr>
          <w:rFonts w:ascii="Arial" w:hAnsi="Arial" w:cs="Arial"/>
          <w:color w:val="273B47"/>
          <w:sz w:val="18"/>
        </w:rPr>
        <w:t> muy raros y hay que estudiarlos. Tenemos que saber cómo </w:t>
      </w:r>
      <w:r w:rsidRPr="00CB557E">
        <w:rPr>
          <w:rFonts w:ascii="Arial" w:hAnsi="Arial" w:cs="Arial"/>
          <w:b/>
          <w:bCs/>
          <w:color w:val="273B47"/>
          <w:sz w:val="18"/>
        </w:rPr>
        <w:t>funcionan las cosas</w:t>
      </w:r>
      <w:r w:rsidRPr="00CB557E">
        <w:rPr>
          <w:rFonts w:ascii="Arial" w:hAnsi="Arial" w:cs="Arial"/>
          <w:color w:val="273B47"/>
          <w:sz w:val="18"/>
        </w:rPr>
        <w:t> en JavaScript.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No fundamentos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Los </w:t>
      </w:r>
      <w:r w:rsidRPr="00CB557E">
        <w:rPr>
          <w:rFonts w:ascii="Arial" w:hAnsi="Arial" w:cs="Arial"/>
          <w:b/>
          <w:bCs/>
          <w:color w:val="273B47"/>
          <w:sz w:val="18"/>
        </w:rPr>
        <w:t>no fundamentos</w:t>
      </w:r>
      <w:r w:rsidRPr="00CB557E">
        <w:rPr>
          <w:rFonts w:ascii="Arial" w:hAnsi="Arial" w:cs="Arial"/>
          <w:color w:val="273B47"/>
          <w:sz w:val="18"/>
        </w:rPr>
        <w:t>" representan las siguientes características del lenguaje: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Promesas (nivel pro)</w:t>
      </w:r>
      <w:r w:rsidRPr="00CB557E">
        <w:rPr>
          <w:rFonts w:ascii="Arial" w:hAnsi="Arial" w:cs="Arial"/>
          <w:color w:val="273B47"/>
          <w:sz w:val="18"/>
        </w:rPr>
        <w:t>.</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Getters</w:t>
      </w:r>
      <w:proofErr w:type="spellEnd"/>
      <w:r w:rsidRPr="00CB557E">
        <w:rPr>
          <w:rFonts w:ascii="Arial" w:hAnsi="Arial" w:cs="Arial"/>
          <w:b/>
          <w:bCs/>
          <w:color w:val="273B47"/>
          <w:sz w:val="18"/>
        </w:rPr>
        <w:t xml:space="preserve">, </w:t>
      </w:r>
      <w:proofErr w:type="spellStart"/>
      <w:r w:rsidRPr="00CB557E">
        <w:rPr>
          <w:rFonts w:ascii="Arial" w:hAnsi="Arial" w:cs="Arial"/>
          <w:b/>
          <w:bCs/>
          <w:color w:val="273B47"/>
          <w:sz w:val="18"/>
        </w:rPr>
        <w:t>setters</w:t>
      </w:r>
      <w:proofErr w:type="spellEnd"/>
      <w:r w:rsidRPr="00CB557E">
        <w:rPr>
          <w:rFonts w:ascii="Arial" w:hAnsi="Arial" w:cs="Arial"/>
          <w:color w:val="273B47"/>
          <w:sz w:val="18"/>
        </w:rPr>
        <w:t>: son formas de obtener valor de una variable sin tener que poner this.name.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Proxies</w:t>
      </w:r>
      <w:proofErr w:type="spellEnd"/>
      <w:r w:rsidRPr="00CB557E">
        <w:rPr>
          <w:rFonts w:ascii="Arial" w:hAnsi="Arial" w:cs="Arial"/>
          <w:color w:val="273B47"/>
          <w:sz w:val="18"/>
        </w:rPr>
        <w:t>: es un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raro, pero que más adelante veremos a profundidad. Sirve para interceptar a una función antes de que se ejecute.</w:t>
      </w:r>
    </w:p>
    <w:p w:rsid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Generadores</w:t>
      </w:r>
      <w:r w:rsidRPr="00CB557E">
        <w:rPr>
          <w:rFonts w:ascii="Arial" w:hAnsi="Arial" w:cs="Arial"/>
          <w:color w:val="273B47"/>
          <w:sz w:val="18"/>
        </w:rPr>
        <w:t>: esto es raro, pero vamos a ver que sí es eficiente.</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¿Cómo funciona?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Este lenguaje corre sobre un motor. JavaScript no contiene clases como otros lenguajes de programación, esto es algo que vuela mucho la cabeza, es muy difícil de entender. Otro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w:t>
      </w:r>
      <w:proofErr w:type="spellStart"/>
      <w:r w:rsidRPr="00CB557E">
        <w:rPr>
          <w:rFonts w:ascii="Arial" w:hAnsi="Arial" w:cs="Arial"/>
          <w:i/>
          <w:iCs/>
          <w:color w:val="273B47"/>
          <w:sz w:val="18"/>
        </w:rPr>
        <w:t>cool</w:t>
      </w:r>
      <w:proofErr w:type="spellEnd"/>
      <w:r w:rsidRPr="00CB557E">
        <w:rPr>
          <w:rFonts w:ascii="Arial" w:hAnsi="Arial" w:cs="Arial"/>
          <w:color w:val="273B47"/>
          <w:sz w:val="18"/>
        </w:rPr>
        <w:t> que vamos a aprender es </w:t>
      </w:r>
      <w:proofErr w:type="spellStart"/>
      <w:r w:rsidRPr="00CB557E">
        <w:rPr>
          <w:rFonts w:ascii="Arial" w:hAnsi="Arial" w:cs="Arial"/>
          <w:color w:val="273B47"/>
          <w:sz w:val="18"/>
        </w:rPr>
        <w:t>event</w:t>
      </w:r>
      <w:proofErr w:type="spellEnd"/>
      <w:r w:rsidRPr="00CB557E">
        <w:rPr>
          <w:rFonts w:ascii="Arial" w:hAnsi="Arial" w:cs="Arial"/>
          <w:color w:val="273B47"/>
          <w:sz w:val="18"/>
        </w:rPr>
        <w:t xml:space="preserve"> </w:t>
      </w:r>
      <w:proofErr w:type="spellStart"/>
      <w:r w:rsidRPr="00CB557E">
        <w:rPr>
          <w:rFonts w:ascii="Arial" w:hAnsi="Arial" w:cs="Arial"/>
          <w:color w:val="273B47"/>
          <w:sz w:val="18"/>
        </w:rPr>
        <w:t>loop</w:t>
      </w:r>
      <w:proofErr w:type="spellEnd"/>
      <w:r w:rsidRPr="00CB557E">
        <w:rPr>
          <w:rFonts w:ascii="Arial" w:hAnsi="Arial" w:cs="Arial"/>
          <w:color w:val="273B47"/>
          <w:sz w:val="18"/>
        </w:rPr>
        <w:t>, es lo que permite que pueda correr muchos procesos a la vez.</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Entornos de programación</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Cuando estamos desarrollando lo hacemos para la </w:t>
      </w:r>
      <w:r w:rsidRPr="00CB557E">
        <w:rPr>
          <w:rFonts w:ascii="Arial" w:hAnsi="Arial" w:cs="Arial"/>
          <w:b/>
          <w:bCs/>
          <w:color w:val="273B47"/>
          <w:sz w:val="18"/>
        </w:rPr>
        <w:t>WEB</w:t>
      </w:r>
      <w:r w:rsidRPr="00CB557E">
        <w:rPr>
          <w:rFonts w:ascii="Arial" w:hAnsi="Arial" w:cs="Arial"/>
          <w:color w:val="273B47"/>
          <w:sz w:val="18"/>
        </w:rPr>
        <w:t>, para un celular, para seguidores. Existen diferentes entornos que nos ofrecen </w:t>
      </w:r>
      <w:r w:rsidRPr="00CB557E">
        <w:rPr>
          <w:rFonts w:ascii="Arial" w:hAnsi="Arial" w:cs="Arial"/>
          <w:b/>
          <w:bCs/>
          <w:color w:val="273B47"/>
          <w:sz w:val="18"/>
        </w:rPr>
        <w:t>APIS</w:t>
      </w:r>
      <w:r w:rsidRPr="00CB557E">
        <w:rPr>
          <w:rFonts w:ascii="Arial" w:hAnsi="Arial" w:cs="Arial"/>
          <w:color w:val="273B47"/>
          <w:sz w:val="18"/>
        </w:rPr>
        <w:t>, tenemos que conocer todo esto. V</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Versado en código</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Esto quiere decir que tenemos que leer mucho código, un lugar hermoso para ponernos a leer código es </w:t>
      </w:r>
      <w:r w:rsidRPr="00CB557E">
        <w:rPr>
          <w:rFonts w:ascii="Arial" w:hAnsi="Arial" w:cs="Arial"/>
          <w:b/>
          <w:bCs/>
          <w:color w:val="273B47"/>
          <w:sz w:val="18"/>
        </w:rPr>
        <w:t>GitHub</w:t>
      </w:r>
      <w:r w:rsidRPr="00CB557E">
        <w:rPr>
          <w:rFonts w:ascii="Arial" w:hAnsi="Arial" w:cs="Arial"/>
          <w:color w:val="273B47"/>
          <w:sz w:val="18"/>
        </w:rPr>
        <w:t>. Debemos leer mucho y hacerlo de forma muy constante.</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Mejores prácticas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No vamos a reinventar la rueda, hay muchas personas que ya han solucionado los problemas más comunes, tenemos que usar estas soluciones, a estas soluciones se les llama: </w:t>
      </w:r>
      <w:r w:rsidRPr="00CB557E">
        <w:rPr>
          <w:rFonts w:ascii="Arial" w:hAnsi="Arial" w:cs="Arial"/>
          <w:b/>
          <w:bCs/>
          <w:color w:val="273B47"/>
          <w:sz w:val="18"/>
        </w:rPr>
        <w:t>patrones de diseño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Ética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Esta es la parte más importante de ser un profesional. Un buen profesional cumple con los siguientes valores:</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Es responsable</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Entrega a tiempo sus trabajos</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Sabe decir que no</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No hace daño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AD7026" w:rsidRP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Experiencia</w:t>
      </w:r>
    </w:p>
    <w:p w:rsidR="003C5E5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La experiencia no es algo que se pueda enseñar, tenemos que encontrarla nosotros mismos en el camino a ser profesionales. Todo está en nosotros, tenemos que estudiar y practicar mucho.</w:t>
      </w:r>
    </w:p>
    <w:p w:rsid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r w:rsidRPr="00AD7026">
        <w:rPr>
          <w:rFonts w:ascii="Arial" w:hAnsi="Arial" w:cs="Arial"/>
          <w:color w:val="273B47"/>
        </w:rPr>
        <w:lastRenderedPageBreak/>
        <w:t xml:space="preserve">Te compartimos este recordatorio para que seas un profesional en </w:t>
      </w:r>
      <w:proofErr w:type="spellStart"/>
      <w:r w:rsidRPr="00AD7026">
        <w:rPr>
          <w:rFonts w:ascii="Arial" w:hAnsi="Arial" w:cs="Arial"/>
          <w:color w:val="273B47"/>
        </w:rPr>
        <w:t>Javascript</w:t>
      </w:r>
      <w:proofErr w:type="spellEnd"/>
      <w:r w:rsidRPr="00AD7026">
        <w:rPr>
          <w:rFonts w:ascii="Arial" w:hAnsi="Arial" w:cs="Arial"/>
          <w:color w:val="273B47"/>
        </w:rPr>
        <w:t xml:space="preserve"> y en otros lenguajes de programación o tecnologías.</w:t>
      </w:r>
    </w:p>
    <w:p w:rsidR="00AD7026" w:rsidRP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p>
    <w:p w:rsidR="00AD7026" w:rsidRDefault="00AD7026" w:rsidP="00AD7026">
      <w:pPr>
        <w:pStyle w:val="NormalWeb"/>
        <w:spacing w:before="0" w:beforeAutospacing="0" w:after="0" w:afterAutospacing="0"/>
        <w:jc w:val="both"/>
        <w:rPr>
          <w:rFonts w:ascii="Arial" w:hAnsi="Arial" w:cs="Arial"/>
          <w:color w:val="273B47"/>
          <w:sz w:val="18"/>
        </w:rPr>
      </w:pPr>
      <w:r>
        <w:rPr>
          <w:noProof/>
        </w:rPr>
        <w:drawing>
          <wp:inline distT="0" distB="0" distL="0" distR="0">
            <wp:extent cx="5732145" cy="716724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7167245"/>
                    </a:xfrm>
                    <a:prstGeom prst="rect">
                      <a:avLst/>
                    </a:prstGeom>
                    <a:noFill/>
                    <a:ln>
                      <a:noFill/>
                    </a:ln>
                  </pic:spPr>
                </pic:pic>
              </a:graphicData>
            </a:graphic>
          </wp:inline>
        </w:drawing>
      </w: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3C65B8">
      <w:pPr>
        <w:pStyle w:val="Ttulo1"/>
      </w:pPr>
      <w:r w:rsidRPr="003C65B8">
        <w:lastRenderedPageBreak/>
        <w:t>Inicio del proyecto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En este curso vamos a estar desarrollando una aplicación llamada: </w:t>
      </w:r>
      <w:proofErr w:type="spellStart"/>
      <w:r w:rsidRPr="003C65B8">
        <w:rPr>
          <w:rFonts w:ascii="Arial" w:hAnsi="Arial" w:cs="Arial"/>
          <w:color w:val="4A4A4A"/>
          <w:sz w:val="21"/>
          <w:szCs w:val="21"/>
        </w:rPr>
        <w:t>Platzi</w:t>
      </w:r>
      <w:proofErr w:type="spellEnd"/>
      <w:r w:rsidRPr="003C65B8">
        <w:rPr>
          <w:rFonts w:ascii="Arial" w:hAnsi="Arial" w:cs="Arial"/>
          <w:color w:val="4A4A4A"/>
          <w:sz w:val="21"/>
          <w:szCs w:val="21"/>
        </w:rPr>
        <w:t xml:space="preserve"> Video. En toda plataforma de video hay un componente especial en el desarrollo, tenemos que saber implementar el </w:t>
      </w:r>
      <w:proofErr w:type="spellStart"/>
      <w:r w:rsidRPr="003C65B8">
        <w:rPr>
          <w:rStyle w:val="Textoennegrita"/>
          <w:rFonts w:ascii="Arial" w:hAnsi="Arial" w:cs="Arial"/>
          <w:i/>
          <w:iCs/>
          <w:color w:val="4A4A4A"/>
          <w:sz w:val="21"/>
          <w:szCs w:val="21"/>
        </w:rPr>
        <w:t>MediPlayer</w:t>
      </w:r>
      <w:proofErr w:type="spellEnd"/>
      <w:r w:rsidRPr="003C65B8">
        <w:rPr>
          <w:rFonts w:ascii="Arial" w:hAnsi="Arial" w:cs="Arial"/>
          <w:color w:val="4A4A4A"/>
          <w:sz w:val="21"/>
          <w:szCs w:val="21"/>
        </w:rPr>
        <w:t>, en este curso vamos a estar desarrollando este </w:t>
      </w:r>
      <w:proofErr w:type="spellStart"/>
      <w:r w:rsidRPr="003C65B8">
        <w:rPr>
          <w:rStyle w:val="nfasis"/>
          <w:rFonts w:ascii="Arial" w:eastAsiaTheme="majorEastAsia" w:hAnsi="Arial" w:cs="Arial"/>
          <w:color w:val="4A4A4A"/>
          <w:sz w:val="21"/>
          <w:szCs w:val="21"/>
        </w:rPr>
        <w:t>feature</w:t>
      </w:r>
      <w:proofErr w:type="spellEnd"/>
      <w:r w:rsidRPr="003C65B8">
        <w:rPr>
          <w:rFonts w:ascii="Arial" w:hAnsi="Arial" w:cs="Arial"/>
          <w:color w:val="4A4A4A"/>
          <w:sz w:val="21"/>
          <w:szCs w:val="21"/>
        </w:rPr>
        <w:t> de forma modular, esto quiere decir que vamos a desarrollar </w:t>
      </w:r>
      <w:proofErr w:type="spellStart"/>
      <w:r w:rsidRPr="003C65B8">
        <w:rPr>
          <w:rStyle w:val="nfasis"/>
          <w:rFonts w:ascii="Arial" w:eastAsiaTheme="majorEastAsia" w:hAnsi="Arial" w:cs="Arial"/>
          <w:color w:val="4A4A4A"/>
          <w:sz w:val="21"/>
          <w:szCs w:val="21"/>
        </w:rPr>
        <w:t>plugins</w:t>
      </w:r>
      <w:proofErr w:type="spellEnd"/>
      <w:r w:rsidRPr="003C65B8">
        <w:rPr>
          <w:rFonts w:ascii="Arial" w:hAnsi="Arial" w:cs="Arial"/>
          <w:color w:val="4A4A4A"/>
          <w:sz w:val="21"/>
          <w:szCs w:val="21"/>
        </w:rPr>
        <w:t> que vamos a implementar a nuestro reproductor, extendiéndole sus funcionalidades. Vamos a comenzar con un poco de </w:t>
      </w:r>
      <w:r w:rsidRPr="003C65B8">
        <w:rPr>
          <w:rStyle w:val="Textoennegrita"/>
          <w:rFonts w:ascii="Arial" w:hAnsi="Arial" w:cs="Arial"/>
          <w:color w:val="4A4A4A"/>
          <w:sz w:val="21"/>
          <w:szCs w:val="21"/>
        </w:rPr>
        <w:t>CSS</w:t>
      </w:r>
      <w:r w:rsidRPr="003C65B8">
        <w:rPr>
          <w:rFonts w:ascii="Arial" w:hAnsi="Arial" w:cs="Arial"/>
          <w:color w:val="4A4A4A"/>
          <w:sz w:val="21"/>
          <w:szCs w:val="21"/>
        </w:rPr>
        <w:t> y </w:t>
      </w:r>
      <w:r w:rsidRPr="003C65B8">
        <w:rPr>
          <w:rStyle w:val="Textoennegrita"/>
          <w:rFonts w:ascii="Arial" w:hAnsi="Arial" w:cs="Arial"/>
          <w:color w:val="4A4A4A"/>
          <w:sz w:val="21"/>
          <w:szCs w:val="21"/>
        </w:rPr>
        <w:t>HTML</w:t>
      </w:r>
      <w:r w:rsidRPr="003C65B8">
        <w:rPr>
          <w:rFonts w:ascii="Arial" w:hAnsi="Arial" w:cs="Arial"/>
          <w:color w:val="4A4A4A"/>
          <w:sz w:val="21"/>
          <w:szCs w:val="21"/>
        </w:rPr>
        <w:t> ya escrito.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Primer paso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Crearemos nuestros primeros archivos usando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w:t>
      </w:r>
      <w:proofErr w:type="spellStart"/>
      <w:r w:rsidRPr="003C65B8">
        <w:rPr>
          <w:rStyle w:val="CdigoHTML"/>
          <w:color w:val="4A4A4A"/>
          <w:sz w:val="21"/>
          <w:szCs w:val="21"/>
        </w:rPr>
        <w:t>init</w:t>
      </w:r>
      <w:proofErr w:type="spellEnd"/>
      <w:r w:rsidRPr="003C65B8">
        <w:rPr>
          <w:rStyle w:val="CdigoHTML"/>
          <w:color w:val="4A4A4A"/>
          <w:sz w:val="21"/>
          <w:szCs w:val="21"/>
        </w:rPr>
        <w:t xml:space="preserve"> -y</w:t>
      </w:r>
      <w:r w:rsidRPr="003C65B8">
        <w:rPr>
          <w:rFonts w:ascii="Arial" w:hAnsi="Arial" w:cs="Arial"/>
          <w:color w:val="4A4A4A"/>
          <w:sz w:val="21"/>
          <w:szCs w:val="21"/>
        </w:rPr>
        <w:t>, donde </w:t>
      </w:r>
      <w:r w:rsidRPr="003C65B8">
        <w:rPr>
          <w:rStyle w:val="CdigoHTML"/>
          <w:color w:val="4A4A4A"/>
          <w:sz w:val="21"/>
          <w:szCs w:val="21"/>
        </w:rPr>
        <w:t>-y</w:t>
      </w:r>
      <w:r w:rsidRPr="003C65B8">
        <w:rPr>
          <w:rFonts w:ascii="Arial" w:hAnsi="Arial" w:cs="Arial"/>
          <w:color w:val="4A4A4A"/>
          <w:sz w:val="21"/>
          <w:szCs w:val="21"/>
        </w:rPr>
        <w:t> es una bandera que le dicta a </w:t>
      </w:r>
      <w:proofErr w:type="spellStart"/>
      <w:r w:rsidRPr="003C65B8">
        <w:rPr>
          <w:rStyle w:val="Textoennegrita"/>
          <w:rFonts w:ascii="Arial" w:hAnsi="Arial" w:cs="Arial"/>
          <w:color w:val="4A4A4A"/>
          <w:sz w:val="21"/>
          <w:szCs w:val="21"/>
        </w:rPr>
        <w:t>npm</w:t>
      </w:r>
      <w:proofErr w:type="spellEnd"/>
      <w:r w:rsidRPr="003C65B8">
        <w:rPr>
          <w:rFonts w:ascii="Arial" w:hAnsi="Arial" w:cs="Arial"/>
          <w:color w:val="4A4A4A"/>
          <w:sz w:val="21"/>
          <w:szCs w:val="21"/>
        </w:rPr>
        <w:t xml:space="preserve"> que </w:t>
      </w:r>
      <w:proofErr w:type="gramStart"/>
      <w:r w:rsidRPr="003C65B8">
        <w:rPr>
          <w:rFonts w:ascii="Arial" w:hAnsi="Arial" w:cs="Arial"/>
          <w:color w:val="4A4A4A"/>
          <w:sz w:val="21"/>
          <w:szCs w:val="21"/>
        </w:rPr>
        <w:t>le</w:t>
      </w:r>
      <w:proofErr w:type="gramEnd"/>
      <w:r w:rsidRPr="003C65B8">
        <w:rPr>
          <w:rFonts w:ascii="Arial" w:hAnsi="Arial" w:cs="Arial"/>
          <w:color w:val="4A4A4A"/>
          <w:sz w:val="21"/>
          <w:szCs w:val="21"/>
        </w:rPr>
        <w:t xml:space="preserve"> diga sí a todas las preguntas que haga.</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builtin"/>
          <w:color w:val="A6E22E"/>
          <w:sz w:val="21"/>
          <w:szCs w:val="21"/>
        </w:rPr>
        <w:t>npm</w:t>
      </w:r>
      <w:proofErr w:type="spellEnd"/>
      <w:r w:rsidRPr="003C65B8">
        <w:rPr>
          <w:rStyle w:val="CdigoHTML"/>
          <w:color w:val="FFFFFF"/>
          <w:sz w:val="21"/>
          <w:szCs w:val="21"/>
        </w:rPr>
        <w:t xml:space="preserve"> </w:t>
      </w:r>
      <w:proofErr w:type="spellStart"/>
      <w:r w:rsidRPr="003C65B8">
        <w:rPr>
          <w:rStyle w:val="CdigoHTML"/>
          <w:color w:val="FFFFFF"/>
          <w:sz w:val="21"/>
          <w:szCs w:val="21"/>
        </w:rPr>
        <w:t>init</w:t>
      </w:r>
      <w:proofErr w:type="spellEnd"/>
      <w:r w:rsidRPr="003C65B8">
        <w:rPr>
          <w:rStyle w:val="CdigoHTML"/>
          <w:color w:val="FFFFFF"/>
          <w:sz w:val="21"/>
          <w:szCs w:val="21"/>
        </w:rPr>
        <w:t xml:space="preserve"> -y</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Esto nos creará un archivo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lo sustituiremos por el siguiente:</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name</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w:t>
      </w:r>
      <w:proofErr w:type="spellStart"/>
      <w:r w:rsidRPr="003C65B8">
        <w:rPr>
          <w:rStyle w:val="hljs-string"/>
          <w:color w:val="A6E22E"/>
          <w:sz w:val="21"/>
          <w:szCs w:val="21"/>
        </w:rPr>
        <w:t>platzi</w:t>
      </w:r>
      <w:proofErr w:type="spellEnd"/>
      <w:r w:rsidRPr="003C65B8">
        <w:rPr>
          <w:rStyle w:val="hljs-string"/>
          <w:color w:val="A6E22E"/>
          <w:sz w:val="21"/>
          <w:szCs w:val="21"/>
        </w:rPr>
        <w:t>-media-</w:t>
      </w:r>
      <w:proofErr w:type="spellStart"/>
      <w:r w:rsidRPr="003C65B8">
        <w:rPr>
          <w:rStyle w:val="hljs-string"/>
          <w:color w:val="A6E22E"/>
          <w:sz w:val="21"/>
          <w:szCs w:val="21"/>
        </w:rPr>
        <w:t>player</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version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"1.0.0"</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description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 xml:space="preserve">"Proyecto del Curso Profesional de JavaScript de la Escuela de JavaScript de </w:t>
      </w:r>
      <w:proofErr w:type="spellStart"/>
      <w:r w:rsidRPr="003C65B8">
        <w:rPr>
          <w:rStyle w:val="hljs-string"/>
          <w:color w:val="A6E22E"/>
          <w:sz w:val="21"/>
          <w:szCs w:val="21"/>
        </w:rPr>
        <w:t>Platzi</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"license"</w:t>
      </w:r>
      <w:r w:rsidRPr="003C65B8">
        <w:rPr>
          <w:rStyle w:val="CdigoHTML"/>
          <w:color w:val="FFFFFF"/>
          <w:sz w:val="21"/>
          <w:szCs w:val="21"/>
          <w:lang w:val="en-US"/>
        </w:rPr>
        <w:t xml:space="preserve">:  </w:t>
      </w:r>
      <w:r w:rsidRPr="003C65B8">
        <w:rPr>
          <w:rStyle w:val="hljs-string"/>
          <w:color w:val="A6E22E"/>
          <w:sz w:val="21"/>
          <w:szCs w:val="21"/>
          <w:lang w:val="en-US"/>
        </w:rPr>
        <w:t>"MIT"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"author"</w:t>
      </w:r>
      <w:r w:rsidRPr="003C65B8">
        <w:rPr>
          <w:rStyle w:val="CdigoHTML"/>
          <w:color w:val="FFFFFF"/>
          <w:sz w:val="21"/>
          <w:szCs w:val="21"/>
          <w:lang w:val="en-US"/>
        </w:rPr>
        <w:t xml:space="preserve">:  </w:t>
      </w:r>
      <w:r w:rsidRPr="003C65B8">
        <w:rPr>
          <w:rStyle w:val="hljs-string"/>
          <w:color w:val="A6E22E"/>
          <w:sz w:val="21"/>
          <w:szCs w:val="21"/>
          <w:lang w:val="en-US"/>
        </w:rPr>
        <w:t>"César Augusto Barco &lt;augustopayza@gmail.com&gt;"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"keywords"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string"/>
          <w:color w:val="A6E22E"/>
          <w:sz w:val="21"/>
          <w:szCs w:val="21"/>
          <w:lang w:val="en-US"/>
        </w:rPr>
        <w:t>"</w:t>
      </w:r>
      <w:proofErr w:type="spellStart"/>
      <w:r w:rsidRPr="003C65B8">
        <w:rPr>
          <w:rStyle w:val="hljs-string"/>
          <w:color w:val="A6E22E"/>
          <w:sz w:val="21"/>
          <w:szCs w:val="21"/>
          <w:lang w:val="en-US"/>
        </w:rPr>
        <w:t>platzi</w:t>
      </w:r>
      <w:proofErr w:type="spellEnd"/>
      <w:r w:rsidRPr="003C65B8">
        <w:rPr>
          <w:rStyle w:val="hljs-string"/>
          <w:color w:val="A6E22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"scripts"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attr"/>
          <w:color w:val="FFFFFF"/>
          <w:sz w:val="21"/>
          <w:szCs w:val="21"/>
          <w:lang w:val="en-US"/>
        </w:rPr>
        <w:t>"start"</w:t>
      </w:r>
      <w:r w:rsidRPr="003C65B8">
        <w:rPr>
          <w:rStyle w:val="CdigoHTML"/>
          <w:color w:val="FFFFFF"/>
          <w:sz w:val="21"/>
          <w:szCs w:val="21"/>
          <w:lang w:val="en-US"/>
        </w:rPr>
        <w:t xml:space="preserve">:  </w:t>
      </w:r>
      <w:r w:rsidRPr="003C65B8">
        <w:rPr>
          <w:rStyle w:val="hljs-string"/>
          <w:color w:val="A6E22E"/>
          <w:sz w:val="21"/>
          <w:szCs w:val="21"/>
          <w:lang w:val="en-US"/>
        </w:rPr>
        <w:t>"live-server"</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lang w:val="en-US"/>
        </w:rPr>
        <w:t xml:space="preserve"> </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devDependencies</w:t>
      </w:r>
      <w:proofErr w:type="spellEnd"/>
      <w:r w:rsidRPr="003C65B8">
        <w:rPr>
          <w:rStyle w:val="hljs-attr"/>
          <w:color w:val="FFFFFF"/>
          <w:sz w:val="21"/>
          <w:szCs w:val="21"/>
        </w:rPr>
        <w:t>"</w:t>
      </w:r>
      <w:proofErr w:type="gramStart"/>
      <w:r w:rsidRPr="003C65B8">
        <w:rPr>
          <w:rStyle w:val="CdigoHTML"/>
          <w:color w:val="FFFFFF"/>
          <w:sz w:val="21"/>
          <w:szCs w:val="21"/>
        </w:rPr>
        <w:t>:  {</w:t>
      </w:r>
      <w:proofErr w:type="gramEnd"/>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r>
      <w:r w:rsidRPr="003C65B8">
        <w:rPr>
          <w:rStyle w:val="CdigoHTML"/>
          <w:color w:val="FFFFFF"/>
          <w:sz w:val="21"/>
          <w:szCs w:val="21"/>
        </w:rPr>
        <w:tab/>
        <w:t xml:space="preserve"> </w:t>
      </w:r>
      <w:r w:rsidRPr="003C65B8">
        <w:rPr>
          <w:rStyle w:val="hljs-attr"/>
          <w:color w:val="FFFFFF"/>
          <w:sz w:val="21"/>
          <w:szCs w:val="21"/>
        </w:rPr>
        <w:t>"</w:t>
      </w:r>
      <w:proofErr w:type="spellStart"/>
      <w:r w:rsidRPr="003C65B8">
        <w:rPr>
          <w:rStyle w:val="hljs-attr"/>
          <w:color w:val="FFFFFF"/>
          <w:sz w:val="21"/>
          <w:szCs w:val="21"/>
        </w:rPr>
        <w:t>live</w:t>
      </w:r>
      <w:proofErr w:type="spellEnd"/>
      <w:r w:rsidRPr="003C65B8">
        <w:rPr>
          <w:rStyle w:val="hljs-attr"/>
          <w:color w:val="FFFFFF"/>
          <w:sz w:val="21"/>
          <w:szCs w:val="21"/>
        </w:rPr>
        <w:t>-server"</w:t>
      </w:r>
      <w:r w:rsidRPr="003C65B8">
        <w:rPr>
          <w:rStyle w:val="CdigoHTML"/>
          <w:color w:val="FFFFFF"/>
          <w:sz w:val="21"/>
          <w:szCs w:val="21"/>
        </w:rPr>
        <w:t xml:space="preserve">:  </w:t>
      </w:r>
      <w:r w:rsidRPr="003C65B8">
        <w:rPr>
          <w:rStyle w:val="hljs-string"/>
          <w:color w:val="A6E22E"/>
          <w:sz w:val="21"/>
          <w:szCs w:val="21"/>
        </w:rPr>
        <w:t>"^1.2.1"</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t xml:space="preserve"> }</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Una vez tengamos todo esto listo vamos a </w:t>
      </w:r>
      <w:proofErr w:type="gramStart"/>
      <w:r w:rsidRPr="003C65B8">
        <w:rPr>
          <w:rFonts w:ascii="Arial" w:hAnsi="Arial" w:cs="Arial"/>
          <w:color w:val="4A4A4A"/>
          <w:sz w:val="21"/>
          <w:szCs w:val="21"/>
        </w:rPr>
        <w:t>proceder a instalar</w:t>
      </w:r>
      <w:proofErr w:type="gramEnd"/>
      <w:r w:rsidRPr="003C65B8">
        <w:rPr>
          <w:rFonts w:ascii="Arial" w:hAnsi="Arial" w:cs="Arial"/>
          <w:color w:val="4A4A4A"/>
          <w:sz w:val="21"/>
          <w:szCs w:val="21"/>
        </w:rPr>
        <w:t xml:space="preserve"> nuestro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para empezar a trabajar. Para instalar esto vamos a usar el siguiente comando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i -D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donde </w:t>
      </w:r>
      <w:r w:rsidRPr="003C65B8">
        <w:rPr>
          <w:rStyle w:val="CdigoHTML"/>
          <w:color w:val="4A4A4A"/>
          <w:sz w:val="21"/>
          <w:szCs w:val="21"/>
        </w:rPr>
        <w:t>i</w:t>
      </w:r>
      <w:r w:rsidRPr="003C65B8">
        <w:rPr>
          <w:rFonts w:ascii="Arial" w:hAnsi="Arial" w:cs="Arial"/>
          <w:color w:val="4A4A4A"/>
          <w:sz w:val="21"/>
          <w:szCs w:val="21"/>
        </w:rPr>
        <w:t> significa </w:t>
      </w:r>
      <w:proofErr w:type="spellStart"/>
      <w:r w:rsidRPr="003C65B8">
        <w:rPr>
          <w:rStyle w:val="nfasis"/>
          <w:rFonts w:ascii="Arial" w:eastAsiaTheme="majorEastAsia" w:hAnsi="Arial" w:cs="Arial"/>
          <w:color w:val="4A4A4A"/>
          <w:sz w:val="21"/>
          <w:szCs w:val="21"/>
        </w:rPr>
        <w:t>install</w:t>
      </w:r>
      <w:proofErr w:type="spellEnd"/>
      <w:r w:rsidRPr="003C65B8">
        <w:rPr>
          <w:rFonts w:ascii="Arial" w:hAnsi="Arial" w:cs="Arial"/>
          <w:color w:val="4A4A4A"/>
          <w:sz w:val="21"/>
          <w:szCs w:val="21"/>
        </w:rPr>
        <w:t> y la bandera </w:t>
      </w:r>
      <w:r w:rsidRPr="003C65B8">
        <w:rPr>
          <w:rStyle w:val="CdigoHTML"/>
          <w:color w:val="4A4A4A"/>
          <w:sz w:val="21"/>
          <w:szCs w:val="21"/>
        </w:rPr>
        <w:t>-D</w:t>
      </w:r>
      <w:r w:rsidRPr="003C65B8">
        <w:rPr>
          <w:rFonts w:ascii="Arial" w:hAnsi="Arial" w:cs="Arial"/>
          <w:color w:val="4A4A4A"/>
          <w:sz w:val="21"/>
          <w:szCs w:val="21"/>
        </w:rPr>
        <w:t> </w:t>
      </w:r>
      <w:proofErr w:type="spellStart"/>
      <w:r w:rsidRPr="003C65B8">
        <w:rPr>
          <w:rStyle w:val="nfasis"/>
          <w:rFonts w:ascii="Arial" w:eastAsiaTheme="majorEastAsia" w:hAnsi="Arial" w:cs="Arial"/>
          <w:color w:val="4A4A4A"/>
          <w:sz w:val="21"/>
          <w:szCs w:val="21"/>
        </w:rPr>
        <w:t>develoment</w:t>
      </w:r>
      <w:proofErr w:type="spellEnd"/>
      <w:r w:rsidRPr="003C65B8">
        <w:rPr>
          <w:rFonts w:ascii="Arial" w:hAnsi="Arial" w:cs="Arial"/>
          <w:color w:val="4A4A4A"/>
          <w:sz w:val="21"/>
          <w:szCs w:val="21"/>
        </w:rPr>
        <w:t>, esto quiere decir que no lo vamos a usar en producción.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Una vez instalado ya lo podremos usar con el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dejé arriba. Lo usaremos con el comando </w:t>
      </w:r>
      <w:proofErr w:type="spellStart"/>
      <w:r w:rsidRPr="003C65B8">
        <w:rPr>
          <w:rStyle w:val="CdigoHTML"/>
          <w:color w:val="4A4A4A"/>
          <w:sz w:val="21"/>
          <w:szCs w:val="21"/>
        </w:rPr>
        <w:t>start</w:t>
      </w:r>
      <w:proofErr w:type="spellEnd"/>
      <w:r w:rsidRPr="003C65B8">
        <w:rPr>
          <w:rFonts w:ascii="Arial" w:hAnsi="Arial" w:cs="Arial"/>
          <w:color w:val="4A4A4A"/>
          <w:sz w:val="21"/>
          <w:szCs w:val="21"/>
        </w:rPr>
        <w:t> que llamará a su vez a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Antes de ejecutar este vamos a implementar varios archivos. Estos serán los siguientes:</w:t>
      </w:r>
    </w:p>
    <w:p w:rsidR="003C65B8" w:rsidRPr="003C65B8" w:rsidRDefault="005D480D" w:rsidP="003C65B8">
      <w:pPr>
        <w:pStyle w:val="NormalWeb"/>
        <w:shd w:val="clear" w:color="auto" w:fill="FFFFFF"/>
        <w:spacing w:before="0" w:beforeAutospacing="0" w:after="0" w:afterAutospacing="0"/>
        <w:rPr>
          <w:rFonts w:ascii="Arial" w:hAnsi="Arial" w:cs="Arial"/>
          <w:color w:val="4A4A4A"/>
          <w:sz w:val="21"/>
          <w:szCs w:val="21"/>
        </w:rPr>
      </w:pPr>
      <w:hyperlink r:id="rId12" w:tgtFrame="_blank" w:history="1">
        <w:r w:rsidR="003C65B8" w:rsidRPr="003C65B8">
          <w:rPr>
            <w:rStyle w:val="Hipervnculo"/>
            <w:rFonts w:ascii="Arial" w:eastAsiaTheme="majorEastAsia" w:hAnsi="Arial" w:cs="Arial"/>
            <w:color w:val="0791E6"/>
            <w:sz w:val="21"/>
            <w:szCs w:val="21"/>
          </w:rPr>
          <w:t>HTML</w:t>
        </w:r>
      </w:hyperlink>
      <w:r w:rsidR="003C65B8">
        <w:rPr>
          <w:rFonts w:ascii="Arial" w:hAnsi="Arial" w:cs="Arial"/>
          <w:color w:val="4A4A4A"/>
          <w:sz w:val="21"/>
          <w:szCs w:val="21"/>
        </w:rPr>
        <w:t xml:space="preserve">, </w:t>
      </w:r>
      <w:hyperlink r:id="rId13" w:tgtFrame="_blank" w:history="1">
        <w:r w:rsidR="003C65B8" w:rsidRPr="003C65B8">
          <w:rPr>
            <w:rStyle w:val="Hipervnculo"/>
            <w:rFonts w:ascii="Arial" w:eastAsiaTheme="majorEastAsia" w:hAnsi="Arial" w:cs="Arial"/>
            <w:color w:val="0791E6"/>
            <w:sz w:val="21"/>
            <w:szCs w:val="21"/>
          </w:rPr>
          <w:t>CSS</w:t>
        </w:r>
      </w:hyperlink>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También cualquier video que tengamos en nuestra PC. Nuestras carpetas tienen que quedar de la siguiente forma:</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1127760" cy="1134967"/>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2088" cy="1149387"/>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Ahora sí vamos a ejecutar </w:t>
      </w:r>
      <w:proofErr w:type="gramStart"/>
      <w:r w:rsidRPr="003C65B8">
        <w:rPr>
          <w:rFonts w:ascii="Arial" w:hAnsi="Arial" w:cs="Arial"/>
          <w:color w:val="4A4A4A"/>
          <w:sz w:val="21"/>
          <w:szCs w:val="21"/>
        </w:rPr>
        <w:t>nuestro pequeña aplicación</w:t>
      </w:r>
      <w:proofErr w:type="gramEnd"/>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proofErr w:type="spellStart"/>
      <w:r w:rsidRPr="003C65B8">
        <w:rPr>
          <w:rFonts w:ascii="Arial" w:hAnsi="Arial" w:cs="Arial"/>
          <w:color w:val="4A4A4A"/>
          <w:sz w:val="21"/>
          <w:szCs w:val="21"/>
        </w:rPr>
        <w:t>npm</w:t>
      </w:r>
      <w:proofErr w:type="spellEnd"/>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start</w:t>
      </w:r>
      <w:proofErr w:type="spellEnd"/>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lastRenderedPageBreak/>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Nuestra pequeña aplicación andará en la </w:t>
      </w:r>
      <w:r w:rsidRPr="003C65B8">
        <w:rPr>
          <w:rStyle w:val="Textoennegrita"/>
          <w:rFonts w:ascii="Arial" w:hAnsi="Arial" w:cs="Arial"/>
          <w:color w:val="4A4A4A"/>
          <w:sz w:val="21"/>
          <w:szCs w:val="21"/>
        </w:rPr>
        <w:t>IP</w:t>
      </w:r>
      <w:r w:rsidRPr="003C65B8">
        <w:rPr>
          <w:rFonts w:ascii="Arial" w:hAnsi="Arial" w:cs="Arial"/>
          <w:color w:val="4A4A4A"/>
          <w:sz w:val="21"/>
          <w:szCs w:val="21"/>
        </w:rPr>
        <w:t> que nos muestre la terminal.</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3855720" cy="222792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3561" cy="2232451"/>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¿Qué sigue?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botón que no funciona, lo vamos a poner a funcionar con un </w:t>
      </w:r>
      <w:r w:rsidRPr="003C65B8">
        <w:rPr>
          <w:rStyle w:val="CdigoHTML"/>
          <w:color w:val="4A4A4A"/>
          <w:sz w:val="21"/>
          <w:szCs w:val="21"/>
        </w:rPr>
        <w:t xml:space="preserve">media </w:t>
      </w:r>
      <w:proofErr w:type="spellStart"/>
      <w:r w:rsidRPr="003C65B8">
        <w:rPr>
          <w:rStyle w:val="CdigoHTML"/>
          <w:color w:val="4A4A4A"/>
          <w:sz w:val="21"/>
          <w:szCs w:val="21"/>
        </w:rPr>
        <w:t>query</w:t>
      </w:r>
      <w:proofErr w:type="spellEnd"/>
      <w:r w:rsidRPr="003C65B8">
        <w:rPr>
          <w:rFonts w:ascii="Arial" w:hAnsi="Arial" w:cs="Arial"/>
          <w:color w:val="4A4A4A"/>
          <w:sz w:val="21"/>
          <w:szCs w:val="21"/>
        </w:rPr>
        <w:t>. Abrimos nuestras etiquetas de </w:t>
      </w:r>
      <w:r w:rsidRPr="003C65B8">
        <w:rPr>
          <w:rStyle w:val="CdigoHTML"/>
          <w:color w:val="4A4A4A"/>
          <w:sz w:val="21"/>
          <w:szCs w:val="21"/>
        </w:rPr>
        <w:t>script</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vídeo que debemos manipular, lo vamos a hacer con </w:t>
      </w:r>
      <w:proofErr w:type="spellStart"/>
      <w:proofErr w:type="gramStart"/>
      <w:r w:rsidRPr="003C65B8">
        <w:rPr>
          <w:rStyle w:val="CdigoHTML"/>
          <w:color w:val="4A4A4A"/>
          <w:sz w:val="21"/>
          <w:szCs w:val="21"/>
        </w:rPr>
        <w:t>querySelector</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este tenemos que pasarlo un elemento, en este caso será </w:t>
      </w:r>
      <w:r w:rsidRPr="003C65B8">
        <w:rPr>
          <w:rStyle w:val="Textoennegrita"/>
          <w:rFonts w:ascii="Arial" w:hAnsi="Arial" w:cs="Arial"/>
          <w:color w:val="4A4A4A"/>
          <w:sz w:val="21"/>
          <w:szCs w:val="21"/>
        </w:rPr>
        <w:t>video</w:t>
      </w:r>
      <w:r w:rsidRPr="003C65B8">
        <w:rPr>
          <w:rFonts w:ascii="Arial" w:hAnsi="Arial" w:cs="Arial"/>
          <w:color w:val="4A4A4A"/>
          <w:sz w:val="21"/>
          <w:szCs w:val="21"/>
        </w:rPr>
        <w:t>, es el único elemento </w:t>
      </w:r>
      <w:r w:rsidRPr="003C65B8">
        <w:rPr>
          <w:rStyle w:val="Textoennegrita"/>
          <w:rFonts w:ascii="Arial" w:hAnsi="Arial" w:cs="Arial"/>
          <w:color w:val="4A4A4A"/>
          <w:sz w:val="21"/>
          <w:szCs w:val="21"/>
        </w:rPr>
        <w:t>video</w:t>
      </w:r>
      <w:r w:rsidRPr="003C65B8">
        <w:rPr>
          <w:rFonts w:ascii="Arial" w:hAnsi="Arial" w:cs="Arial"/>
          <w:color w:val="4A4A4A"/>
          <w:sz w:val="21"/>
          <w:szCs w:val="21"/>
        </w:rPr>
        <w:t> en nuestro </w:t>
      </w:r>
      <w:r w:rsidRPr="003C65B8">
        <w:rPr>
          <w:rStyle w:val="Textoennegrita"/>
          <w:rFonts w:ascii="Arial" w:hAnsi="Arial" w:cs="Arial"/>
          <w:color w:val="4A4A4A"/>
          <w:sz w:val="21"/>
          <w:szCs w:val="21"/>
        </w:rPr>
        <w:t>HTML</w:t>
      </w:r>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Tambien</w:t>
      </w:r>
      <w:proofErr w:type="spellEnd"/>
      <w:r w:rsidRPr="003C65B8">
        <w:rPr>
          <w:rFonts w:ascii="Arial" w:hAnsi="Arial" w:cs="Arial"/>
          <w:color w:val="4A4A4A"/>
          <w:sz w:val="21"/>
          <w:szCs w:val="21"/>
        </w:rPr>
        <w:t xml:space="preserve"> debemos traer nuestro botón con `</w:t>
      </w:r>
      <w:proofErr w:type="spellStart"/>
      <w:r w:rsidRPr="003C65B8">
        <w:rPr>
          <w:rFonts w:ascii="Arial" w:hAnsi="Arial" w:cs="Arial"/>
          <w:color w:val="4A4A4A"/>
          <w:sz w:val="21"/>
          <w:szCs w:val="21"/>
        </w:rPr>
        <w:t>querySelector</w:t>
      </w:r>
      <w:proofErr w:type="spellEnd"/>
      <w:r w:rsidRPr="003C65B8">
        <w:rPr>
          <w:rFonts w:ascii="Arial" w:hAnsi="Arial" w:cs="Arial"/>
          <w:color w:val="4A4A4A"/>
          <w:sz w:val="21"/>
          <w:szCs w:val="21"/>
        </w:rPr>
        <w:t>``.</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w:t>
      </w:r>
      <w:r w:rsidRPr="003C65B8">
        <w:rPr>
          <w:rStyle w:val="hljs-builtin"/>
          <w:color w:val="A6E22E"/>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w:t>
      </w:r>
      <w:r w:rsidRPr="003C65B8">
        <w:rPr>
          <w:rStyle w:val="hljs-builtin"/>
          <w:color w:val="A6E22E"/>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Cuando le demos </w:t>
      </w:r>
      <w:proofErr w:type="spellStart"/>
      <w:proofErr w:type="gramStart"/>
      <w:r w:rsidRPr="003C65B8">
        <w:rPr>
          <w:rStyle w:val="Textoennegrita"/>
          <w:rFonts w:ascii="Arial" w:hAnsi="Arial" w:cs="Arial"/>
          <w:color w:val="4A4A4A"/>
          <w:sz w:val="21"/>
          <w:szCs w:val="21"/>
        </w:rPr>
        <w:t>click</w:t>
      </w:r>
      <w:proofErr w:type="spellEnd"/>
      <w:proofErr w:type="gramEnd"/>
      <w:r w:rsidRPr="003C65B8">
        <w:rPr>
          <w:rFonts w:ascii="Arial" w:hAnsi="Arial" w:cs="Arial"/>
          <w:color w:val="4A4A4A"/>
          <w:sz w:val="21"/>
          <w:szCs w:val="21"/>
        </w:rPr>
        <w:t> a nuestro botón queremos que el vídeo se reproduzca. Lo hacemos de la siguiente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selector-tag"/>
          <w:b/>
          <w:bCs/>
          <w:color w:val="F92672"/>
          <w:sz w:val="21"/>
          <w:szCs w:val="21"/>
        </w:rPr>
        <w:t>button</w:t>
      </w:r>
      <w:r w:rsidRPr="003C65B8">
        <w:rPr>
          <w:rStyle w:val="hljs-selector-class"/>
          <w:color w:val="FFFFFF"/>
          <w:sz w:val="21"/>
          <w:szCs w:val="21"/>
        </w:rPr>
        <w:t>.onclick</w:t>
      </w:r>
      <w:proofErr w:type="spellEnd"/>
      <w:proofErr w:type="gramEnd"/>
      <w:r w:rsidRPr="003C65B8">
        <w:rPr>
          <w:rStyle w:val="CdigoHTML"/>
          <w:color w:val="FFFFFF"/>
          <w:sz w:val="21"/>
          <w:szCs w:val="21"/>
        </w:rPr>
        <w:t xml:space="preserve"> = ()=&gt;  </w:t>
      </w:r>
      <w:proofErr w:type="spellStart"/>
      <w:r w:rsidRPr="003C65B8">
        <w:rPr>
          <w:rStyle w:val="hljs-selector-tag"/>
          <w:b/>
          <w:bCs/>
          <w:color w:val="F92672"/>
          <w:sz w:val="21"/>
          <w:szCs w:val="21"/>
        </w:rPr>
        <w:t>video</w:t>
      </w:r>
      <w:r w:rsidRPr="003C65B8">
        <w:rPr>
          <w:rStyle w:val="CdigoHTML"/>
          <w:color w:val="FFFFFF"/>
          <w:sz w:val="21"/>
          <w:szCs w:val="21"/>
        </w:rPr>
        <w:t>.play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El </w:t>
      </w:r>
      <w:proofErr w:type="spellStart"/>
      <w:proofErr w:type="gramStart"/>
      <w:r w:rsidRPr="003C65B8">
        <w:rPr>
          <w:rStyle w:val="CdigoHTML"/>
          <w:color w:val="4A4A4A"/>
          <w:sz w:val="21"/>
          <w:szCs w:val="21"/>
        </w:rPr>
        <w:t>video.play</w:t>
      </w:r>
      <w:proofErr w:type="spellEnd"/>
      <w:proofErr w:type="gramEnd"/>
      <w:r w:rsidRPr="003C65B8">
        <w:rPr>
          <w:rStyle w:val="CdigoHTML"/>
          <w:color w:val="4A4A4A"/>
          <w:sz w:val="21"/>
          <w:szCs w:val="21"/>
        </w:rPr>
        <w:t>()</w:t>
      </w:r>
      <w:r w:rsidRPr="003C65B8">
        <w:rPr>
          <w:rFonts w:ascii="Arial" w:hAnsi="Arial" w:cs="Arial"/>
          <w:color w:val="4A4A4A"/>
          <w:sz w:val="21"/>
          <w:szCs w:val="21"/>
        </w:rPr>
        <w:t xml:space="preserve"> se saca de la API que trae el navegador, todos los elementos del DOM traen un API. Para saber </w:t>
      </w:r>
      <w:proofErr w:type="spellStart"/>
      <w:r w:rsidRPr="003C65B8">
        <w:rPr>
          <w:rFonts w:ascii="Arial" w:hAnsi="Arial" w:cs="Arial"/>
          <w:color w:val="4A4A4A"/>
          <w:sz w:val="21"/>
          <w:szCs w:val="21"/>
        </w:rPr>
        <w:t>cuales</w:t>
      </w:r>
      <w:proofErr w:type="spellEnd"/>
      <w:r w:rsidRPr="003C65B8">
        <w:rPr>
          <w:rFonts w:ascii="Arial" w:hAnsi="Arial" w:cs="Arial"/>
          <w:color w:val="4A4A4A"/>
          <w:sz w:val="21"/>
          <w:szCs w:val="21"/>
        </w:rPr>
        <w:t xml:space="preserve"> son las opciones de esta API podemos ir a </w:t>
      </w:r>
      <w:hyperlink r:id="rId16" w:tgtFrame="_blank" w:history="1">
        <w:r w:rsidRPr="003C65B8">
          <w:rPr>
            <w:rStyle w:val="Hipervnculo"/>
            <w:rFonts w:ascii="Arial" w:eastAsiaTheme="majorEastAsia" w:hAnsi="Arial" w:cs="Arial"/>
            <w:color w:val="0791E6"/>
            <w:sz w:val="21"/>
            <w:szCs w:val="21"/>
          </w:rPr>
          <w:t>MDN</w:t>
        </w:r>
      </w:hyperlink>
      <w:r w:rsidRPr="003C65B8">
        <w:rPr>
          <w:rFonts w:ascii="Arial" w:hAnsi="Arial" w:cs="Arial"/>
          <w:color w:val="4A4A4A"/>
          <w:sz w:val="21"/>
          <w:szCs w:val="21"/>
        </w:rPr>
        <w:t> a ver toda la documentación. No podemos darle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de una vez a penas se entre en la página, esto pasa por que los navegadores tienen una seguridad que no permite que esto pase, solo se puede dar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si el usuario tiene la libertad de hacerlo.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Ahora nuestro código no es muy extensible, vamos a lograr esto usando </w:t>
      </w:r>
      <w:r w:rsidRPr="003C65B8">
        <w:rPr>
          <w:rStyle w:val="Textoennegrita"/>
          <w:rFonts w:ascii="Arial" w:hAnsi="Arial" w:cs="Arial"/>
          <w:color w:val="4A4A4A"/>
          <w:sz w:val="21"/>
          <w:szCs w:val="21"/>
        </w:rPr>
        <w:t>prototipado</w:t>
      </w:r>
      <w:r w:rsidRPr="003C65B8">
        <w:rPr>
          <w:rFonts w:ascii="Arial" w:hAnsi="Arial" w:cs="Arial"/>
          <w:color w:val="4A4A4A"/>
          <w:sz w:val="21"/>
          <w:szCs w:val="21"/>
        </w:rPr>
        <w:t>. Para hacerlo extensible se pueden usar </w:t>
      </w:r>
      <w:r w:rsidRPr="003C65B8">
        <w:rPr>
          <w:rStyle w:val="CdigoHTML"/>
          <w:color w:val="4A4A4A"/>
          <w:sz w:val="21"/>
          <w:szCs w:val="21"/>
        </w:rPr>
        <w:t>clases</w:t>
      </w:r>
      <w:r w:rsidRPr="003C65B8">
        <w:rPr>
          <w:rFonts w:ascii="Arial" w:hAnsi="Arial" w:cs="Arial"/>
          <w:color w:val="4A4A4A"/>
          <w:sz w:val="21"/>
          <w:szCs w:val="21"/>
        </w:rPr>
        <w:t>, pero en este caso usaremos </w:t>
      </w:r>
      <w:proofErr w:type="spellStart"/>
      <w:r w:rsidRPr="003C65B8">
        <w:rPr>
          <w:rStyle w:val="CdigoHTML"/>
          <w:color w:val="4A4A4A"/>
          <w:sz w:val="21"/>
          <w:szCs w:val="21"/>
        </w:rPr>
        <w:t>protitype</w:t>
      </w:r>
      <w:proofErr w:type="spellEnd"/>
      <w:r w:rsidRPr="003C65B8">
        <w:rPr>
          <w:rFonts w:ascii="Arial" w:hAnsi="Arial" w:cs="Arial"/>
          <w:color w:val="4A4A4A"/>
          <w:sz w:val="21"/>
          <w:szCs w:val="21"/>
        </w:rPr>
        <w:t>, usaremos el siguiente código para lograrlo.</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CdigoHTML"/>
          <w:color w:val="FFFFFF"/>
          <w:sz w:val="21"/>
          <w:szCs w:val="21"/>
          <w:lang w:val="en-US"/>
        </w:rPr>
        <w:t>video.play</w:t>
      </w:r>
      <w:proofErr w:type="spellEnd"/>
      <w:proofErr w:type="gram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lastRenderedPageBreak/>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B323E1" w:rsidRDefault="003C65B8" w:rsidP="003C65B8">
      <w:pPr>
        <w:pStyle w:val="HTMLconformatoprevio"/>
        <w:shd w:val="clear" w:color="auto" w:fill="333333"/>
        <w:rPr>
          <w:rStyle w:val="CdigoHTML"/>
          <w:color w:val="FFFFFF"/>
          <w:sz w:val="21"/>
          <w:szCs w:val="21"/>
          <w:lang w:val="en-US"/>
        </w:rPr>
      </w:pPr>
      <w:proofErr w:type="spellStart"/>
      <w:proofErr w:type="gramStart"/>
      <w:r w:rsidRPr="00B323E1">
        <w:rPr>
          <w:rStyle w:val="CdigoHTML"/>
          <w:color w:val="FFFFFF"/>
          <w:sz w:val="21"/>
          <w:szCs w:val="21"/>
          <w:lang w:val="en-US"/>
        </w:rPr>
        <w:t>button.onclick</w:t>
      </w:r>
      <w:proofErr w:type="spellEnd"/>
      <w:proofErr w:type="gramEnd"/>
      <w:r w:rsidRPr="00B323E1">
        <w:rPr>
          <w:rStyle w:val="CdigoHTML"/>
          <w:color w:val="FFFFFF"/>
          <w:sz w:val="21"/>
          <w:szCs w:val="21"/>
          <w:lang w:val="en-US"/>
        </w:rPr>
        <w:t xml:space="preserve"> = () =&gt;  </w:t>
      </w:r>
      <w:proofErr w:type="spellStart"/>
      <w:r w:rsidRPr="00B323E1">
        <w:rPr>
          <w:rStyle w:val="CdigoHTML"/>
          <w:color w:val="FFFFFF"/>
          <w:sz w:val="21"/>
          <w:szCs w:val="21"/>
          <w:lang w:val="en-US"/>
        </w:rPr>
        <w:t>player.play</w:t>
      </w:r>
      <w:proofErr w:type="spellEnd"/>
      <w:r w:rsidRPr="00B323E1">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Creamos una función llamada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nos servirá como prototipo.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le asignamos una función llamada </w:t>
      </w:r>
      <w:proofErr w:type="spellStart"/>
      <w:r w:rsidRPr="003C65B8">
        <w:rPr>
          <w:rStyle w:val="CdigoHTML"/>
          <w:color w:val="4A4A4A"/>
          <w:sz w:val="21"/>
          <w:szCs w:val="21"/>
        </w:rPr>
        <w:t>play</w:t>
      </w:r>
      <w:proofErr w:type="spellEnd"/>
      <w:r w:rsidRPr="003C65B8">
        <w:rPr>
          <w:rFonts w:ascii="Arial" w:hAnsi="Arial" w:cs="Arial"/>
          <w:color w:val="4A4A4A"/>
          <w:sz w:val="21"/>
          <w:szCs w:val="21"/>
        </w:rPr>
        <w:t> usando </w:t>
      </w:r>
      <w:proofErr w:type="spellStart"/>
      <w:r w:rsidRPr="003C65B8">
        <w:rPr>
          <w:rStyle w:val="CdigoHTML"/>
          <w:color w:val="4A4A4A"/>
          <w:sz w:val="21"/>
          <w:szCs w:val="21"/>
        </w:rPr>
        <w:t>prototype</w:t>
      </w:r>
      <w:proofErr w:type="spellEnd"/>
      <w:r w:rsidRPr="003C65B8">
        <w:rPr>
          <w:rFonts w:ascii="Arial" w:hAnsi="Arial" w:cs="Arial"/>
          <w:color w:val="4A4A4A"/>
          <w:sz w:val="21"/>
          <w:szCs w:val="21"/>
        </w:rPr>
        <w:t>. Esta función le dará inicio al video.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Luego con el botón se acciona una función llamada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que es una instancia del prototipo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creamos. La instancia se crea usando la palabra </w:t>
      </w:r>
      <w:r w:rsidRPr="003C65B8">
        <w:rPr>
          <w:rStyle w:val="CdigoHTML"/>
          <w:color w:val="4A4A4A"/>
          <w:sz w:val="21"/>
          <w:szCs w:val="21"/>
        </w:rPr>
        <w:t>new</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Hagámoslo más reutilizable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que nuestro código sea más reutilizable debemos hacerlo de esta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hljs-params"/>
          <w:color w:val="FFFFFF"/>
          <w:sz w:val="21"/>
          <w:szCs w:val="21"/>
          <w:lang w:val="en-US"/>
        </w:rPr>
        <w:t>config</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spellEnd"/>
      <w:proofErr w:type="gramEnd"/>
      <w:r w:rsidRPr="003C65B8">
        <w:rPr>
          <w:rStyle w:val="CdigoHTML"/>
          <w:color w:val="FFFFFF"/>
          <w:sz w:val="21"/>
          <w:szCs w:val="21"/>
          <w:lang w:val="en-US"/>
        </w:rPr>
        <w:t xml:space="preserve"> = </w:t>
      </w:r>
      <w:proofErr w:type="spellStart"/>
      <w:r w:rsidRPr="003C65B8">
        <w:rPr>
          <w:rStyle w:val="CdigoHTML"/>
          <w:color w:val="FFFFFF"/>
          <w:sz w:val="21"/>
          <w:szCs w:val="21"/>
          <w:lang w:val="en-US"/>
        </w:rPr>
        <w:t>config.el</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 xml:space="preserve">({ </w:t>
      </w:r>
      <w:r w:rsidRPr="003C65B8">
        <w:rPr>
          <w:rStyle w:val="hljs-attribute"/>
          <w:color w:val="BF79DB"/>
          <w:sz w:val="21"/>
          <w:szCs w:val="21"/>
          <w:lang w:val="en-US"/>
        </w:rPr>
        <w:t>el</w:t>
      </w:r>
      <w:r w:rsidRPr="003C65B8">
        <w:rPr>
          <w:rStyle w:val="CdigoHTML"/>
          <w:color w:val="FFFFFF"/>
          <w:sz w:val="21"/>
          <w:szCs w:val="21"/>
          <w:lang w:val="en-US"/>
        </w:rPr>
        <w:t>:  video });</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CdigoHTML"/>
          <w:color w:val="FFFFFF"/>
          <w:sz w:val="21"/>
          <w:szCs w:val="21"/>
        </w:rPr>
        <w:t>button.onclick</w:t>
      </w:r>
      <w:proofErr w:type="spellEnd"/>
      <w:proofErr w:type="gramEnd"/>
      <w:r w:rsidRPr="003C65B8">
        <w:rPr>
          <w:rStyle w:val="CdigoHTML"/>
          <w:color w:val="FFFFFF"/>
          <w:sz w:val="21"/>
          <w:szCs w:val="21"/>
        </w:rPr>
        <w:t xml:space="preserve"> = () =&gt;  </w:t>
      </w:r>
      <w:proofErr w:type="spellStart"/>
      <w:r w:rsidRPr="003C65B8">
        <w:rPr>
          <w:rStyle w:val="CdigoHTML"/>
          <w:color w:val="FFFFFF"/>
          <w:sz w:val="21"/>
          <w:szCs w:val="21"/>
        </w:rPr>
        <w:t>player.play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nuestra función madre o prototipo le pasamos una configuración. Esta configuración lo que va a tener es el elemento </w:t>
      </w:r>
      <w:r w:rsidRPr="003C65B8">
        <w:rPr>
          <w:rStyle w:val="CdigoHTML"/>
          <w:color w:val="4A4A4A"/>
          <w:sz w:val="21"/>
          <w:szCs w:val="21"/>
        </w:rPr>
        <w:t>video</w:t>
      </w:r>
      <w:r w:rsidRPr="003C65B8">
        <w:rPr>
          <w:rFonts w:ascii="Arial" w:hAnsi="Arial" w:cs="Arial"/>
          <w:color w:val="4A4A4A"/>
          <w:sz w:val="21"/>
          <w:szCs w:val="21"/>
        </w:rPr>
        <w:t> original. Le asignamos a </w:t>
      </w:r>
      <w:proofErr w:type="spellStart"/>
      <w:proofErr w:type="gramStart"/>
      <w:r w:rsidRPr="003C65B8">
        <w:rPr>
          <w:rStyle w:val="CdigoHTML"/>
          <w:color w:val="4A4A4A"/>
          <w:sz w:val="21"/>
          <w:szCs w:val="21"/>
        </w:rPr>
        <w:t>this.media</w:t>
      </w:r>
      <w:proofErr w:type="spellEnd"/>
      <w:proofErr w:type="gramEnd"/>
      <w:r w:rsidRPr="003C65B8">
        <w:rPr>
          <w:rFonts w:ascii="Arial" w:hAnsi="Arial" w:cs="Arial"/>
          <w:color w:val="4A4A4A"/>
          <w:sz w:val="21"/>
          <w:szCs w:val="21"/>
        </w:rPr>
        <w:t> el elemento </w:t>
      </w:r>
      <w:r w:rsidRPr="003C65B8">
        <w:rPr>
          <w:rStyle w:val="CdigoHTML"/>
          <w:color w:val="4A4A4A"/>
          <w:sz w:val="21"/>
          <w:szCs w:val="21"/>
        </w:rPr>
        <w:t>video</w:t>
      </w: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la función extendida le asignamos </w:t>
      </w:r>
      <w:proofErr w:type="spellStart"/>
      <w:proofErr w:type="gramStart"/>
      <w:r w:rsidRPr="003C65B8">
        <w:rPr>
          <w:rStyle w:val="CdigoHTML"/>
          <w:color w:val="4A4A4A"/>
          <w:sz w:val="21"/>
          <w:szCs w:val="21"/>
        </w:rPr>
        <w:t>play</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w:t>
      </w:r>
      <w:proofErr w:type="spellStart"/>
      <w:r w:rsidRPr="003C65B8">
        <w:rPr>
          <w:rStyle w:val="CdigoHTML"/>
          <w:color w:val="4A4A4A"/>
          <w:sz w:val="21"/>
          <w:szCs w:val="21"/>
        </w:rPr>
        <w:t>this.media</w:t>
      </w:r>
      <w:proofErr w:type="spellEnd"/>
      <w:r w:rsidRPr="003C65B8">
        <w:rPr>
          <w:rFonts w:ascii="Arial" w:hAnsi="Arial" w:cs="Arial"/>
          <w:color w:val="4A4A4A"/>
          <w:sz w:val="21"/>
          <w:szCs w:val="21"/>
        </w:rPr>
        <w:t> para que se ejecute cuando presionemos el botón.</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En nuestra función especial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es una instancia del prototipo le asignaremos el valor de </w:t>
      </w:r>
      <w:r w:rsidRPr="003C65B8">
        <w:rPr>
          <w:rStyle w:val="CdigoHTML"/>
          <w:color w:val="4A4A4A"/>
          <w:sz w:val="21"/>
          <w:szCs w:val="21"/>
        </w:rPr>
        <w:t>video</w:t>
      </w:r>
      <w:r w:rsidRPr="003C65B8">
        <w:rPr>
          <w:rFonts w:ascii="Arial" w:hAnsi="Arial" w:cs="Arial"/>
          <w:color w:val="4A4A4A"/>
          <w:sz w:val="21"/>
          <w:szCs w:val="21"/>
        </w:rPr>
        <w:t> para que lo reciba en configuración. Esto lo haremos con </w:t>
      </w:r>
      <w:proofErr w:type="spellStart"/>
      <w:r w:rsidRPr="003C65B8">
        <w:rPr>
          <w:rStyle w:val="Textoennegrita"/>
          <w:rFonts w:ascii="Arial" w:hAnsi="Arial" w:cs="Arial"/>
          <w:color w:val="4A4A4A"/>
          <w:sz w:val="21"/>
          <w:szCs w:val="21"/>
        </w:rPr>
        <w:t>destructuración</w:t>
      </w:r>
      <w:proofErr w:type="spellEnd"/>
      <w:r w:rsidRPr="003C65B8">
        <w:rPr>
          <w:rStyle w:val="Textoennegrita"/>
          <w:rFonts w:ascii="Arial" w:hAnsi="Arial" w:cs="Arial"/>
          <w:color w:val="4A4A4A"/>
          <w:sz w:val="21"/>
          <w:szCs w:val="21"/>
        </w:rPr>
        <w:t xml:space="preserve"> de objetos</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Acá no podemos usar </w:t>
      </w:r>
      <w:proofErr w:type="spellStart"/>
      <w:r w:rsidRPr="003C65B8">
        <w:rPr>
          <w:rStyle w:val="Textoennegrita"/>
          <w:rFonts w:ascii="Arial" w:hAnsi="Arial" w:cs="Arial"/>
          <w:i/>
          <w:iCs/>
          <w:color w:val="4A4A4A"/>
          <w:sz w:val="21"/>
          <w:szCs w:val="21"/>
        </w:rPr>
        <w:t>arrow</w:t>
      </w:r>
      <w:proofErr w:type="spellEnd"/>
      <w:r w:rsidRPr="003C65B8">
        <w:rPr>
          <w:rStyle w:val="Textoennegrita"/>
          <w:rFonts w:ascii="Arial" w:hAnsi="Arial" w:cs="Arial"/>
          <w:i/>
          <w:iCs/>
          <w:color w:val="4A4A4A"/>
          <w:sz w:val="21"/>
          <w:szCs w:val="21"/>
        </w:rPr>
        <w:t xml:space="preserve"> </w:t>
      </w:r>
      <w:proofErr w:type="spellStart"/>
      <w:r w:rsidRPr="003C65B8">
        <w:rPr>
          <w:rStyle w:val="Textoennegrita"/>
          <w:rFonts w:ascii="Arial" w:hAnsi="Arial" w:cs="Arial"/>
          <w:i/>
          <w:iCs/>
          <w:color w:val="4A4A4A"/>
          <w:sz w:val="21"/>
          <w:szCs w:val="21"/>
        </w:rPr>
        <w:t>function</w:t>
      </w:r>
      <w:proofErr w:type="spellEnd"/>
      <w:r w:rsidRPr="003C65B8">
        <w:rPr>
          <w:rFonts w:ascii="Arial" w:hAnsi="Arial" w:cs="Arial"/>
          <w:color w:val="4A4A4A"/>
          <w:sz w:val="21"/>
          <w:szCs w:val="21"/>
        </w:rPr>
        <w:t> por que el valor de </w:t>
      </w:r>
      <w:proofErr w:type="spellStart"/>
      <w:r w:rsidRPr="003C65B8">
        <w:rPr>
          <w:rStyle w:val="CdigoHTML"/>
          <w:color w:val="4A4A4A"/>
          <w:sz w:val="21"/>
          <w:szCs w:val="21"/>
        </w:rPr>
        <w:t>this</w:t>
      </w:r>
      <w:proofErr w:type="spellEnd"/>
      <w:r w:rsidRPr="003C65B8">
        <w:rPr>
          <w:rFonts w:ascii="Arial" w:hAnsi="Arial" w:cs="Arial"/>
          <w:color w:val="4A4A4A"/>
          <w:sz w:val="21"/>
          <w:szCs w:val="21"/>
        </w:rPr>
        <w:t> es global. Más adelante se verá con más detalle.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agregarle la funcionalidad de </w:t>
      </w:r>
      <w:r w:rsidRPr="003C65B8">
        <w:rPr>
          <w:rStyle w:val="nfasis"/>
          <w:rFonts w:ascii="Arial" w:eastAsiaTheme="majorEastAsia" w:hAnsi="Arial" w:cs="Arial"/>
          <w:color w:val="4A4A4A"/>
          <w:sz w:val="21"/>
          <w:szCs w:val="21"/>
        </w:rPr>
        <w:t>pausa</w:t>
      </w:r>
      <w:r w:rsidRPr="003C65B8">
        <w:rPr>
          <w:rFonts w:ascii="Arial" w:hAnsi="Arial" w:cs="Arial"/>
          <w:color w:val="4A4A4A"/>
          <w:sz w:val="21"/>
          <w:szCs w:val="21"/>
        </w:rPr>
        <w:t> y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con el mismo botón, debemos condicionar la función </w:t>
      </w:r>
      <w:proofErr w:type="spellStart"/>
      <w:r w:rsidRPr="003C65B8">
        <w:rPr>
          <w:rStyle w:val="CdigoHTML"/>
          <w:color w:val="4A4A4A"/>
          <w:sz w:val="21"/>
          <w:szCs w:val="21"/>
        </w:rPr>
        <w:t>play</w:t>
      </w:r>
      <w:proofErr w:type="spellEnd"/>
      <w:r w:rsidRPr="003C65B8">
        <w:rPr>
          <w:rFonts w:ascii="Arial" w:hAnsi="Arial" w:cs="Arial"/>
          <w:color w:val="4A4A4A"/>
          <w:sz w:val="21"/>
          <w:szCs w:val="21"/>
        </w:rPr>
        <w:t> de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de la siguiente manera:</w:t>
      </w: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keyword"/>
          <w:b/>
          <w:bCs/>
          <w:color w:val="F92672"/>
          <w:sz w:val="21"/>
          <w:szCs w:val="21"/>
          <w:lang w:val="en-US"/>
        </w:rPr>
        <w:t>if</w:t>
      </w:r>
      <w:r w:rsidRPr="003C65B8">
        <w:rPr>
          <w:rStyle w:val="CdigoHTML"/>
          <w:color w:val="FFFFFF"/>
          <w:sz w:val="21"/>
          <w:szCs w:val="21"/>
          <w:lang w:val="en-US"/>
        </w:rPr>
        <w:t>(</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.paused</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 </w:t>
      </w:r>
      <w:r w:rsidRPr="003C65B8">
        <w:rPr>
          <w:rStyle w:val="hljs-keyword"/>
          <w:b/>
          <w:bCs/>
          <w:color w:val="F92672"/>
          <w:sz w:val="21"/>
          <w:szCs w:val="21"/>
          <w:lang w:val="en-US"/>
        </w:rPr>
        <w:t>else</w:t>
      </w: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w:t>
      </w:r>
      <w:proofErr w:type="spellEnd"/>
      <w:r w:rsidRPr="003C65B8">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B323E1">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rPr>
      </w:pPr>
      <w:r w:rsidRPr="00B323E1">
        <w:rPr>
          <w:rStyle w:val="CdigoHTML"/>
          <w:color w:val="FFFFFF"/>
          <w:sz w:val="21"/>
          <w:szCs w:val="21"/>
          <w:lang w:val="en-US"/>
        </w:rPr>
        <w:t xml:space="preserve"> </w:t>
      </w:r>
      <w:r w:rsidRPr="003C65B8">
        <w:rPr>
          <w:rStyle w:val="hljs-comment"/>
          <w:color w:val="75715E"/>
          <w:sz w:val="21"/>
          <w:szCs w:val="21"/>
        </w:rPr>
        <w:t>// o podemos usar lo siguiente:</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rPr>
        <w:t xml:space="preserve"> </w:t>
      </w:r>
      <w:r w:rsidRPr="003C65B8">
        <w:rPr>
          <w:rStyle w:val="hljs-comment"/>
          <w:color w:val="75715E"/>
          <w:sz w:val="21"/>
          <w:szCs w:val="21"/>
          <w:lang w:val="en-US"/>
        </w:rPr>
        <w:t xml:space="preserve">// </w:t>
      </w:r>
      <w:proofErr w:type="spellStart"/>
      <w:proofErr w:type="gramStart"/>
      <w:r w:rsidRPr="003C65B8">
        <w:rPr>
          <w:rStyle w:val="hljs-comment"/>
          <w:color w:val="75715E"/>
          <w:sz w:val="21"/>
          <w:szCs w:val="21"/>
          <w:lang w:val="en-US"/>
        </w:rPr>
        <w:t>this.media</w:t>
      </w:r>
      <w:proofErr w:type="gramEnd"/>
      <w:r w:rsidRPr="003C65B8">
        <w:rPr>
          <w:rStyle w:val="hljs-comment"/>
          <w:color w:val="75715E"/>
          <w:sz w:val="21"/>
          <w:szCs w:val="21"/>
          <w:lang w:val="en-US"/>
        </w:rPr>
        <w:t>.paused</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this.media.play</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this.media.pause</w:t>
      </w:r>
      <w:proofErr w:type="spellEnd"/>
      <w:r w:rsidRPr="003C65B8">
        <w:rPr>
          <w:rStyle w:val="hljs-comment"/>
          <w:color w:val="75715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Fonts w:ascii="Courier New" w:hAnsi="Courier New" w:cs="Courier New"/>
          <w:color w:val="FFFFFF"/>
          <w:sz w:val="21"/>
          <w:szCs w:val="21"/>
        </w:rPr>
      </w:pPr>
      <w:r w:rsidRPr="003C65B8">
        <w:rPr>
          <w:rStyle w:val="CdigoHTML"/>
          <w:color w:val="FFFFFF"/>
          <w:sz w:val="21"/>
          <w:szCs w:val="21"/>
        </w:rPr>
        <w:t>};</w:t>
      </w:r>
    </w:p>
    <w:p w:rsidR="003C65B8" w:rsidRDefault="00BD4652" w:rsidP="00BD4652">
      <w:pPr>
        <w:pStyle w:val="Ttulo"/>
        <w:rPr>
          <w:b/>
          <w:bCs/>
          <w:sz w:val="36"/>
          <w:szCs w:val="36"/>
        </w:rPr>
      </w:pPr>
      <w:r w:rsidRPr="00BD4652">
        <w:rPr>
          <w:b/>
          <w:bCs/>
          <w:sz w:val="36"/>
          <w:szCs w:val="36"/>
        </w:rPr>
        <w:lastRenderedPageBreak/>
        <w:t>Repaso de Conceptos Fundamentales</w:t>
      </w:r>
    </w:p>
    <w:p w:rsidR="00BD4652" w:rsidRDefault="006E02E0" w:rsidP="006E02E0">
      <w:pPr>
        <w:pStyle w:val="Ttulo1"/>
      </w:pPr>
      <w:r w:rsidRPr="006E02E0">
        <w:t>Cómo llega un script al navegador</w:t>
      </w:r>
    </w:p>
    <w:p w:rsidR="000A355E" w:rsidRPr="000A355E" w:rsidRDefault="000A355E" w:rsidP="000A355E">
      <w:pPr>
        <w:spacing w:before="0" w:line="240" w:lineRule="auto"/>
        <w:jc w:val="both"/>
        <w:rPr>
          <w:sz w:val="21"/>
          <w:szCs w:val="21"/>
          <w:lang w:val="es-MX"/>
        </w:rPr>
      </w:pPr>
      <w:r w:rsidRPr="000A355E">
        <w:rPr>
          <w:sz w:val="21"/>
          <w:szCs w:val="21"/>
          <w:lang w:val="es-MX"/>
        </w:rPr>
        <w:t>El **DOM **es la representación que hace el navegador de un documento HTML.</w:t>
      </w:r>
    </w:p>
    <w:p w:rsidR="000A355E" w:rsidRPr="000A355E" w:rsidRDefault="000A355E" w:rsidP="000A355E">
      <w:pPr>
        <w:spacing w:before="0" w:line="240" w:lineRule="auto"/>
        <w:jc w:val="both"/>
        <w:rPr>
          <w:sz w:val="21"/>
          <w:szCs w:val="21"/>
          <w:lang w:val="es-MX"/>
        </w:rPr>
      </w:pPr>
      <w:r w:rsidRPr="000A355E">
        <w:rPr>
          <w:sz w:val="21"/>
          <w:szCs w:val="21"/>
          <w:lang w:val="es-MX"/>
        </w:rPr>
        <w:t>El navegador interpreta el archivo HTML y cuando termina de transformarlo al DOM se dispara el evento </w:t>
      </w:r>
      <w:proofErr w:type="spellStart"/>
      <w:r w:rsidRPr="000A355E">
        <w:rPr>
          <w:b/>
          <w:bCs/>
          <w:sz w:val="21"/>
          <w:szCs w:val="21"/>
          <w:lang w:val="es-MX"/>
        </w:rPr>
        <w:t>DOMContentLoaded</w:t>
      </w:r>
      <w:proofErr w:type="spellEnd"/>
      <w:r w:rsidRPr="000A355E">
        <w:rPr>
          <w:sz w:val="21"/>
          <w:szCs w:val="21"/>
          <w:lang w:val="es-MX"/>
        </w:rPr>
        <w:t> lo que significa que todo el documento está disponible para ser manipulado.</w:t>
      </w:r>
    </w:p>
    <w:p w:rsidR="000A355E" w:rsidRPr="000A355E" w:rsidRDefault="000A355E" w:rsidP="000A355E">
      <w:pPr>
        <w:spacing w:before="0" w:line="240" w:lineRule="auto"/>
        <w:jc w:val="both"/>
        <w:rPr>
          <w:sz w:val="21"/>
          <w:szCs w:val="21"/>
          <w:lang w:val="es-MX"/>
        </w:rPr>
      </w:pPr>
      <w:r w:rsidRPr="000A355E">
        <w:rPr>
          <w:sz w:val="21"/>
          <w:szCs w:val="21"/>
          <w:lang w:val="es-MX"/>
        </w:rPr>
        <w:t>Todo script que carguemos en nuestra página tiene un llamado y una ejecución.</w:t>
      </w:r>
    </w:p>
    <w:p w:rsidR="000A355E" w:rsidRPr="000A355E" w:rsidRDefault="000A355E" w:rsidP="000A355E">
      <w:pPr>
        <w:spacing w:before="0" w:line="240" w:lineRule="auto"/>
        <w:jc w:val="both"/>
        <w:rPr>
          <w:sz w:val="21"/>
          <w:szCs w:val="21"/>
          <w:lang w:val="es-MX"/>
        </w:rPr>
      </w:pPr>
      <w:r w:rsidRPr="000A355E">
        <w:rPr>
          <w:sz w:val="21"/>
          <w:szCs w:val="21"/>
          <w:lang w:val="es-MX"/>
        </w:rPr>
        <w:t>Tanto con </w:t>
      </w:r>
      <w:proofErr w:type="spellStart"/>
      <w:r w:rsidRPr="000A355E">
        <w:rPr>
          <w:b/>
          <w:bCs/>
          <w:sz w:val="21"/>
          <w:szCs w:val="21"/>
          <w:lang w:val="es-MX"/>
        </w:rPr>
        <w:t>async</w:t>
      </w:r>
      <w:proofErr w:type="spellEnd"/>
      <w:r w:rsidRPr="000A355E">
        <w:rPr>
          <w:sz w:val="21"/>
          <w:szCs w:val="21"/>
          <w:lang w:val="es-MX"/>
        </w:rPr>
        <w:t> como </w:t>
      </w:r>
      <w:proofErr w:type="spellStart"/>
      <w:r w:rsidRPr="000A355E">
        <w:rPr>
          <w:b/>
          <w:bCs/>
          <w:sz w:val="21"/>
          <w:szCs w:val="21"/>
          <w:lang w:val="es-MX"/>
        </w:rPr>
        <w:t>defer</w:t>
      </w:r>
      <w:proofErr w:type="spellEnd"/>
      <w:r w:rsidRPr="000A355E">
        <w:rPr>
          <w:sz w:val="21"/>
          <w:szCs w:val="21"/>
          <w:lang w:val="es-MX"/>
        </w:rPr>
        <w:t xml:space="preserve"> podemos hacer llamados </w:t>
      </w:r>
      <w:proofErr w:type="gramStart"/>
      <w:r w:rsidRPr="000A355E">
        <w:rPr>
          <w:sz w:val="21"/>
          <w:szCs w:val="21"/>
          <w:lang w:val="es-MX"/>
        </w:rPr>
        <w:t>asíncronos</w:t>
      </w:r>
      <w:proofErr w:type="gramEnd"/>
      <w:r w:rsidRPr="000A355E">
        <w:rPr>
          <w:sz w:val="21"/>
          <w:szCs w:val="21"/>
          <w:lang w:val="es-MX"/>
        </w:rPr>
        <w:t xml:space="preserve"> pero tiene sus diferencias:</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async</w:t>
      </w:r>
      <w:proofErr w:type="spellEnd"/>
      <w:r w:rsidRPr="000A355E">
        <w:rPr>
          <w:sz w:val="21"/>
          <w:szCs w:val="21"/>
          <w:lang w:val="es-MX"/>
        </w:rPr>
        <w:t xml:space="preserve">. Con </w:t>
      </w:r>
      <w:proofErr w:type="spellStart"/>
      <w:r w:rsidRPr="000A355E">
        <w:rPr>
          <w:sz w:val="21"/>
          <w:szCs w:val="21"/>
          <w:lang w:val="es-MX"/>
        </w:rPr>
        <w:t>async</w:t>
      </w:r>
      <w:proofErr w:type="spellEnd"/>
      <w:r w:rsidRPr="000A355E">
        <w:rPr>
          <w:sz w:val="21"/>
          <w:szCs w:val="21"/>
          <w:lang w:val="es-MX"/>
        </w:rPr>
        <w:t xml:space="preserve"> podemos hacer la petición de forma asíncrona y no vamos a detener la carga del DOM hasta que se haga la ejecución del código.</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defer</w:t>
      </w:r>
      <w:proofErr w:type="spellEnd"/>
      <w:r w:rsidRPr="000A355E">
        <w:rPr>
          <w:sz w:val="21"/>
          <w:szCs w:val="21"/>
          <w:lang w:val="es-MX"/>
        </w:rPr>
        <w:t xml:space="preserve">. La petición es igual asíncrona como en el </w:t>
      </w:r>
      <w:proofErr w:type="spellStart"/>
      <w:proofErr w:type="gramStart"/>
      <w:r w:rsidRPr="000A355E">
        <w:rPr>
          <w:sz w:val="21"/>
          <w:szCs w:val="21"/>
          <w:lang w:val="es-MX"/>
        </w:rPr>
        <w:t>async</w:t>
      </w:r>
      <w:proofErr w:type="spellEnd"/>
      <w:proofErr w:type="gramEnd"/>
      <w:r w:rsidRPr="000A355E">
        <w:rPr>
          <w:sz w:val="21"/>
          <w:szCs w:val="21"/>
          <w:lang w:val="es-MX"/>
        </w:rPr>
        <w:t xml:space="preserve"> pero va a deferir la ejecución del </w:t>
      </w:r>
      <w:proofErr w:type="spellStart"/>
      <w:r w:rsidRPr="000A355E">
        <w:rPr>
          <w:sz w:val="21"/>
          <w:szCs w:val="21"/>
          <w:lang w:val="es-MX"/>
        </w:rPr>
        <w:t>Javascript</w:t>
      </w:r>
      <w:proofErr w:type="spellEnd"/>
      <w:r w:rsidRPr="000A355E">
        <w:rPr>
          <w:sz w:val="21"/>
          <w:szCs w:val="21"/>
          <w:lang w:val="es-MX"/>
        </w:rPr>
        <w:t xml:space="preserve"> hasta el final de que se cargue todo el documento.</w:t>
      </w:r>
    </w:p>
    <w:p w:rsidR="000A355E" w:rsidRPr="000A355E" w:rsidRDefault="000A355E" w:rsidP="000A355E">
      <w:pPr>
        <w:spacing w:before="0" w:line="240" w:lineRule="auto"/>
        <w:jc w:val="both"/>
        <w:rPr>
          <w:sz w:val="21"/>
          <w:szCs w:val="21"/>
          <w:lang w:val="es-MX"/>
        </w:rPr>
      </w:pPr>
      <w:r w:rsidRPr="000A355E">
        <w:rPr>
          <w:sz w:val="21"/>
          <w:szCs w:val="21"/>
          <w:lang w:val="es-MX"/>
        </w:rPr>
        <w:t xml:space="preserve">Hay que tener en cuenta que cuando carga una página y se encuentra un script a ejecutar toda la carga se detiene. Por eso se recomienda agregar tus scripts justo antes de cerrar el </w:t>
      </w:r>
      <w:proofErr w:type="spellStart"/>
      <w:r w:rsidRPr="000A355E">
        <w:rPr>
          <w:sz w:val="21"/>
          <w:szCs w:val="21"/>
          <w:lang w:val="es-MX"/>
        </w:rPr>
        <w:t>body</w:t>
      </w:r>
      <w:proofErr w:type="spellEnd"/>
      <w:r w:rsidRPr="000A355E">
        <w:rPr>
          <w:sz w:val="21"/>
          <w:szCs w:val="21"/>
          <w:lang w:val="es-MX"/>
        </w:rPr>
        <w:t xml:space="preserve"> para que todo el documento esté disponible.</w:t>
      </w:r>
    </w:p>
    <w:p w:rsidR="000A355E" w:rsidRPr="000A355E" w:rsidRDefault="000A355E" w:rsidP="000A355E">
      <w:pPr>
        <w:rPr>
          <w:lang w:val="es-MX"/>
        </w:rPr>
      </w:pPr>
    </w:p>
    <w:p w:rsidR="006E02E0" w:rsidRDefault="000A355E" w:rsidP="000A355E">
      <w:pPr>
        <w:jc w:val="center"/>
      </w:pPr>
      <w:r>
        <w:rPr>
          <w:noProof/>
        </w:rPr>
        <w:lastRenderedPageBreak/>
        <w:drawing>
          <wp:inline distT="0" distB="0" distL="0" distR="0">
            <wp:extent cx="1986280" cy="918322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74" t="2511" r="5279" b="2963"/>
                    <a:stretch/>
                  </pic:blipFill>
                  <pic:spPr bwMode="auto">
                    <a:xfrm>
                      <a:off x="0" y="0"/>
                      <a:ext cx="1990583" cy="9203115"/>
                    </a:xfrm>
                    <a:prstGeom prst="rect">
                      <a:avLst/>
                    </a:prstGeom>
                    <a:noFill/>
                    <a:ln>
                      <a:noFill/>
                    </a:ln>
                    <a:extLst>
                      <a:ext uri="{53640926-AAD7-44D8-BBD7-CCE9431645EC}">
                        <a14:shadowObscured xmlns:a14="http://schemas.microsoft.com/office/drawing/2010/main"/>
                      </a:ext>
                    </a:extLst>
                  </pic:spPr>
                </pic:pic>
              </a:graphicData>
            </a:graphic>
          </wp:inline>
        </w:drawing>
      </w:r>
    </w:p>
    <w:p w:rsidR="00C4132B" w:rsidRDefault="00C4132B" w:rsidP="00C4132B">
      <w:pPr>
        <w:pStyle w:val="Ttulo1"/>
      </w:pPr>
      <w:r>
        <w:lastRenderedPageBreak/>
        <w:t>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El </w:t>
      </w:r>
      <w:proofErr w:type="spellStart"/>
      <w:r w:rsidRPr="00E036B2">
        <w:rPr>
          <w:rStyle w:val="Textoennegrita"/>
          <w:rFonts w:ascii="Arial" w:hAnsi="Arial" w:cs="Arial"/>
          <w:color w:val="273B47"/>
          <w:sz w:val="21"/>
          <w:szCs w:val="21"/>
        </w:rPr>
        <w:t>Scope</w:t>
      </w:r>
      <w:proofErr w:type="spellEnd"/>
      <w:r w:rsidRPr="00E036B2">
        <w:rPr>
          <w:rFonts w:ascii="Arial" w:hAnsi="Arial" w:cs="Arial"/>
          <w:color w:val="273B47"/>
          <w:sz w:val="21"/>
          <w:szCs w:val="21"/>
        </w:rPr>
        <w:t> o ámbito es lo que define el tiempo de vida de una variable, en que partes de nuestro código pueden ser usadas.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Global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Variables disponibles de forma global se usa la palabra </w:t>
      </w:r>
      <w:proofErr w:type="spellStart"/>
      <w:r w:rsidRPr="00E036B2">
        <w:rPr>
          <w:rStyle w:val="nfasis"/>
          <w:rFonts w:ascii="Arial" w:eastAsiaTheme="majorEastAsia" w:hAnsi="Arial" w:cs="Arial"/>
          <w:color w:val="273B47"/>
          <w:sz w:val="21"/>
          <w:szCs w:val="21"/>
        </w:rPr>
        <w:t>var</w:t>
      </w:r>
      <w:proofErr w:type="spellEnd"/>
      <w:r w:rsidRPr="00E036B2">
        <w:rPr>
          <w:rFonts w:ascii="Arial" w:hAnsi="Arial" w:cs="Arial"/>
          <w:color w:val="273B47"/>
          <w:sz w:val="21"/>
          <w:szCs w:val="21"/>
        </w:rPr>
        <w:t>, son accesibles por todos los scripts que se cargan en la página. Aquí hay mucho riesgo de sobreescritura.</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Function Scope</w:t>
      </w:r>
    </w:p>
    <w:p w:rsidR="00C4132B" w:rsidRPr="00E036B2" w:rsidRDefault="00C4132B" w:rsidP="00C4132B">
      <w:pPr>
        <w:pStyle w:val="NormalWeb"/>
        <w:spacing w:before="113" w:beforeAutospacing="0" w:after="113" w:afterAutospacing="0"/>
        <w:rPr>
          <w:rFonts w:ascii="Arial" w:hAnsi="Arial" w:cs="Arial"/>
          <w:color w:val="273B47"/>
          <w:sz w:val="21"/>
          <w:szCs w:val="21"/>
        </w:rPr>
      </w:pPr>
      <w:r w:rsidRPr="00E036B2">
        <w:rPr>
          <w:rFonts w:ascii="Arial" w:hAnsi="Arial" w:cs="Arial"/>
          <w:color w:val="273B47"/>
          <w:sz w:val="21"/>
          <w:szCs w:val="21"/>
        </w:rPr>
        <w:t>Variables declaradas dentro de una función sólo visibles dentro de ella misma (incluyendo los argumentos que se pasan a la función).</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Block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 xml:space="preserve">Variables definidas dentro de un bloque, por </w:t>
      </w:r>
      <w:proofErr w:type="gramStart"/>
      <w:r w:rsidRPr="00E036B2">
        <w:rPr>
          <w:rFonts w:ascii="Arial" w:hAnsi="Arial" w:cs="Arial"/>
          <w:color w:val="273B47"/>
          <w:sz w:val="21"/>
          <w:szCs w:val="21"/>
        </w:rPr>
        <w:t>ejemplo</w:t>
      </w:r>
      <w:proofErr w:type="gramEnd"/>
      <w:r w:rsidRPr="00E036B2">
        <w:rPr>
          <w:rFonts w:ascii="Arial" w:hAnsi="Arial" w:cs="Arial"/>
          <w:color w:val="273B47"/>
          <w:sz w:val="21"/>
          <w:szCs w:val="21"/>
        </w:rPr>
        <w:t xml:space="preserve"> variables declaradas dentro un </w:t>
      </w:r>
      <w:proofErr w:type="spellStart"/>
      <w:r w:rsidRPr="00E036B2">
        <w:rPr>
          <w:rFonts w:ascii="Arial" w:hAnsi="Arial" w:cs="Arial"/>
          <w:color w:val="273B47"/>
          <w:sz w:val="21"/>
          <w:szCs w:val="21"/>
        </w:rPr>
        <w:t>loop</w:t>
      </w:r>
      <w:proofErr w:type="spellEnd"/>
      <w:r w:rsidRPr="00E036B2">
        <w:rPr>
          <w:rFonts w:ascii="Arial" w:hAnsi="Arial" w:cs="Arial"/>
          <w:color w:val="273B47"/>
          <w:sz w:val="21"/>
          <w:szCs w:val="21"/>
        </w:rPr>
        <w:t> </w:t>
      </w:r>
      <w:proofErr w:type="spellStart"/>
      <w:r w:rsidRPr="00E036B2">
        <w:rPr>
          <w:rStyle w:val="nfasis"/>
          <w:rFonts w:ascii="Arial" w:eastAsiaTheme="majorEastAsia" w:hAnsi="Arial" w:cs="Arial"/>
          <w:color w:val="273B47"/>
          <w:sz w:val="21"/>
          <w:szCs w:val="21"/>
        </w:rPr>
        <w:t>while</w:t>
      </w:r>
      <w:proofErr w:type="spellEnd"/>
      <w:r w:rsidRPr="00E036B2">
        <w:rPr>
          <w:rFonts w:ascii="Arial" w:hAnsi="Arial" w:cs="Arial"/>
          <w:color w:val="273B47"/>
          <w:sz w:val="21"/>
          <w:szCs w:val="21"/>
        </w:rPr>
        <w:t> o </w:t>
      </w:r>
      <w:proofErr w:type="spellStart"/>
      <w:r w:rsidRPr="00E036B2">
        <w:rPr>
          <w:rStyle w:val="nfasis"/>
          <w:rFonts w:ascii="Arial" w:eastAsiaTheme="majorEastAsia" w:hAnsi="Arial" w:cs="Arial"/>
          <w:color w:val="273B47"/>
          <w:sz w:val="21"/>
          <w:szCs w:val="21"/>
        </w:rPr>
        <w:t>for</w:t>
      </w:r>
      <w:proofErr w:type="spellEnd"/>
      <w:r w:rsidRPr="00E036B2">
        <w:rPr>
          <w:rFonts w:ascii="Arial" w:hAnsi="Arial" w:cs="Arial"/>
          <w:color w:val="273B47"/>
          <w:sz w:val="21"/>
          <w:szCs w:val="21"/>
        </w:rPr>
        <w:t>. Se usa </w:t>
      </w:r>
      <w:proofErr w:type="spellStart"/>
      <w:r w:rsidRPr="00E036B2">
        <w:rPr>
          <w:rStyle w:val="nfasis"/>
          <w:rFonts w:ascii="Arial" w:eastAsiaTheme="majorEastAsia" w:hAnsi="Arial" w:cs="Arial"/>
          <w:color w:val="273B47"/>
          <w:sz w:val="21"/>
          <w:szCs w:val="21"/>
        </w:rPr>
        <w:t>let</w:t>
      </w:r>
      <w:proofErr w:type="spellEnd"/>
      <w:r w:rsidRPr="00E036B2">
        <w:rPr>
          <w:rFonts w:ascii="Arial" w:hAnsi="Arial" w:cs="Arial"/>
          <w:color w:val="273B47"/>
          <w:sz w:val="21"/>
          <w:szCs w:val="21"/>
        </w:rPr>
        <w:t> y </w:t>
      </w:r>
      <w:proofErr w:type="spellStart"/>
      <w:r w:rsidRPr="00E036B2">
        <w:rPr>
          <w:rStyle w:val="nfasis"/>
          <w:rFonts w:ascii="Arial" w:eastAsiaTheme="majorEastAsia" w:hAnsi="Arial" w:cs="Arial"/>
          <w:color w:val="273B47"/>
          <w:sz w:val="21"/>
          <w:szCs w:val="21"/>
        </w:rPr>
        <w:t>const</w:t>
      </w:r>
      <w:proofErr w:type="spellEnd"/>
      <w:r w:rsidRPr="00E036B2">
        <w:rPr>
          <w:rFonts w:ascii="Arial" w:hAnsi="Arial" w:cs="Arial"/>
          <w:color w:val="273B47"/>
          <w:sz w:val="21"/>
          <w:szCs w:val="21"/>
        </w:rPr>
        <w:t> para declarar este tipo de variables.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Module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Cuando se denota un script de tipo module con el atributo </w:t>
      </w:r>
      <w:proofErr w:type="spellStart"/>
      <w:r w:rsidRPr="00E036B2">
        <w:rPr>
          <w:rStyle w:val="CdigoHTML"/>
          <w:color w:val="273B47"/>
          <w:sz w:val="21"/>
          <w:szCs w:val="21"/>
        </w:rPr>
        <w:t>type</w:t>
      </w:r>
      <w:proofErr w:type="spellEnd"/>
      <w:r w:rsidRPr="00E036B2">
        <w:rPr>
          <w:rStyle w:val="CdigoHTML"/>
          <w:color w:val="273B47"/>
          <w:sz w:val="21"/>
          <w:szCs w:val="21"/>
        </w:rPr>
        <w:t>="module</w:t>
      </w:r>
      <w:r w:rsidRPr="00E036B2">
        <w:rPr>
          <w:rFonts w:ascii="Arial" w:hAnsi="Arial" w:cs="Arial"/>
          <w:color w:val="273B47"/>
          <w:sz w:val="21"/>
          <w:szCs w:val="21"/>
        </w:rPr>
        <w:t> las variables son limitadas al archivo en el que están declaradas.</w:t>
      </w:r>
    </w:p>
    <w:p w:rsidR="00E036B2" w:rsidRDefault="00E971C3" w:rsidP="00B32B20">
      <w:pPr>
        <w:jc w:val="center"/>
        <w:rPr>
          <w:lang w:val="es-MX"/>
        </w:rPr>
      </w:pPr>
      <w:r>
        <w:rPr>
          <w:noProof/>
        </w:rPr>
        <w:drawing>
          <wp:inline distT="0" distB="0" distL="0" distR="0">
            <wp:extent cx="802044" cy="596787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4781" cy="5988241"/>
                    </a:xfrm>
                    <a:prstGeom prst="rect">
                      <a:avLst/>
                    </a:prstGeom>
                    <a:noFill/>
                    <a:ln>
                      <a:noFill/>
                    </a:ln>
                  </pic:spPr>
                </pic:pic>
              </a:graphicData>
            </a:graphic>
          </wp:inline>
        </w:drawing>
      </w:r>
      <w:r w:rsidR="00E036B2">
        <w:rPr>
          <w:noProof/>
        </w:rPr>
        <w:drawing>
          <wp:inline distT="0" distB="0" distL="0" distR="0">
            <wp:extent cx="596348" cy="5954523"/>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 cy="5963201"/>
                    </a:xfrm>
                    <a:prstGeom prst="rect">
                      <a:avLst/>
                    </a:prstGeom>
                    <a:noFill/>
                    <a:ln>
                      <a:noFill/>
                    </a:ln>
                  </pic:spPr>
                </pic:pic>
              </a:graphicData>
            </a:graphic>
          </wp:inline>
        </w:drawing>
      </w:r>
    </w:p>
    <w:p w:rsidR="004F76F8" w:rsidRDefault="004F76F8" w:rsidP="004F76F8">
      <w:pPr>
        <w:pStyle w:val="Ttulo1"/>
      </w:pPr>
      <w:r w:rsidRPr="004F76F8">
        <w:lastRenderedPageBreak/>
        <w:t>Closures</w:t>
      </w:r>
    </w:p>
    <w:p w:rsidR="004F76F8" w:rsidRPr="004F76F8" w:rsidRDefault="004F76F8" w:rsidP="004F76F8">
      <w:pPr>
        <w:shd w:val="clear" w:color="auto" w:fill="FFFFFF"/>
        <w:spacing w:before="0" w:after="113"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 xml:space="preserve">Son funciones que regresan una función o un objeto con funciones que mantienen las variables que fueron declaradas fuera de su </w:t>
      </w:r>
      <w:proofErr w:type="spellStart"/>
      <w:r w:rsidRPr="004F76F8">
        <w:rPr>
          <w:rFonts w:ascii="Arial" w:eastAsia="Times New Roman" w:hAnsi="Arial" w:cs="Arial"/>
          <w:color w:val="273B47"/>
          <w:sz w:val="21"/>
          <w:szCs w:val="21"/>
          <w:lang w:val="es-MX" w:eastAsia="es-MX"/>
        </w:rPr>
        <w:t>scope</w:t>
      </w:r>
      <w:proofErr w:type="spellEnd"/>
      <w:r w:rsidRPr="004F76F8">
        <w:rPr>
          <w:rFonts w:ascii="Arial" w:eastAsia="Times New Roman" w:hAnsi="Arial" w:cs="Arial"/>
          <w:color w:val="273B47"/>
          <w:sz w:val="21"/>
          <w:szCs w:val="21"/>
          <w:lang w:val="es-MX" w:eastAsia="es-MX"/>
        </w:rPr>
        <w:t>.</w:t>
      </w:r>
    </w:p>
    <w:p w:rsidR="004F76F8" w:rsidRPr="004F76F8" w:rsidRDefault="004F76F8" w:rsidP="004F76F8">
      <w:pPr>
        <w:shd w:val="clear" w:color="auto" w:fill="FFFFFF"/>
        <w:spacing w:before="0" w:after="0"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Los </w:t>
      </w:r>
      <w:proofErr w:type="spellStart"/>
      <w:r w:rsidRPr="004F76F8">
        <w:rPr>
          <w:rFonts w:ascii="Arial" w:eastAsia="Times New Roman" w:hAnsi="Arial" w:cs="Arial"/>
          <w:b/>
          <w:bCs/>
          <w:color w:val="273B47"/>
          <w:sz w:val="21"/>
          <w:szCs w:val="21"/>
          <w:lang w:val="es-MX" w:eastAsia="es-MX"/>
        </w:rPr>
        <w:t>closures</w:t>
      </w:r>
      <w:proofErr w:type="spellEnd"/>
      <w:r w:rsidRPr="004F76F8">
        <w:rPr>
          <w:rFonts w:ascii="Arial" w:eastAsia="Times New Roman" w:hAnsi="Arial" w:cs="Arial"/>
          <w:color w:val="273B47"/>
          <w:sz w:val="21"/>
          <w:szCs w:val="21"/>
          <w:lang w:val="es-MX" w:eastAsia="es-MX"/>
        </w:rPr>
        <w:t> nos sirven para tener algo parecido a variables privadas, característica que no tiene JavaScript por </w:t>
      </w:r>
      <w:r w:rsidRPr="004F76F8">
        <w:rPr>
          <w:rFonts w:ascii="Arial" w:eastAsia="Times New Roman" w:hAnsi="Arial" w:cs="Arial"/>
          <w:i/>
          <w:iCs/>
          <w:color w:val="273B47"/>
          <w:sz w:val="21"/>
          <w:szCs w:val="21"/>
          <w:lang w:val="es-MX" w:eastAsia="es-MX"/>
        </w:rPr>
        <w:t>default</w:t>
      </w:r>
      <w:r w:rsidRPr="004F76F8">
        <w:rPr>
          <w:rFonts w:ascii="Arial" w:eastAsia="Times New Roman" w:hAnsi="Arial" w:cs="Arial"/>
          <w:color w:val="273B47"/>
          <w:sz w:val="21"/>
          <w:szCs w:val="21"/>
          <w:lang w:val="es-MX" w:eastAsia="es-MX"/>
        </w:rPr>
        <w:t>. Es decir, encapsulan variables que no pueden ser modificadas directamente por otros objetos, sólo por funciones pertenecientes al mismo.</w:t>
      </w:r>
    </w:p>
    <w:p w:rsidR="004F76F8" w:rsidRDefault="004F76F8" w:rsidP="004F76F8">
      <w:pPr>
        <w:shd w:val="clear" w:color="auto" w:fill="FFFFFF"/>
        <w:spacing w:before="0" w:after="0" w:line="240" w:lineRule="auto"/>
        <w:jc w:val="both"/>
        <w:rPr>
          <w:rFonts w:ascii="Arial" w:eastAsia="Times New Roman" w:hAnsi="Arial" w:cs="Arial"/>
          <w:color w:val="273B47"/>
          <w:sz w:val="24"/>
          <w:szCs w:val="24"/>
          <w:lang w:val="es-MX" w:eastAsia="es-MX"/>
        </w:rPr>
      </w:pPr>
    </w:p>
    <w:p w:rsidR="004F76F8" w:rsidRDefault="004F76F8" w:rsidP="004F76F8">
      <w:pPr>
        <w:shd w:val="clear" w:color="auto" w:fill="FFFFFF"/>
        <w:spacing w:before="0" w:after="0" w:line="240" w:lineRule="auto"/>
        <w:jc w:val="center"/>
        <w:rPr>
          <w:rFonts w:ascii="Arial" w:eastAsia="Times New Roman" w:hAnsi="Arial" w:cs="Arial"/>
          <w:color w:val="273B47"/>
          <w:sz w:val="24"/>
          <w:szCs w:val="24"/>
          <w:lang w:val="es-MX" w:eastAsia="es-MX"/>
        </w:rPr>
      </w:pPr>
      <w:r>
        <w:rPr>
          <w:noProof/>
        </w:rPr>
        <w:drawing>
          <wp:inline distT="0" distB="0" distL="0" distR="0">
            <wp:extent cx="1417827" cy="75710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986" t="1842" r="5592" b="4020"/>
                    <a:stretch/>
                  </pic:blipFill>
                  <pic:spPr bwMode="auto">
                    <a:xfrm>
                      <a:off x="0" y="0"/>
                      <a:ext cx="1432669" cy="7650271"/>
                    </a:xfrm>
                    <a:prstGeom prst="rect">
                      <a:avLst/>
                    </a:prstGeom>
                    <a:noFill/>
                    <a:ln>
                      <a:noFill/>
                    </a:ln>
                    <a:extLst>
                      <a:ext uri="{53640926-AAD7-44D8-BBD7-CCE9431645EC}">
                        <a14:shadowObscured xmlns:a14="http://schemas.microsoft.com/office/drawing/2010/main"/>
                      </a:ext>
                    </a:extLst>
                  </pic:spPr>
                </pic:pic>
              </a:graphicData>
            </a:graphic>
          </wp:inline>
        </w:drawing>
      </w:r>
    </w:p>
    <w:p w:rsidR="00B323E1" w:rsidRPr="00B323E1" w:rsidRDefault="00B323E1" w:rsidP="00B323E1">
      <w:pPr>
        <w:pStyle w:val="Ttulo1"/>
        <w:rPr>
          <w:u w:val="single"/>
        </w:rPr>
      </w:pPr>
      <w:r>
        <w:lastRenderedPageBreak/>
        <w:t>PLUGINS</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Antes de comenzar a diseñar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vamos a ver una estrategia para poder adjuntar muchos otros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Ttulo2"/>
        <w:shd w:val="clear" w:color="auto" w:fill="FFFFFF"/>
        <w:spacing w:before="0" w:line="240" w:lineRule="auto"/>
        <w:jc w:val="both"/>
        <w:rPr>
          <w:rFonts w:ascii="Arial" w:hAnsi="Arial" w:cs="Arial"/>
          <w:color w:val="4A4A4A"/>
          <w:sz w:val="21"/>
          <w:szCs w:val="21"/>
        </w:rPr>
      </w:pPr>
      <w:r w:rsidRPr="00B323E1">
        <w:rPr>
          <w:rFonts w:ascii="Arial" w:hAnsi="Arial" w:cs="Arial"/>
          <w:color w:val="4A4A4A"/>
          <w:sz w:val="21"/>
          <w:szCs w:val="21"/>
        </w:rPr>
        <w:t>Vamos al código</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Nos dirigiremos a la función que ya hicimos llamada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en ella agregaremos los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por el objeto de configuración.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7E50A0">
        <w:rPr>
          <w:rStyle w:val="CdigoHTML"/>
          <w:color w:val="FFFFFF"/>
          <w:sz w:val="21"/>
          <w:szCs w:val="21"/>
          <w:lang w:val="en-US"/>
        </w:rPr>
        <w:t>this.plugins</w:t>
      </w:r>
      <w:proofErr w:type="spellEnd"/>
      <w:proofErr w:type="gramEnd"/>
      <w:r w:rsidRPr="007E50A0">
        <w:rPr>
          <w:rStyle w:val="CdigoHTML"/>
          <w:color w:val="FFFFFF"/>
          <w:sz w:val="21"/>
          <w:szCs w:val="21"/>
          <w:lang w:val="en-US"/>
        </w:rPr>
        <w:t xml:space="preserve"> = </w:t>
      </w:r>
      <w:proofErr w:type="spellStart"/>
      <w:r w:rsidRPr="007E50A0">
        <w:rPr>
          <w:rStyle w:val="CdigoHTML"/>
          <w:color w:val="FFFFFF"/>
          <w:sz w:val="21"/>
          <w:szCs w:val="21"/>
          <w:lang w:val="en-US"/>
        </w:rPr>
        <w:t>config.plugins</w:t>
      </w:r>
      <w:proofErr w:type="spellEnd"/>
      <w:r w:rsidRPr="007E50A0">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Debería poder funcionar este código incluso cuando no hay plugin, No está de más dar un valor inicial.</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this.plugins</w:t>
      </w:r>
      <w:proofErr w:type="spellEnd"/>
      <w:proofErr w:type="gramEnd"/>
      <w:r w:rsidRPr="00B323E1">
        <w:rPr>
          <w:rStyle w:val="CdigoHTML"/>
          <w:color w:val="FFFFFF"/>
          <w:sz w:val="21"/>
          <w:szCs w:val="21"/>
        </w:rPr>
        <w:t xml:space="preserve"> = </w:t>
      </w:r>
      <w:proofErr w:type="spellStart"/>
      <w:r w:rsidRPr="00B323E1">
        <w:rPr>
          <w:rStyle w:val="CdigoHTML"/>
          <w:color w:val="FFFFFF"/>
          <w:sz w:val="21"/>
          <w:szCs w:val="21"/>
        </w:rPr>
        <w:t>config.plugins</w:t>
      </w:r>
      <w:proofErr w:type="spellEnd"/>
      <w:r w:rsidRPr="00B323E1">
        <w:rPr>
          <w:rStyle w:val="CdigoHTML"/>
          <w:color w:val="FFFFFF"/>
          <w:sz w:val="21"/>
          <w:szCs w:val="21"/>
        </w:rPr>
        <w:t xml:space="preserve"> ||  [];</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colocar las dos plecas verticales </w:t>
      </w:r>
      <w:r w:rsidRPr="00B323E1">
        <w:rPr>
          <w:rStyle w:val="CdigoHTML"/>
          <w:color w:val="4A4A4A"/>
          <w:sz w:val="21"/>
          <w:szCs w:val="21"/>
        </w:rPr>
        <w:t>||</w:t>
      </w:r>
      <w:r w:rsidRPr="00B323E1">
        <w:rPr>
          <w:rFonts w:ascii="Arial" w:hAnsi="Arial" w:cs="Arial"/>
          <w:color w:val="4A4A4A"/>
          <w:sz w:val="21"/>
          <w:szCs w:val="21"/>
        </w:rPr>
        <w:t> usamos la combinación </w:t>
      </w:r>
      <w:r w:rsidRPr="00B323E1">
        <w:rPr>
          <w:rStyle w:val="CdigoHTML"/>
          <w:color w:val="4A4A4A"/>
          <w:sz w:val="21"/>
          <w:szCs w:val="21"/>
        </w:rPr>
        <w:t>Alt+124</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Si ya añadimos los </w:t>
      </w:r>
      <w:proofErr w:type="spellStart"/>
      <w:r w:rsidRPr="00B323E1">
        <w:rPr>
          <w:rStyle w:val="CdigoHTML"/>
          <w:color w:val="4A4A4A"/>
          <w:sz w:val="21"/>
          <w:szCs w:val="21"/>
        </w:rPr>
        <w:t>plugins</w:t>
      </w:r>
      <w:proofErr w:type="spellEnd"/>
      <w:r w:rsidRPr="00B323E1">
        <w:rPr>
          <w:rFonts w:ascii="Arial" w:hAnsi="Arial" w:cs="Arial"/>
          <w:color w:val="4A4A4A"/>
          <w:sz w:val="21"/>
          <w:szCs w:val="21"/>
        </w:rPr>
        <w:t> en la configuración entones ya lo podemos usar en </w:t>
      </w:r>
      <w:r w:rsidRPr="00B323E1">
        <w:rPr>
          <w:rStyle w:val="CdigoHTML"/>
          <w:color w:val="4A4A4A"/>
          <w:sz w:val="21"/>
          <w:szCs w:val="21"/>
        </w:rPr>
        <w:t>index.js</w:t>
      </w:r>
      <w:r w:rsidRPr="00B323E1">
        <w:rPr>
          <w:rFonts w:ascii="Arial" w:hAnsi="Arial" w:cs="Arial"/>
          <w:color w:val="4A4A4A"/>
          <w:sz w:val="21"/>
          <w:szCs w:val="21"/>
        </w:rPr>
        <w:t>. Ya podemos parle los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 por la instancia a la función que creamos.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primer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xml:space="preserve"> que vamos a agregar va a ser el que nos va a solucionar el problema del </w:t>
      </w:r>
      <w:proofErr w:type="spellStart"/>
      <w:r w:rsidRPr="00B323E1">
        <w:rPr>
          <w:rFonts w:ascii="Arial" w:hAnsi="Arial" w:cs="Arial"/>
          <w:color w:val="4A4A4A"/>
          <w:sz w:val="21"/>
          <w:szCs w:val="21"/>
        </w:rPr>
        <w:t>autoplay</w:t>
      </w:r>
      <w:proofErr w:type="spellEnd"/>
      <w:r w:rsidRPr="00B323E1">
        <w:rPr>
          <w:rFonts w:ascii="Arial" w:hAnsi="Arial" w:cs="Arial"/>
          <w:color w:val="4A4A4A"/>
          <w:sz w:val="21"/>
          <w:szCs w:val="21"/>
        </w:rPr>
        <w:t>. Este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no existe, pero lo vamos a crear.</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import</w:t>
      </w:r>
      <w:proofErr w:type="spellEnd"/>
      <w:r w:rsidRPr="00B323E1">
        <w:rPr>
          <w:rStyle w:val="CdigoHTML"/>
          <w:color w:val="FFFFFF"/>
          <w:sz w:val="21"/>
          <w:szCs w:val="21"/>
        </w:rPr>
        <w:t xml:space="preserve"> </w:t>
      </w:r>
      <w:proofErr w:type="spellStart"/>
      <w:r w:rsidRPr="00B323E1">
        <w:rPr>
          <w:rStyle w:val="CdigoHTML"/>
          <w:color w:val="FFFFFF"/>
          <w:sz w:val="21"/>
          <w:szCs w:val="21"/>
        </w:rPr>
        <w:t>AutoPlay</w:t>
      </w:r>
      <w:proofErr w:type="spellEnd"/>
      <w:r w:rsidRPr="00B323E1">
        <w:rPr>
          <w:rStyle w:val="CdigoHTML"/>
          <w:color w:val="FFFFFF"/>
          <w:sz w:val="21"/>
          <w:szCs w:val="21"/>
        </w:rPr>
        <w:t xml:space="preserve"> </w:t>
      </w:r>
      <w:proofErr w:type="spellStart"/>
      <w:r w:rsidRPr="00B323E1">
        <w:rPr>
          <w:rStyle w:val="CdigoHTML"/>
          <w:color w:val="FFFFFF"/>
          <w:sz w:val="21"/>
          <w:szCs w:val="21"/>
        </w:rPr>
        <w:t>from</w:t>
      </w:r>
      <w:proofErr w:type="spellEnd"/>
      <w:r w:rsidRPr="00B323E1">
        <w:rPr>
          <w:rStyle w:val="CdigoHTML"/>
          <w:color w:val="FFFFFF"/>
          <w:sz w:val="21"/>
          <w:szCs w:val="21"/>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/AutoPlay.js";</w:t>
      </w:r>
    </w:p>
    <w:p w:rsidR="00B323E1" w:rsidRPr="00B323E1" w:rsidRDefault="00B323E1" w:rsidP="00B323E1">
      <w:pPr>
        <w:pStyle w:val="HTMLconformatoprevio"/>
        <w:shd w:val="clear" w:color="auto" w:fill="333333"/>
        <w:jc w:val="both"/>
        <w:rPr>
          <w:rStyle w:val="CdigoHTML"/>
          <w:color w:val="FFFFFF"/>
          <w:sz w:val="21"/>
          <w:szCs w:val="21"/>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xml:space="preserve">: [new </w:t>
      </w:r>
      <w:proofErr w:type="spellStart"/>
      <w:proofErr w:type="gramStart"/>
      <w:r w:rsidRPr="00B323E1">
        <w:rPr>
          <w:rStyle w:val="CdigoHTML"/>
          <w:color w:val="FFFFFF"/>
          <w:sz w:val="21"/>
          <w:szCs w:val="21"/>
        </w:rPr>
        <w:t>AutoPlay</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No estamos seguros si nuestro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va a recibir </w:t>
      </w:r>
      <w:proofErr w:type="gramStart"/>
      <w:r w:rsidRPr="00B323E1">
        <w:rPr>
          <w:rFonts w:ascii="Arial" w:hAnsi="Arial" w:cs="Arial"/>
          <w:color w:val="4A4A4A"/>
          <w:sz w:val="21"/>
          <w:szCs w:val="21"/>
        </w:rPr>
        <w:t>parámetros</w:t>
      </w:r>
      <w:proofErr w:type="gramEnd"/>
      <w:r w:rsidRPr="00B323E1">
        <w:rPr>
          <w:rFonts w:ascii="Arial" w:hAnsi="Arial" w:cs="Arial"/>
          <w:color w:val="4A4A4A"/>
          <w:sz w:val="21"/>
          <w:szCs w:val="21"/>
        </w:rPr>
        <w:t xml:space="preserve"> pero luego vemos. Vamos a crear la carpeta y el archivo inexistente que instanciamos. Cuando usamos </w:t>
      </w:r>
      <w:r w:rsidRPr="00B323E1">
        <w:rPr>
          <w:rStyle w:val="Textoennegrita"/>
          <w:rFonts w:ascii="Arial" w:eastAsiaTheme="majorEastAsia" w:hAnsi="Arial" w:cs="Arial"/>
          <w:color w:val="4A4A4A"/>
          <w:sz w:val="21"/>
          <w:szCs w:val="21"/>
        </w:rPr>
        <w:t>script</w:t>
      </w:r>
      <w:r w:rsidRPr="00B323E1">
        <w:rPr>
          <w:rFonts w:ascii="Arial" w:hAnsi="Arial" w:cs="Arial"/>
          <w:color w:val="4A4A4A"/>
          <w:sz w:val="21"/>
          <w:szCs w:val="21"/>
        </w:rPr>
        <w:t> con </w:t>
      </w:r>
      <w:proofErr w:type="spellStart"/>
      <w:r w:rsidRPr="00B323E1">
        <w:rPr>
          <w:rStyle w:val="Textoennegrita"/>
          <w:rFonts w:ascii="Arial" w:eastAsiaTheme="majorEastAsia" w:hAnsi="Arial" w:cs="Arial"/>
          <w:color w:val="4A4A4A"/>
          <w:sz w:val="21"/>
          <w:szCs w:val="21"/>
        </w:rPr>
        <w:t>type</w:t>
      </w:r>
      <w:proofErr w:type="spellEnd"/>
      <w:r w:rsidRPr="00B323E1">
        <w:rPr>
          <w:rStyle w:val="Textoennegrita"/>
          <w:rFonts w:ascii="Arial" w:eastAsiaTheme="majorEastAsia" w:hAnsi="Arial" w:cs="Arial"/>
          <w:color w:val="4A4A4A"/>
          <w:sz w:val="21"/>
          <w:szCs w:val="21"/>
        </w:rPr>
        <w:t xml:space="preserve"> </w:t>
      </w:r>
      <w:proofErr w:type="spellStart"/>
      <w:r w:rsidRPr="00B323E1">
        <w:rPr>
          <w:rStyle w:val="Textoennegrita"/>
          <w:rFonts w:ascii="Arial" w:eastAsiaTheme="majorEastAsia" w:hAnsi="Arial" w:cs="Arial"/>
          <w:color w:val="4A4A4A"/>
          <w:sz w:val="21"/>
          <w:szCs w:val="21"/>
        </w:rPr>
        <w:t>movil</w:t>
      </w:r>
      <w:proofErr w:type="spellEnd"/>
      <w:r w:rsidRPr="00B323E1">
        <w:rPr>
          <w:rFonts w:ascii="Arial" w:hAnsi="Arial" w:cs="Arial"/>
          <w:color w:val="4A4A4A"/>
          <w:sz w:val="21"/>
          <w:szCs w:val="21"/>
        </w:rPr>
        <w:t> tenemos que ser específicos y usar la extensión </w:t>
      </w:r>
      <w:r w:rsidRPr="00B323E1">
        <w:rPr>
          <w:rStyle w:val="CdigoHTML"/>
          <w:color w:val="4A4A4A"/>
          <w:sz w:val="21"/>
          <w:szCs w:val="21"/>
        </w:rPr>
        <w:t>.</w:t>
      </w:r>
      <w:proofErr w:type="spellStart"/>
      <w:r w:rsidRPr="00B323E1">
        <w:rPr>
          <w:rStyle w:val="CdigoHTML"/>
          <w:color w:val="4A4A4A"/>
          <w:sz w:val="21"/>
          <w:szCs w:val="21"/>
        </w:rPr>
        <w:t>js</w:t>
      </w:r>
      <w:proofErr w:type="spellEnd"/>
      <w:r w:rsidRPr="00B323E1">
        <w:rPr>
          <w:rFonts w:ascii="Arial" w:hAnsi="Arial" w:cs="Arial"/>
          <w:color w:val="4A4A4A"/>
          <w:sz w:val="21"/>
          <w:szCs w:val="21"/>
        </w:rPr>
        <w:t>.</w:t>
      </w:r>
    </w:p>
    <w:p w:rsidR="00B323E1" w:rsidRPr="00B323E1" w:rsidRDefault="00B323E1" w:rsidP="00B323E1">
      <w:pPr>
        <w:spacing w:line="240" w:lineRule="auto"/>
        <w:jc w:val="both"/>
        <w:rPr>
          <w:rFonts w:ascii="Times New Roman" w:hAnsi="Times New Roman" w:cs="Times New Roman"/>
          <w:sz w:val="21"/>
          <w:szCs w:val="21"/>
        </w:rPr>
      </w:pPr>
      <w:r w:rsidRPr="00B323E1">
        <w:rPr>
          <w:noProof/>
          <w:sz w:val="21"/>
          <w:szCs w:val="21"/>
        </w:rPr>
        <w:drawing>
          <wp:inline distT="0" distB="0" distL="0" distR="0">
            <wp:extent cx="1648460" cy="429260"/>
            <wp:effectExtent l="0" t="0" r="889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8460" cy="429260"/>
                    </a:xfrm>
                    <a:prstGeom prst="rect">
                      <a:avLst/>
                    </a:prstGeom>
                    <a:noFill/>
                    <a:ln>
                      <a:noFill/>
                    </a:ln>
                  </pic:spPr>
                </pic:pic>
              </a:graphicData>
            </a:graphic>
          </wp:inline>
        </w:drawing>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En el archivo nuevo escribiremos el siguiente código:</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gramStart"/>
      <w:r w:rsidRPr="00B323E1">
        <w:rPr>
          <w:rStyle w:val="CdigoHTML"/>
          <w:color w:val="FFFFFF"/>
          <w:sz w:val="21"/>
          <w:szCs w:val="21"/>
          <w:lang w:val="en-US"/>
        </w:rPr>
        <w:t>AutoPlay(</w:t>
      </w:r>
      <w:proofErr w:type="gramEnd"/>
      <w:r w:rsidRPr="00B323E1">
        <w:rPr>
          <w:rStyle w:val="CdigoHTML"/>
          <w:color w:val="FFFFFF"/>
          <w:sz w:val="21"/>
          <w:szCs w:val="21"/>
          <w:lang w:val="en-US"/>
        </w:rPr>
        <w:t>) {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export default AutoPlay;</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Con esto nuestro código no tiene errores, pero tampoco tiene </w:t>
      </w:r>
      <w:proofErr w:type="gramStart"/>
      <w:r w:rsidRPr="00B323E1">
        <w:rPr>
          <w:rFonts w:ascii="Arial" w:hAnsi="Arial" w:cs="Arial"/>
          <w:color w:val="4A4A4A"/>
          <w:sz w:val="21"/>
          <w:szCs w:val="21"/>
        </w:rPr>
        <w:t>funcionalidades nueva</w:t>
      </w:r>
      <w:proofErr w:type="gramEnd"/>
      <w:r w:rsidRPr="00B323E1">
        <w:rPr>
          <w:rFonts w:ascii="Arial" w:hAnsi="Arial" w:cs="Arial"/>
          <w:color w:val="4A4A4A"/>
          <w:sz w:val="21"/>
          <w:szCs w:val="21"/>
        </w:rPr>
        <w:t>. Ya lo tenemos preparado para empezar a integrar un nuevo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En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xml:space="preserve"> vamos a necesito un tipo de inicialización.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config.plugins</w:t>
      </w:r>
      <w:proofErr w:type="spellEnd"/>
      <w:r w:rsidRPr="00B323E1">
        <w:rPr>
          <w:rStyle w:val="CdigoHTML"/>
          <w:color w:val="FFFFFF"/>
          <w:sz w:val="21"/>
          <w:szCs w:val="21"/>
          <w:lang w:val="en-US"/>
        </w:rPr>
        <w:t xml:space="preserve">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gramStart"/>
      <w:r w:rsidRPr="00B323E1">
        <w:rPr>
          <w:rStyle w:val="CdigoHTML"/>
          <w:color w:val="FFFFFF"/>
          <w:sz w:val="21"/>
          <w:szCs w:val="21"/>
          <w:lang w:val="en-US"/>
        </w:rPr>
        <w:t>this._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lastRenderedPageBreak/>
        <w:t>}</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element.run</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iteramos en cada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y lo </w:t>
      </w:r>
      <w:r w:rsidRPr="00B323E1">
        <w:rPr>
          <w:rStyle w:val="Textoennegrita"/>
          <w:rFonts w:ascii="Arial" w:eastAsiaTheme="majorEastAsia" w:hAnsi="Arial" w:cs="Arial"/>
          <w:color w:val="4A4A4A"/>
          <w:sz w:val="21"/>
          <w:szCs w:val="21"/>
        </w:rPr>
        <w:t>inicializamos</w:t>
      </w:r>
      <w:r w:rsidRPr="00B323E1">
        <w:rPr>
          <w:rFonts w:ascii="Arial" w:hAnsi="Arial" w:cs="Arial"/>
          <w:color w:val="4A4A4A"/>
          <w:sz w:val="21"/>
          <w:szCs w:val="21"/>
        </w:rPr>
        <w:t> con una función llamada </w:t>
      </w:r>
      <w:proofErr w:type="gramStart"/>
      <w:r w:rsidRPr="00B323E1">
        <w:rPr>
          <w:rStyle w:val="CdigoHTML"/>
          <w:color w:val="4A4A4A"/>
          <w:sz w:val="21"/>
          <w:szCs w:val="21"/>
        </w:rPr>
        <w:t>run(</w:t>
      </w:r>
      <w:proofErr w:type="gramEnd"/>
      <w:r w:rsidRPr="00B323E1">
        <w:rPr>
          <w:rStyle w:val="CdigoHTML"/>
          <w:color w:val="4A4A4A"/>
          <w:sz w:val="21"/>
          <w:szCs w:val="21"/>
        </w:rPr>
        <w:t>)</w:t>
      </w:r>
      <w:r w:rsidRPr="00B323E1">
        <w:rPr>
          <w:rFonts w:ascii="Arial" w:hAnsi="Arial" w:cs="Arial"/>
          <w:color w:val="4A4A4A"/>
          <w:sz w:val="21"/>
          <w:szCs w:val="21"/>
        </w:rPr>
        <w:t>. Esta función tenemos que declararla en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7E50A0">
        <w:rPr>
          <w:rStyle w:val="CdigoHTML"/>
          <w:color w:val="FFFFFF"/>
          <w:sz w:val="21"/>
          <w:szCs w:val="21"/>
          <w:lang w:val="en-US"/>
        </w:rPr>
        <w:t xml:space="preserve">function </w:t>
      </w:r>
      <w:proofErr w:type="gramStart"/>
      <w:r w:rsidRPr="007E50A0">
        <w:rPr>
          <w:rStyle w:val="CdigoHTML"/>
          <w:color w:val="FFFFFF"/>
          <w:sz w:val="21"/>
          <w:szCs w:val="21"/>
          <w:lang w:val="en-US"/>
        </w:rPr>
        <w:t>AutoPlay(</w:t>
      </w:r>
      <w:proofErr w:type="gramEnd"/>
      <w:r w:rsidRPr="007E50A0">
        <w:rPr>
          <w:rStyle w:val="CdigoHTML"/>
          <w:color w:val="FFFFFF"/>
          <w:sz w:val="21"/>
          <w:szCs w:val="21"/>
          <w:lang w:val="en-US"/>
        </w:rPr>
        <w:t>) { }</w:t>
      </w:r>
    </w:p>
    <w:p w:rsidR="00B323E1" w:rsidRPr="007E50A0"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w:t>
      </w:r>
      <w:proofErr w:type="gramStart"/>
      <w:r w:rsidRPr="00B323E1">
        <w:rPr>
          <w:rStyle w:val="CdigoHTML"/>
          <w:color w:val="FFFFFF"/>
          <w:sz w:val="21"/>
          <w:szCs w:val="21"/>
          <w:lang w:val="en-US"/>
        </w:rPr>
        <w:t>function(</w:t>
      </w:r>
      <w:proofErr w:type="gramEnd"/>
      <w:r w:rsidRPr="00B323E1">
        <w:rPr>
          <w:rStyle w:val="CdigoHTML"/>
          <w:color w:val="FFFFFF"/>
          <w:sz w:val="21"/>
          <w:szCs w:val="21"/>
          <w:lang w:val="en-US"/>
        </w:rPr>
        <w:t>)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7E50A0" w:rsidRDefault="00B323E1" w:rsidP="00B323E1">
      <w:pPr>
        <w:pStyle w:val="HTMLconformatoprevio"/>
        <w:shd w:val="clear" w:color="auto" w:fill="333333"/>
        <w:jc w:val="both"/>
        <w:rPr>
          <w:rStyle w:val="CdigoHTML"/>
          <w:color w:val="FFFFFF"/>
          <w:sz w:val="21"/>
          <w:szCs w:val="21"/>
          <w:lang w:val="es-MX"/>
        </w:rPr>
      </w:pPr>
      <w:r w:rsidRPr="007E50A0">
        <w:rPr>
          <w:rStyle w:val="CdigoHTML"/>
          <w:color w:val="FFFFFF"/>
          <w:sz w:val="21"/>
          <w:szCs w:val="21"/>
          <w:lang w:val="es-MX"/>
        </w:rPr>
        <w:t>}</w:t>
      </w:r>
    </w:p>
    <w:p w:rsidR="00B323E1" w:rsidRPr="007E50A0" w:rsidRDefault="00B323E1" w:rsidP="00B323E1">
      <w:pPr>
        <w:pStyle w:val="HTMLconformatoprevio"/>
        <w:shd w:val="clear" w:color="auto" w:fill="333333"/>
        <w:jc w:val="both"/>
        <w:rPr>
          <w:rStyle w:val="CdigoHTML"/>
          <w:color w:val="FFFFFF"/>
          <w:sz w:val="21"/>
          <w:szCs w:val="21"/>
          <w:lang w:val="es-MX"/>
        </w:rPr>
      </w:pPr>
    </w:p>
    <w:p w:rsidR="00B323E1" w:rsidRPr="007E50A0" w:rsidRDefault="00B323E1" w:rsidP="00B323E1">
      <w:pPr>
        <w:pStyle w:val="HTMLconformatoprevio"/>
        <w:shd w:val="clear" w:color="auto" w:fill="333333"/>
        <w:jc w:val="both"/>
        <w:rPr>
          <w:rStyle w:val="CdigoHTML"/>
          <w:color w:val="FFFFFF"/>
          <w:sz w:val="21"/>
          <w:szCs w:val="21"/>
          <w:lang w:val="es-MX"/>
        </w:rPr>
      </w:pPr>
      <w:proofErr w:type="spellStart"/>
      <w:r w:rsidRPr="007E50A0">
        <w:rPr>
          <w:rStyle w:val="CdigoHTML"/>
          <w:color w:val="FFFFFF"/>
          <w:sz w:val="21"/>
          <w:szCs w:val="21"/>
          <w:lang w:val="es-MX"/>
        </w:rPr>
        <w:t>export</w:t>
      </w:r>
      <w:proofErr w:type="spellEnd"/>
      <w:r w:rsidRPr="007E50A0">
        <w:rPr>
          <w:rStyle w:val="CdigoHTML"/>
          <w:color w:val="FFFFFF"/>
          <w:sz w:val="21"/>
          <w:szCs w:val="21"/>
          <w:lang w:val="es-MX"/>
        </w:rPr>
        <w:t xml:space="preserve"> default </w:t>
      </w:r>
      <w:proofErr w:type="spellStart"/>
      <w:r w:rsidRPr="007E50A0">
        <w:rPr>
          <w:rStyle w:val="CdigoHTML"/>
          <w:color w:val="FFFFFF"/>
          <w:sz w:val="21"/>
          <w:szCs w:val="21"/>
          <w:lang w:val="es-MX"/>
        </w:rPr>
        <w:t>AutoPlay</w:t>
      </w:r>
      <w:proofErr w:type="spellEnd"/>
      <w:r w:rsidRPr="007E50A0">
        <w:rPr>
          <w:rStyle w:val="CdigoHTML"/>
          <w:color w:val="FFFFFF"/>
          <w:sz w:val="21"/>
          <w:szCs w:val="21"/>
          <w:lang w:val="es-MX"/>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Necesitamos que esta función le </w:t>
      </w:r>
      <w:proofErr w:type="spellStart"/>
      <w:r w:rsidRPr="00B323E1">
        <w:rPr>
          <w:rFonts w:ascii="Arial" w:hAnsi="Arial" w:cs="Arial"/>
          <w:color w:val="4A4A4A"/>
          <w:sz w:val="21"/>
          <w:szCs w:val="21"/>
        </w:rPr>
        <w:t>de</w:t>
      </w:r>
      <w:proofErr w:type="spellEnd"/>
      <w:r w:rsidRPr="00B323E1">
        <w:rPr>
          <w:rFonts w:ascii="Arial" w:hAnsi="Arial" w:cs="Arial"/>
          <w:color w:val="4A4A4A"/>
          <w:sz w:val="21"/>
          <w:szCs w:val="21"/>
        </w:rPr>
        <w:t xml:space="preserve"> Play al video, pero tenemos que darle acceso. Para esto le pasamos una instancia del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en el cual ejecutaremos las siguientes funciones.</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function (player)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player.mute</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roofErr w:type="spellStart"/>
      <w:proofErr w:type="gramStart"/>
      <w:r w:rsidRPr="00B323E1">
        <w:rPr>
          <w:rStyle w:val="CdigoHTML"/>
          <w:color w:val="FFFFFF"/>
          <w:sz w:val="21"/>
          <w:szCs w:val="21"/>
        </w:rPr>
        <w:t>player.play</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que la función </w:t>
      </w:r>
      <w:r w:rsidRPr="00B323E1">
        <w:rPr>
          <w:rStyle w:val="Textoennegrita"/>
          <w:rFonts w:ascii="Arial" w:eastAsiaTheme="majorEastAsia" w:hAnsi="Arial" w:cs="Arial"/>
          <w:color w:val="4A4A4A"/>
          <w:sz w:val="21"/>
          <w:szCs w:val="21"/>
        </w:rPr>
        <w:t>run</w:t>
      </w:r>
      <w:r w:rsidRPr="00B323E1">
        <w:rPr>
          <w:rFonts w:ascii="Arial" w:hAnsi="Arial" w:cs="Arial"/>
          <w:color w:val="4A4A4A"/>
          <w:sz w:val="21"/>
          <w:szCs w:val="21"/>
        </w:rPr>
        <w:t> reciba </w:t>
      </w:r>
      <w:proofErr w:type="spellStart"/>
      <w:r w:rsidRPr="00B323E1">
        <w:rPr>
          <w:rStyle w:val="Textoennegrita"/>
          <w:rFonts w:ascii="Arial" w:eastAsiaTheme="majorEastAsia" w:hAnsi="Arial" w:cs="Arial"/>
          <w:color w:val="4A4A4A"/>
          <w:sz w:val="21"/>
          <w:szCs w:val="21"/>
        </w:rPr>
        <w:t>player</w:t>
      </w:r>
      <w:proofErr w:type="spellEnd"/>
      <w:r w:rsidRPr="00B323E1">
        <w:rPr>
          <w:rFonts w:ascii="Arial" w:hAnsi="Arial" w:cs="Arial"/>
          <w:color w:val="4A4A4A"/>
          <w:sz w:val="21"/>
          <w:szCs w:val="21"/>
        </w:rPr>
        <w:t> tenemos que pasársela en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usando </w:t>
      </w:r>
      <w:proofErr w:type="spellStart"/>
      <w:r w:rsidRPr="00B323E1">
        <w:rPr>
          <w:rStyle w:val="CdigoHTML"/>
          <w:color w:val="4A4A4A"/>
          <w:sz w:val="21"/>
          <w:szCs w:val="21"/>
        </w:rPr>
        <w:t>this</w:t>
      </w:r>
      <w:proofErr w:type="spellEnd"/>
      <w:r w:rsidRPr="00B323E1">
        <w:rPr>
          <w:rFonts w:ascii="Arial" w:hAnsi="Arial" w:cs="Arial"/>
          <w:color w:val="4A4A4A"/>
          <w:sz w:val="21"/>
          <w:szCs w:val="21"/>
        </w:rPr>
        <w:t> que representará </w:t>
      </w:r>
      <w:proofErr w:type="spellStart"/>
      <w:r w:rsidRPr="00B323E1">
        <w:rPr>
          <w:rStyle w:val="Textoennegrita"/>
          <w:rFonts w:ascii="Arial" w:eastAsiaTheme="majorEastAsia" w:hAnsi="Arial" w:cs="Arial"/>
          <w:color w:val="4A4A4A"/>
          <w:sz w:val="21"/>
          <w:szCs w:val="21"/>
        </w:rPr>
        <w:t>MediaPlayer</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element.run</w:t>
      </w:r>
      <w:proofErr w:type="spellEnd"/>
      <w:r w:rsidRPr="00B323E1">
        <w:rPr>
          <w:rStyle w:val="CdigoHTML"/>
          <w:color w:val="FFFFFF"/>
          <w:sz w:val="21"/>
          <w:szCs w:val="21"/>
        </w:rPr>
        <w:t>(</w:t>
      </w:r>
      <w:proofErr w:type="spellStart"/>
      <w:r w:rsidRPr="00B323E1">
        <w:rPr>
          <w:rStyle w:val="CdigoHTML"/>
          <w:color w:val="FFFFFF"/>
          <w:sz w:val="21"/>
          <w:szCs w:val="21"/>
        </w:rPr>
        <w:t>this</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lang w:val="en-US"/>
        </w:rPr>
      </w:pPr>
      <w:r w:rsidRPr="00B323E1">
        <w:rPr>
          <w:rFonts w:ascii="Arial" w:hAnsi="Arial" w:cs="Arial"/>
          <w:color w:val="4A4A4A"/>
          <w:sz w:val="21"/>
          <w:szCs w:val="21"/>
        </w:rPr>
        <w:t>No tenemos la función mute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por </w:t>
      </w:r>
      <w:proofErr w:type="gramStart"/>
      <w:r w:rsidRPr="00B323E1">
        <w:rPr>
          <w:rFonts w:ascii="Arial" w:hAnsi="Arial" w:cs="Arial"/>
          <w:color w:val="4A4A4A"/>
          <w:sz w:val="21"/>
          <w:szCs w:val="21"/>
        </w:rPr>
        <w:t>ende</w:t>
      </w:r>
      <w:proofErr w:type="gramEnd"/>
      <w:r w:rsidRPr="00B323E1">
        <w:rPr>
          <w:rFonts w:ascii="Arial" w:hAnsi="Arial" w:cs="Arial"/>
          <w:color w:val="4A4A4A"/>
          <w:sz w:val="21"/>
          <w:szCs w:val="21"/>
        </w:rPr>
        <w:t xml:space="preserve"> no funcionará. </w:t>
      </w:r>
      <w:proofErr w:type="spellStart"/>
      <w:r w:rsidRPr="00B323E1">
        <w:rPr>
          <w:rFonts w:ascii="Arial" w:hAnsi="Arial" w:cs="Arial"/>
          <w:color w:val="4A4A4A"/>
          <w:sz w:val="21"/>
          <w:szCs w:val="21"/>
          <w:lang w:val="en-US"/>
        </w:rPr>
        <w:t>Vamos</w:t>
      </w:r>
      <w:proofErr w:type="spellEnd"/>
      <w:r w:rsidRPr="00B323E1">
        <w:rPr>
          <w:rFonts w:ascii="Arial" w:hAnsi="Arial" w:cs="Arial"/>
          <w:color w:val="4A4A4A"/>
          <w:sz w:val="21"/>
          <w:szCs w:val="21"/>
          <w:lang w:val="en-US"/>
        </w:rPr>
        <w:t xml:space="preserve"> a </w:t>
      </w:r>
      <w:proofErr w:type="spellStart"/>
      <w:r w:rsidRPr="00B323E1">
        <w:rPr>
          <w:rFonts w:ascii="Arial" w:hAnsi="Arial" w:cs="Arial"/>
          <w:color w:val="4A4A4A"/>
          <w:sz w:val="21"/>
          <w:szCs w:val="21"/>
          <w:lang w:val="en-US"/>
        </w:rPr>
        <w:t>crearla</w:t>
      </w:r>
      <w:proofErr w:type="spellEnd"/>
      <w:r w:rsidRPr="00B323E1">
        <w:rPr>
          <w:rFonts w:ascii="Arial" w:hAnsi="Arial" w:cs="Arial"/>
          <w:color w:val="4A4A4A"/>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MediaPlayer.prototype.mute</w:t>
      </w:r>
      <w:proofErr w:type="spellEnd"/>
      <w:proofErr w:type="gramEnd"/>
      <w:r w:rsidRPr="00B323E1">
        <w:rPr>
          <w:rStyle w:val="CdigoHTML"/>
          <w:color w:val="FFFFFF"/>
          <w:sz w:val="21"/>
          <w:szCs w:val="21"/>
          <w:lang w:val="en-US"/>
        </w:rPr>
        <w:t xml:space="preserve"> = function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Ahora crearemos un botón para que el usuario pueda </w:t>
      </w:r>
      <w:proofErr w:type="spellStart"/>
      <w:r w:rsidRPr="00B323E1">
        <w:rPr>
          <w:rFonts w:ascii="Arial" w:hAnsi="Arial" w:cs="Arial"/>
          <w:color w:val="4A4A4A"/>
          <w:sz w:val="21"/>
          <w:szCs w:val="21"/>
        </w:rPr>
        <w:t>mutear</w:t>
      </w:r>
      <w:proofErr w:type="spellEnd"/>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desmutear</w:t>
      </w:r>
      <w:proofErr w:type="spellEnd"/>
      <w:r w:rsidRPr="00B323E1">
        <w:rPr>
          <w:rFonts w:ascii="Arial" w:hAnsi="Arial" w:cs="Arial"/>
          <w:color w:val="4A4A4A"/>
          <w:sz w:val="21"/>
          <w:szCs w:val="21"/>
        </w:rPr>
        <w:t xml:space="preserve"> cuando quiera. Para esto tenemos que crear un segundo botón en el cual llamemos por una ID ya que no será el único botón. El botón anterior también le pondremos una ID.</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&lt;</w:t>
      </w:r>
      <w:proofErr w:type="spellStart"/>
      <w:r w:rsidRPr="00B323E1">
        <w:rPr>
          <w:rStyle w:val="CdigoHTML"/>
          <w:color w:val="FFFFFF"/>
          <w:sz w:val="21"/>
          <w:szCs w:val="21"/>
        </w:rPr>
        <w:t>button</w:t>
      </w:r>
      <w:proofErr w:type="spellEnd"/>
      <w:r w:rsidRPr="00B323E1">
        <w:rPr>
          <w:rStyle w:val="CdigoHTML"/>
          <w:color w:val="FFFFFF"/>
          <w:sz w:val="21"/>
          <w:szCs w:val="21"/>
        </w:rPr>
        <w:t xml:space="preserve"> id="</w:t>
      </w:r>
      <w:proofErr w:type="spellStart"/>
      <w:r w:rsidRPr="00B323E1">
        <w:rPr>
          <w:rStyle w:val="CdigoHTML"/>
          <w:color w:val="FFFFFF"/>
          <w:sz w:val="21"/>
          <w:szCs w:val="21"/>
        </w:rPr>
        <w:t>playPause</w:t>
      </w:r>
      <w:proofErr w:type="spellEnd"/>
      <w:r w:rsidRPr="00B323E1">
        <w:rPr>
          <w:rStyle w:val="CdigoHTML"/>
          <w:color w:val="FFFFFF"/>
          <w:sz w:val="21"/>
          <w:szCs w:val="21"/>
        </w:rPr>
        <w:t>"&gt;Play/Pause&lt;/</w:t>
      </w:r>
      <w:proofErr w:type="spellStart"/>
      <w:r w:rsidRPr="00B323E1">
        <w:rPr>
          <w:rStyle w:val="CdigoHTML"/>
          <w:color w:val="FFFFFF"/>
          <w:sz w:val="21"/>
          <w:szCs w:val="21"/>
        </w:rPr>
        <w:t>button</w:t>
      </w:r>
      <w:proofErr w:type="spellEnd"/>
      <w:r w:rsidRPr="00B323E1">
        <w:rPr>
          <w:rStyle w:val="CdigoHTML"/>
          <w:color w:val="FFFFFF"/>
          <w:sz w:val="21"/>
          <w:szCs w:val="21"/>
        </w:rPr>
        <w:t>&gt;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&lt;button id="</w:t>
      </w:r>
      <w:proofErr w:type="spellStart"/>
      <w:r w:rsidRPr="00B323E1">
        <w:rPr>
          <w:rStyle w:val="CdigoHTML"/>
          <w:color w:val="FFFFFF"/>
          <w:sz w:val="21"/>
          <w:szCs w:val="21"/>
          <w:lang w:val="en-US"/>
        </w:rPr>
        <w:t>unmuteMute</w:t>
      </w:r>
      <w:proofErr w:type="spellEnd"/>
      <w:r w:rsidRPr="00B323E1">
        <w:rPr>
          <w:rStyle w:val="CdigoHTML"/>
          <w:color w:val="FFFFFF"/>
          <w:sz w:val="21"/>
          <w:szCs w:val="21"/>
          <w:lang w:val="en-US"/>
        </w:rPr>
        <w:t>"&gt;Mute/Unmute&lt;/button&gt;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Llamamos correctamente a estos dos botones.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button = </w:t>
      </w:r>
      <w:proofErr w:type="spellStart"/>
      <w:proofErr w:type="gramStart"/>
      <w:r w:rsidRPr="00B323E1">
        <w:rPr>
          <w:rStyle w:val="CdigoHTML"/>
          <w:color w:val="FFFFFF"/>
          <w:sz w:val="21"/>
          <w:szCs w:val="21"/>
          <w:lang w:val="en-US"/>
        </w:rPr>
        <w:t>document.querySelector</w:t>
      </w:r>
      <w:proofErr w:type="spellEnd"/>
      <w:proofErr w:type="gramEnd"/>
      <w:r w:rsidRPr="00B323E1">
        <w:rPr>
          <w:rStyle w:val="CdigoHTML"/>
          <w:color w:val="FFFFFF"/>
          <w:sz w:val="21"/>
          <w:szCs w:val="21"/>
          <w:lang w:val="en-US"/>
        </w:rPr>
        <w:t>("#</w:t>
      </w:r>
      <w:proofErr w:type="spellStart"/>
      <w:r w:rsidRPr="00B323E1">
        <w:rPr>
          <w:rStyle w:val="CdigoHTML"/>
          <w:color w:val="FFFFFF"/>
          <w:sz w:val="21"/>
          <w:szCs w:val="21"/>
          <w:lang w:val="en-US"/>
        </w:rPr>
        <w:t>playPause</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const</w:t>
      </w:r>
      <w:proofErr w:type="spellEnd"/>
      <w:r w:rsidRPr="00B323E1">
        <w:rPr>
          <w:rStyle w:val="CdigoHTML"/>
          <w:color w:val="FFFFFF"/>
          <w:sz w:val="21"/>
          <w:szCs w:val="21"/>
        </w:rPr>
        <w:t xml:space="preserve"> </w:t>
      </w:r>
      <w:proofErr w:type="spellStart"/>
      <w:r w:rsidRPr="00B323E1">
        <w:rPr>
          <w:rStyle w:val="CdigoHTML"/>
          <w:color w:val="FFFFFF"/>
          <w:sz w:val="21"/>
          <w:szCs w:val="21"/>
        </w:rPr>
        <w:t>muteUnmute</w:t>
      </w:r>
      <w:proofErr w:type="spellEnd"/>
      <w:r w:rsidRPr="00B323E1">
        <w:rPr>
          <w:rStyle w:val="CdigoHTML"/>
          <w:color w:val="FFFFFF"/>
          <w:sz w:val="21"/>
          <w:szCs w:val="21"/>
        </w:rPr>
        <w:t xml:space="preserve"> = </w:t>
      </w:r>
      <w:proofErr w:type="spellStart"/>
      <w:proofErr w:type="gramStart"/>
      <w:r w:rsidRPr="00B323E1">
        <w:rPr>
          <w:rStyle w:val="CdigoHTML"/>
          <w:color w:val="FFFFFF"/>
          <w:sz w:val="21"/>
          <w:szCs w:val="21"/>
        </w:rPr>
        <w:t>document.querySelector</w:t>
      </w:r>
      <w:proofErr w:type="spellEnd"/>
      <w:proofErr w:type="gramEnd"/>
      <w:r w:rsidRPr="00B323E1">
        <w:rPr>
          <w:rStyle w:val="CdigoHTML"/>
          <w:color w:val="FFFFFF"/>
          <w:sz w:val="21"/>
          <w:szCs w:val="21"/>
        </w:rPr>
        <w:t>('#</w:t>
      </w:r>
      <w:proofErr w:type="spellStart"/>
      <w:r w:rsidRPr="00B323E1">
        <w:rPr>
          <w:rStyle w:val="CdigoHTML"/>
          <w:color w:val="FFFFFF"/>
          <w:sz w:val="21"/>
          <w:szCs w:val="21"/>
        </w:rPr>
        <w:t>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Cuando le demos </w:t>
      </w:r>
      <w:proofErr w:type="spellStart"/>
      <w:proofErr w:type="gramStart"/>
      <w:r w:rsidRPr="00B323E1">
        <w:rPr>
          <w:rStyle w:val="Textoennegrita"/>
          <w:rFonts w:ascii="Arial" w:eastAsiaTheme="majorEastAsia" w:hAnsi="Arial" w:cs="Arial"/>
          <w:color w:val="4A4A4A"/>
          <w:sz w:val="21"/>
          <w:szCs w:val="21"/>
        </w:rPr>
        <w:t>click</w:t>
      </w:r>
      <w:proofErr w:type="spellEnd"/>
      <w:proofErr w:type="gramEnd"/>
      <w:r w:rsidRPr="00B323E1">
        <w:rPr>
          <w:rFonts w:ascii="Arial" w:hAnsi="Arial" w:cs="Arial"/>
          <w:color w:val="4A4A4A"/>
          <w:sz w:val="21"/>
          <w:szCs w:val="21"/>
        </w:rPr>
        <w:t> llamará a la nueva función que crearemos para que haga </w:t>
      </w:r>
      <w:r w:rsidRPr="00B323E1">
        <w:rPr>
          <w:rStyle w:val="Textoennegrita"/>
          <w:rFonts w:ascii="Arial" w:eastAsiaTheme="majorEastAsia" w:hAnsi="Arial" w:cs="Arial"/>
          <w:color w:val="4A4A4A"/>
          <w:sz w:val="21"/>
          <w:szCs w:val="21"/>
        </w:rPr>
        <w:t>mute</w:t>
      </w:r>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unmute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muteUnmute.onclick</w:t>
      </w:r>
      <w:proofErr w:type="spellEnd"/>
      <w:r w:rsidRPr="00B323E1">
        <w:rPr>
          <w:rStyle w:val="CdigoHTML"/>
          <w:color w:val="FFFFFF"/>
          <w:sz w:val="21"/>
          <w:szCs w:val="21"/>
        </w:rPr>
        <w:t xml:space="preserve">  =</w:t>
      </w:r>
      <w:proofErr w:type="gramEnd"/>
      <w:r w:rsidRPr="00B323E1">
        <w:rPr>
          <w:rStyle w:val="CdigoHTML"/>
          <w:color w:val="FFFFFF"/>
          <w:sz w:val="21"/>
          <w:szCs w:val="21"/>
        </w:rPr>
        <w:t xml:space="preserve">  ()  =&gt; </w:t>
      </w:r>
      <w:proofErr w:type="spellStart"/>
      <w:r w:rsidRPr="00B323E1">
        <w:rPr>
          <w:rStyle w:val="CdigoHTML"/>
          <w:color w:val="FFFFFF"/>
          <w:sz w:val="21"/>
          <w:szCs w:val="21"/>
        </w:rPr>
        <w:t>player.unmuteMute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objeto </w:t>
      </w:r>
      <w:proofErr w:type="spellStart"/>
      <w:r w:rsidRPr="00B323E1">
        <w:rPr>
          <w:rStyle w:val="CdigoHTML"/>
          <w:color w:val="4A4A4A"/>
          <w:sz w:val="21"/>
          <w:szCs w:val="21"/>
        </w:rPr>
        <w:t>player</w:t>
      </w:r>
      <w:proofErr w:type="spellEnd"/>
      <w:r w:rsidRPr="00B323E1">
        <w:rPr>
          <w:rFonts w:ascii="Arial" w:hAnsi="Arial" w:cs="Arial"/>
          <w:color w:val="4A4A4A"/>
          <w:sz w:val="21"/>
          <w:szCs w:val="21"/>
        </w:rPr>
        <w:t> es una instancia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allí crearemos la función </w:t>
      </w:r>
      <w:proofErr w:type="spellStart"/>
      <w:r w:rsidRPr="00B323E1">
        <w:rPr>
          <w:rStyle w:val="CdigoHTML"/>
          <w:color w:val="4A4A4A"/>
          <w:sz w:val="21"/>
          <w:szCs w:val="21"/>
        </w:rPr>
        <w:t>unmuteMute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MediaPlayer.prototype.unmuteMute</w:t>
      </w:r>
      <w:proofErr w:type="spellEnd"/>
      <w:proofErr w:type="gramEnd"/>
      <w:r w:rsidRPr="00B323E1">
        <w:rPr>
          <w:rStyle w:val="CdigoHTML"/>
          <w:color w:val="FFFFFF"/>
          <w:sz w:val="21"/>
          <w:szCs w:val="21"/>
          <w:lang w:val="en-US"/>
        </w:rPr>
        <w:t xml:space="preserve"> = function ()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false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Default="00B323E1" w:rsidP="00BA3CEF">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ya tendremos la funcionalidad de </w:t>
      </w:r>
      <w:proofErr w:type="spellStart"/>
      <w:r w:rsidRPr="00B323E1">
        <w:rPr>
          <w:rStyle w:val="Textoennegrita"/>
          <w:rFonts w:ascii="Arial" w:eastAsiaTheme="majorEastAsia" w:hAnsi="Arial" w:cs="Arial"/>
          <w:color w:val="4A4A4A"/>
          <w:sz w:val="21"/>
          <w:szCs w:val="21"/>
        </w:rPr>
        <w:t>mutear</w:t>
      </w:r>
      <w:proofErr w:type="spellEnd"/>
      <w:r w:rsidRPr="00B323E1">
        <w:rPr>
          <w:rFonts w:ascii="Arial" w:hAnsi="Arial" w:cs="Arial"/>
          <w:color w:val="4A4A4A"/>
          <w:sz w:val="21"/>
          <w:szCs w:val="21"/>
        </w:rPr>
        <w:t> y </w:t>
      </w:r>
      <w:proofErr w:type="spellStart"/>
      <w:r w:rsidRPr="00B323E1">
        <w:rPr>
          <w:rStyle w:val="Textoennegrita"/>
          <w:rFonts w:ascii="Arial" w:eastAsiaTheme="majorEastAsia" w:hAnsi="Arial" w:cs="Arial"/>
          <w:color w:val="4A4A4A"/>
          <w:sz w:val="21"/>
          <w:szCs w:val="21"/>
        </w:rPr>
        <w:t>desmutear</w:t>
      </w:r>
      <w:proofErr w:type="spellEnd"/>
      <w:r w:rsidRPr="00B323E1">
        <w:rPr>
          <w:rFonts w:ascii="Arial" w:hAnsi="Arial" w:cs="Arial"/>
          <w:color w:val="4A4A4A"/>
          <w:sz w:val="21"/>
          <w:szCs w:val="21"/>
        </w:rPr>
        <w:t>.</w:t>
      </w:r>
    </w:p>
    <w:p w:rsidR="007E50A0" w:rsidRPr="00B323E1" w:rsidRDefault="007E50A0" w:rsidP="007E50A0">
      <w:pPr>
        <w:pStyle w:val="Ttulo1"/>
        <w:rPr>
          <w:u w:val="single"/>
        </w:rPr>
      </w:pPr>
      <w:r w:rsidRPr="007E50A0">
        <w:rPr>
          <w:u w:val="single"/>
        </w:rPr>
        <w:lastRenderedPageBreak/>
        <w:t>this</w:t>
      </w:r>
    </w:p>
    <w:p w:rsidR="007E50A0" w:rsidRPr="007E50A0" w:rsidRDefault="007E50A0" w:rsidP="007E50A0">
      <w:pPr>
        <w:pStyle w:val="NormalWeb"/>
        <w:shd w:val="clear" w:color="auto" w:fill="FFFFFF"/>
        <w:spacing w:before="0" w:beforeAutospacing="0"/>
        <w:jc w:val="both"/>
        <w:rPr>
          <w:rFonts w:ascii="Arial" w:hAnsi="Arial" w:cs="Arial"/>
          <w:color w:val="4A4A4A"/>
          <w:sz w:val="21"/>
          <w:szCs w:val="21"/>
        </w:rPr>
      </w:pP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refiere a un objeto, ese objeto es el que actualmente está ejecutando un pedazo de código.</w:t>
      </w:r>
    </w:p>
    <w:p w:rsidR="007E50A0" w:rsidRPr="007E50A0" w:rsidRDefault="007E50A0" w:rsidP="007E50A0">
      <w:pPr>
        <w:pStyle w:val="NormalWeb"/>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No se puede asignar un valor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xml:space="preserve"> directamente y este depende de en </w:t>
      </w:r>
      <w:proofErr w:type="spellStart"/>
      <w:r w:rsidRPr="007E50A0">
        <w:rPr>
          <w:rFonts w:ascii="Arial" w:hAnsi="Arial" w:cs="Arial"/>
          <w:color w:val="4A4A4A"/>
          <w:sz w:val="21"/>
          <w:szCs w:val="21"/>
        </w:rPr>
        <w:t>que</w:t>
      </w:r>
      <w:proofErr w:type="spellEnd"/>
      <w:r w:rsidRPr="007E50A0">
        <w:rPr>
          <w:rFonts w:ascii="Arial" w:hAnsi="Arial" w:cs="Arial"/>
          <w:color w:val="4A4A4A"/>
          <w:sz w:val="21"/>
          <w:szCs w:val="21"/>
        </w:rPr>
        <w:t xml:space="preserve"> </w:t>
      </w:r>
      <w:proofErr w:type="spellStart"/>
      <w:r w:rsidRPr="007E50A0">
        <w:rPr>
          <w:rFonts w:ascii="Arial" w:hAnsi="Arial" w:cs="Arial"/>
          <w:color w:val="4A4A4A"/>
          <w:sz w:val="21"/>
          <w:szCs w:val="21"/>
        </w:rPr>
        <w:t>scope</w:t>
      </w:r>
      <w:proofErr w:type="spellEnd"/>
      <w:r w:rsidRPr="007E50A0">
        <w:rPr>
          <w:rFonts w:ascii="Arial" w:hAnsi="Arial" w:cs="Arial"/>
          <w:color w:val="4A4A4A"/>
          <w:sz w:val="21"/>
          <w:szCs w:val="21"/>
        </w:rPr>
        <w:t xml:space="preserve"> nos encontramos:</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en el </w:t>
      </w:r>
      <w:r w:rsidRPr="007E50A0">
        <w:rPr>
          <w:rFonts w:ascii="Arial" w:hAnsi="Arial" w:cs="Arial"/>
          <w:b/>
          <w:bCs/>
          <w:color w:val="4A4A4A"/>
          <w:sz w:val="21"/>
          <w:szCs w:val="21"/>
        </w:rPr>
        <w:t xml:space="preserve">Global </w:t>
      </w:r>
      <w:proofErr w:type="spellStart"/>
      <w:r w:rsidRPr="007E50A0">
        <w:rPr>
          <w:rFonts w:ascii="Arial" w:hAnsi="Arial" w:cs="Arial"/>
          <w:b/>
          <w:bCs/>
          <w:color w:val="4A4A4A"/>
          <w:sz w:val="21"/>
          <w:szCs w:val="21"/>
        </w:rPr>
        <w:t>Scope</w:t>
      </w:r>
      <w:proofErr w:type="spellEnd"/>
      <w:r w:rsidRPr="007E50A0">
        <w:rPr>
          <w:rFonts w:ascii="Arial" w:hAnsi="Arial" w:cs="Arial"/>
          <w:b/>
          <w:bCs/>
          <w:color w:val="4A4A4A"/>
          <w:sz w:val="21"/>
          <w:szCs w:val="21"/>
        </w:rPr>
        <w:t xml:space="preserve"> o </w:t>
      </w:r>
      <w:proofErr w:type="spellStart"/>
      <w:r w:rsidRPr="007E50A0">
        <w:rPr>
          <w:rFonts w:ascii="Arial" w:hAnsi="Arial" w:cs="Arial"/>
          <w:b/>
          <w:bCs/>
          <w:color w:val="4A4A4A"/>
          <w:sz w:val="21"/>
          <w:szCs w:val="21"/>
        </w:rPr>
        <w:t>Function</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Scope</w:t>
      </w:r>
      <w:proofErr w:type="spellEnd"/>
      <w:r w:rsidRPr="007E50A0">
        <w:rPr>
          <w:rFonts w:ascii="Arial" w:hAnsi="Arial" w:cs="Arial"/>
          <w:color w:val="4A4A4A"/>
          <w:sz w:val="21"/>
          <w:szCs w:val="21"/>
        </w:rPr>
        <w:t>, se hace referencia al objeto </w:t>
      </w:r>
      <w:proofErr w:type="spellStart"/>
      <w:r w:rsidRPr="007E50A0">
        <w:rPr>
          <w:rFonts w:ascii="Arial" w:hAnsi="Arial" w:cs="Arial"/>
          <w:i/>
          <w:iCs/>
          <w:color w:val="4A4A4A"/>
          <w:sz w:val="21"/>
          <w:szCs w:val="21"/>
        </w:rPr>
        <w:t>window</w:t>
      </w:r>
      <w:proofErr w:type="spellEnd"/>
      <w:r w:rsidRPr="007E50A0">
        <w:rPr>
          <w:rFonts w:ascii="Arial" w:hAnsi="Arial" w:cs="Arial"/>
          <w:color w:val="4A4A4A"/>
          <w:sz w:val="21"/>
          <w:szCs w:val="21"/>
        </w:rPr>
        <w:t>. A excepción de cuando estamos en </w:t>
      </w:r>
      <w:proofErr w:type="spellStart"/>
      <w:r w:rsidRPr="007E50A0">
        <w:rPr>
          <w:rFonts w:ascii="Arial" w:hAnsi="Arial" w:cs="Arial"/>
          <w:b/>
          <w:bCs/>
          <w:color w:val="4A4A4A"/>
          <w:sz w:val="21"/>
          <w:szCs w:val="21"/>
        </w:rPr>
        <w:t>strict</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mode</w:t>
      </w:r>
      <w:proofErr w:type="spellEnd"/>
      <w:r w:rsidRPr="007E50A0">
        <w:rPr>
          <w:rFonts w:ascii="Arial" w:hAnsi="Arial" w:cs="Arial"/>
          <w:color w:val="4A4A4A"/>
          <w:sz w:val="21"/>
          <w:szCs w:val="21"/>
        </w:rPr>
        <w:t> que nos regresará </w:t>
      </w:r>
      <w:proofErr w:type="spellStart"/>
      <w:r w:rsidRPr="007E50A0">
        <w:rPr>
          <w:rFonts w:ascii="Arial" w:hAnsi="Arial" w:cs="Arial"/>
          <w:i/>
          <w:iCs/>
          <w:color w:val="4A4A4A"/>
          <w:sz w:val="21"/>
          <w:szCs w:val="21"/>
        </w:rPr>
        <w:t>undefined</w:t>
      </w:r>
      <w:proofErr w:type="spellEnd"/>
      <w:r w:rsidRPr="007E50A0">
        <w:rPr>
          <w:rFonts w:ascii="Arial" w:hAnsi="Arial" w:cs="Arial"/>
          <w:color w:val="4A4A4A"/>
          <w:sz w:val="21"/>
          <w:szCs w:val="21"/>
        </w:rPr>
        <w:t>.</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w:t>
      </w:r>
      <w:r w:rsidRPr="007E50A0">
        <w:rPr>
          <w:rFonts w:ascii="Arial" w:hAnsi="Arial" w:cs="Arial"/>
          <w:b/>
          <w:bCs/>
          <w:color w:val="4A4A4A"/>
          <w:sz w:val="21"/>
          <w:szCs w:val="21"/>
        </w:rPr>
        <w:t>una función</w:t>
      </w:r>
      <w:r w:rsidRPr="007E50A0">
        <w:rPr>
          <w:rFonts w:ascii="Arial" w:hAnsi="Arial" w:cs="Arial"/>
          <w:color w:val="4A4A4A"/>
          <w:sz w:val="21"/>
          <w:szCs w:val="21"/>
        </w:rPr>
        <w:t> que está contenida en un objeto,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hace referencia a ese objeto.</w:t>
      </w:r>
    </w:p>
    <w:p w:rsidR="007E50A0" w:rsidRDefault="007E50A0" w:rsidP="000E4D64">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una </w:t>
      </w:r>
      <w:r w:rsidRPr="007E50A0">
        <w:rPr>
          <w:rFonts w:ascii="Arial" w:hAnsi="Arial" w:cs="Arial"/>
          <w:b/>
          <w:bCs/>
          <w:color w:val="4A4A4A"/>
          <w:sz w:val="21"/>
          <w:szCs w:val="21"/>
        </w:rPr>
        <w:t>“clase”</w:t>
      </w:r>
      <w:r w:rsidRPr="007E50A0">
        <w:rPr>
          <w:rFonts w:ascii="Arial" w:hAnsi="Arial" w:cs="Arial"/>
          <w:color w:val="4A4A4A"/>
          <w:sz w:val="21"/>
          <w:szCs w:val="21"/>
        </w:rPr>
        <w:t>, se hace referencia a la instancia generada por el constructor.</w:t>
      </w: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Ttulo1"/>
        <w:rPr>
          <w:u w:val="single"/>
        </w:rPr>
      </w:pPr>
      <w:r w:rsidRPr="00A31933">
        <w:rPr>
          <w:u w:val="single"/>
        </w:rPr>
        <w:t>Los métodos call, apply y bind</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Estas funciones nos sirven para establecer el valor de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es decir cambiar el contexto que se </w:t>
      </w:r>
      <w:proofErr w:type="gramStart"/>
      <w:r w:rsidRPr="00A31933">
        <w:rPr>
          <w:rFonts w:ascii="Arial" w:hAnsi="Arial" w:cs="Arial"/>
          <w:sz w:val="21"/>
          <w:szCs w:val="21"/>
          <w:lang w:val="es-MX"/>
        </w:rPr>
        <w:t>va</w:t>
      </w:r>
      <w:proofErr w:type="gramEnd"/>
      <w:r w:rsidRPr="00A31933">
        <w:rPr>
          <w:rFonts w:ascii="Arial" w:hAnsi="Arial" w:cs="Arial"/>
          <w:sz w:val="21"/>
          <w:szCs w:val="21"/>
          <w:lang w:val="es-MX"/>
        </w:rPr>
        <w:t xml:space="preserve"> usar cuando la función sea llamada.</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Las funciones </w:t>
      </w:r>
      <w:proofErr w:type="spellStart"/>
      <w:r w:rsidRPr="00A31933">
        <w:rPr>
          <w:rFonts w:ascii="Arial" w:hAnsi="Arial" w:cs="Arial"/>
          <w:b/>
          <w:bCs/>
          <w:sz w:val="21"/>
          <w:szCs w:val="21"/>
          <w:lang w:val="es-MX"/>
        </w:rPr>
        <w:t>call</w:t>
      </w:r>
      <w:proofErr w:type="spellEnd"/>
      <w:r w:rsidRPr="00A31933">
        <w:rPr>
          <w:rFonts w:ascii="Arial" w:hAnsi="Arial" w:cs="Arial"/>
          <w:b/>
          <w:bCs/>
          <w:sz w:val="21"/>
          <w:szCs w:val="21"/>
          <w:lang w:val="es-MX"/>
        </w:rPr>
        <w:t xml:space="preserve">, </w:t>
      </w:r>
      <w:proofErr w:type="spellStart"/>
      <w:r w:rsidRPr="00A31933">
        <w:rPr>
          <w:rFonts w:ascii="Arial" w:hAnsi="Arial" w:cs="Arial"/>
          <w:b/>
          <w:bCs/>
          <w:sz w:val="21"/>
          <w:szCs w:val="21"/>
          <w:lang w:val="es-MX"/>
        </w:rPr>
        <w:t>apply</w:t>
      </w:r>
      <w:proofErr w:type="spellEnd"/>
      <w:r w:rsidRPr="00A31933">
        <w:rPr>
          <w:rFonts w:ascii="Arial" w:hAnsi="Arial" w:cs="Arial"/>
          <w:b/>
          <w:bCs/>
          <w:sz w:val="21"/>
          <w:szCs w:val="21"/>
          <w:lang w:val="es-MX"/>
        </w:rPr>
        <w:t xml:space="preserve"> y </w:t>
      </w:r>
      <w:proofErr w:type="spellStart"/>
      <w:r w:rsidRPr="00A31933">
        <w:rPr>
          <w:rFonts w:ascii="Arial" w:hAnsi="Arial" w:cs="Arial"/>
          <w:b/>
          <w:bCs/>
          <w:sz w:val="21"/>
          <w:szCs w:val="21"/>
          <w:lang w:val="es-MX"/>
        </w:rPr>
        <w:t>bind</w:t>
      </w:r>
      <w:proofErr w:type="spellEnd"/>
      <w:r w:rsidRPr="00A31933">
        <w:rPr>
          <w:rFonts w:ascii="Arial" w:hAnsi="Arial" w:cs="Arial"/>
          <w:sz w:val="21"/>
          <w:szCs w:val="21"/>
          <w:lang w:val="es-MX"/>
        </w:rPr>
        <w:t xml:space="preserve"> son parte del prototipo </w:t>
      </w:r>
      <w:proofErr w:type="spellStart"/>
      <w:r w:rsidRPr="00A31933">
        <w:rPr>
          <w:rFonts w:ascii="Arial" w:hAnsi="Arial" w:cs="Arial"/>
          <w:sz w:val="21"/>
          <w:szCs w:val="21"/>
          <w:lang w:val="es-MX"/>
        </w:rPr>
        <w:t>Function</w:t>
      </w:r>
      <w:proofErr w:type="spellEnd"/>
      <w:r w:rsidRPr="00A31933">
        <w:rPr>
          <w:rFonts w:ascii="Arial" w:hAnsi="Arial" w:cs="Arial"/>
          <w:sz w:val="21"/>
          <w:szCs w:val="21"/>
          <w:lang w:val="es-MX"/>
        </w:rPr>
        <w:t>. Toda función usa este prototipo y por lo tanto tiene estas tres funciones.</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functionName.call</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los siguientes son los argumentos que recibe la función que llamó a </w:t>
      </w:r>
      <w:proofErr w:type="spellStart"/>
      <w:r w:rsidRPr="00A31933">
        <w:rPr>
          <w:rFonts w:ascii="Arial" w:hAnsi="Arial" w:cs="Arial"/>
          <w:sz w:val="21"/>
          <w:szCs w:val="21"/>
          <w:lang w:val="es-MX"/>
        </w:rPr>
        <w:t>call</w:t>
      </w:r>
      <w:proofErr w:type="spellEnd"/>
      <w:r w:rsidRPr="00A31933">
        <w:rPr>
          <w:rFonts w:ascii="Arial" w:hAnsi="Arial" w:cs="Arial"/>
          <w:sz w:val="21"/>
          <w:szCs w:val="21"/>
          <w:lang w:val="es-MX"/>
        </w:rPr>
        <w:t>.</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functionName.apply</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como segundo un arreglo con los argumentos que recibe la función que llamó a </w:t>
      </w:r>
      <w:proofErr w:type="spellStart"/>
      <w:r w:rsidRPr="00A31933">
        <w:rPr>
          <w:rFonts w:ascii="Arial" w:hAnsi="Arial" w:cs="Arial"/>
          <w:sz w:val="21"/>
          <w:szCs w:val="21"/>
          <w:lang w:val="es-MX"/>
        </w:rPr>
        <w:t>apply</w:t>
      </w:r>
      <w:proofErr w:type="spellEnd"/>
      <w:r w:rsidRPr="00A31933">
        <w:rPr>
          <w:rFonts w:ascii="Arial" w:hAnsi="Arial" w:cs="Arial"/>
          <w:sz w:val="21"/>
          <w:szCs w:val="21"/>
          <w:lang w:val="es-MX"/>
        </w:rPr>
        <w:t>.</w:t>
      </w:r>
    </w:p>
    <w:p w:rsidR="00A31933" w:rsidRPr="00354E58"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functionName.bind</w:t>
      </w:r>
      <w:proofErr w:type="spellEnd"/>
      <w:r w:rsidRPr="00A31933">
        <w:rPr>
          <w:rFonts w:ascii="Arial" w:hAnsi="Arial" w:cs="Arial"/>
          <w:b/>
          <w:bCs/>
          <w:sz w:val="21"/>
          <w:szCs w:val="21"/>
          <w:lang w:val="es-MX"/>
        </w:rPr>
        <w:t>()</w:t>
      </w:r>
      <w:r w:rsidRPr="00A31933">
        <w:rPr>
          <w:rFonts w:ascii="Arial" w:hAnsi="Arial" w:cs="Arial"/>
          <w:sz w:val="21"/>
          <w:szCs w:val="21"/>
          <w:lang w:val="es-MX"/>
        </w:rPr>
        <w:t>. Recibe como primer y único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No ejecuta la función, sólo regresa otra función con el nuevo </w:t>
      </w:r>
      <w:proofErr w:type="spellStart"/>
      <w:r w:rsidRPr="00A31933">
        <w:rPr>
          <w:rFonts w:ascii="Arial" w:hAnsi="Arial" w:cs="Arial"/>
          <w:sz w:val="21"/>
          <w:szCs w:val="21"/>
          <w:lang w:val="es-MX"/>
        </w:rPr>
        <w:t>this</w:t>
      </w:r>
      <w:proofErr w:type="spellEnd"/>
      <w:r w:rsidRPr="00A31933">
        <w:rPr>
          <w:rFonts w:ascii="Arial" w:hAnsi="Arial" w:cs="Arial"/>
          <w:sz w:val="21"/>
          <w:szCs w:val="21"/>
          <w:lang w:val="es-MX"/>
        </w:rPr>
        <w:t xml:space="preserve"> integrado.</w:t>
      </w:r>
    </w:p>
    <w:p w:rsidR="00A31933" w:rsidRDefault="00A31933" w:rsidP="00A31933">
      <w:pPr>
        <w:spacing w:before="0" w:line="240" w:lineRule="auto"/>
        <w:jc w:val="both"/>
        <w:rPr>
          <w:rFonts w:ascii="Arial" w:hAnsi="Arial" w:cs="Arial"/>
          <w:sz w:val="21"/>
          <w:szCs w:val="21"/>
          <w:u w:val="single"/>
          <w:lang w:val="es-MX"/>
        </w:rPr>
      </w:pPr>
    </w:p>
    <w:p w:rsidR="005B5597" w:rsidRDefault="005B5597" w:rsidP="00A31933">
      <w:pPr>
        <w:spacing w:before="0" w:line="240" w:lineRule="auto"/>
        <w:jc w:val="both"/>
        <w:rPr>
          <w:rFonts w:ascii="Arial" w:hAnsi="Arial" w:cs="Arial"/>
          <w:sz w:val="21"/>
          <w:szCs w:val="21"/>
          <w:u w:val="single"/>
          <w:lang w:val="es-MX"/>
        </w:rPr>
      </w:pPr>
    </w:p>
    <w:p w:rsidR="005B5597" w:rsidRDefault="005B5597" w:rsidP="005B5597">
      <w:pPr>
        <w:pStyle w:val="Ttulo1"/>
        <w:rPr>
          <w:u w:val="single"/>
        </w:rPr>
      </w:pPr>
      <w:r w:rsidRPr="005B5597">
        <w:rPr>
          <w:u w:val="single"/>
        </w:rPr>
        <w:t>Prototype</w:t>
      </w:r>
    </w:p>
    <w:p w:rsidR="005B5597" w:rsidRPr="005B5597" w:rsidRDefault="005B5597" w:rsidP="005B5597">
      <w:pPr>
        <w:pStyle w:val="NormalWeb"/>
        <w:shd w:val="clear" w:color="auto" w:fill="FFFFFF"/>
        <w:spacing w:before="113" w:beforeAutospacing="0" w:after="113" w:afterAutospacing="0"/>
        <w:jc w:val="both"/>
        <w:rPr>
          <w:rFonts w:ascii="Arial" w:hAnsi="Arial" w:cs="Arial"/>
          <w:color w:val="273B47"/>
          <w:sz w:val="21"/>
          <w:szCs w:val="21"/>
        </w:rPr>
      </w:pPr>
      <w:r w:rsidRPr="005B5597">
        <w:rPr>
          <w:rFonts w:ascii="Arial" w:hAnsi="Arial" w:cs="Arial"/>
          <w:color w:val="273B47"/>
          <w:sz w:val="21"/>
          <w:szCs w:val="21"/>
        </w:rPr>
        <w:t xml:space="preserve">En </w:t>
      </w:r>
      <w:proofErr w:type="spellStart"/>
      <w:r w:rsidRPr="005B5597">
        <w:rPr>
          <w:rFonts w:ascii="Arial" w:hAnsi="Arial" w:cs="Arial"/>
          <w:color w:val="273B47"/>
          <w:sz w:val="21"/>
          <w:szCs w:val="21"/>
        </w:rPr>
        <w:t>Javascript</w:t>
      </w:r>
      <w:proofErr w:type="spellEnd"/>
      <w:r w:rsidRPr="005B5597">
        <w:rPr>
          <w:rFonts w:ascii="Arial" w:hAnsi="Arial" w:cs="Arial"/>
          <w:color w:val="273B47"/>
          <w:sz w:val="21"/>
          <w:szCs w:val="21"/>
        </w:rPr>
        <w:t xml:space="preserve"> todo son objetos, no tenemos clases, no tenemos ese plano para crear objetos.</w:t>
      </w:r>
    </w:p>
    <w:p w:rsid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Todos los objetos “heredan” de un prototipo que a su vez hereda de otro prototipo y así sucesivamente creando lo que se llama la </w:t>
      </w:r>
      <w:proofErr w:type="spellStart"/>
      <w:r w:rsidRPr="005B5597">
        <w:rPr>
          <w:rStyle w:val="Textoennegrita"/>
          <w:rFonts w:ascii="Arial" w:eastAsiaTheme="majorEastAsia" w:hAnsi="Arial" w:cs="Arial"/>
          <w:color w:val="273B47"/>
          <w:sz w:val="21"/>
          <w:szCs w:val="21"/>
        </w:rPr>
        <w:t>prototype</w:t>
      </w:r>
      <w:proofErr w:type="spellEnd"/>
      <w:r w:rsidRPr="005B5597">
        <w:rPr>
          <w:rStyle w:val="Textoennegrita"/>
          <w:rFonts w:ascii="Arial" w:eastAsiaTheme="majorEastAsia" w:hAnsi="Arial" w:cs="Arial"/>
          <w:color w:val="273B47"/>
          <w:sz w:val="21"/>
          <w:szCs w:val="21"/>
        </w:rPr>
        <w:t xml:space="preserve"> </w:t>
      </w:r>
      <w:proofErr w:type="spellStart"/>
      <w:r w:rsidRPr="005B5597">
        <w:rPr>
          <w:rStyle w:val="Textoennegrita"/>
          <w:rFonts w:ascii="Arial" w:eastAsiaTheme="majorEastAsia" w:hAnsi="Arial" w:cs="Arial"/>
          <w:color w:val="273B47"/>
          <w:sz w:val="21"/>
          <w:szCs w:val="21"/>
        </w:rPr>
        <w:t>chain</w:t>
      </w:r>
      <w:proofErr w:type="spellEnd"/>
      <w:r w:rsidRPr="005B5597">
        <w:rPr>
          <w:rFonts w:ascii="Arial" w:hAnsi="Arial" w:cs="Arial"/>
          <w:color w:val="273B47"/>
          <w:sz w:val="21"/>
          <w:szCs w:val="21"/>
        </w:rPr>
        <w:t>.</w:t>
      </w:r>
    </w:p>
    <w:p w:rsidR="005B5597" w:rsidRP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 xml:space="preserve">La </w:t>
      </w:r>
      <w:proofErr w:type="spellStart"/>
      <w:r w:rsidRPr="005B5597">
        <w:rPr>
          <w:rFonts w:ascii="Arial" w:hAnsi="Arial" w:cs="Arial"/>
          <w:color w:val="273B47"/>
          <w:sz w:val="21"/>
          <w:szCs w:val="21"/>
        </w:rPr>
        <w:t>keyword</w:t>
      </w:r>
      <w:proofErr w:type="spellEnd"/>
      <w:r w:rsidRPr="005B5597">
        <w:rPr>
          <w:rFonts w:ascii="Arial" w:hAnsi="Arial" w:cs="Arial"/>
          <w:color w:val="273B47"/>
          <w:sz w:val="21"/>
          <w:szCs w:val="21"/>
        </w:rPr>
        <w:t> </w:t>
      </w:r>
      <w:r w:rsidRPr="005B5597">
        <w:rPr>
          <w:rStyle w:val="nfasis"/>
          <w:rFonts w:ascii="Arial" w:hAnsi="Arial" w:cs="Arial"/>
          <w:color w:val="273B47"/>
          <w:sz w:val="21"/>
          <w:szCs w:val="21"/>
        </w:rPr>
        <w:t>new</w:t>
      </w:r>
      <w:r w:rsidRPr="005B5597">
        <w:rPr>
          <w:rFonts w:ascii="Arial" w:hAnsi="Arial" w:cs="Arial"/>
          <w:color w:val="273B47"/>
          <w:sz w:val="21"/>
          <w:szCs w:val="21"/>
        </w:rPr>
        <w:t xml:space="preserve"> crea un nuevo objeto que “hereda” todas las propiedades del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de otro objeto. No confundir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con </w:t>
      </w:r>
      <w:r w:rsidRPr="005B5597">
        <w:rPr>
          <w:rStyle w:val="Textoennegrita"/>
          <w:rFonts w:ascii="Arial" w:eastAsiaTheme="majorEastAsia" w:hAnsi="Arial" w:cs="Arial"/>
          <w:color w:val="273B47"/>
          <w:sz w:val="21"/>
          <w:szCs w:val="21"/>
        </w:rPr>
        <w:t>proto</w:t>
      </w:r>
      <w:r w:rsidRPr="005B5597">
        <w:rPr>
          <w:rFonts w:ascii="Arial" w:hAnsi="Arial" w:cs="Arial"/>
          <w:color w:val="273B47"/>
          <w:sz w:val="21"/>
          <w:szCs w:val="21"/>
        </w:rPr>
        <w:t xml:space="preserve"> que es sólo una propiedad en cada </w:t>
      </w:r>
      <w:proofErr w:type="spellStart"/>
      <w:r w:rsidRPr="005B5597">
        <w:rPr>
          <w:rFonts w:ascii="Arial" w:hAnsi="Arial" w:cs="Arial"/>
          <w:color w:val="273B47"/>
          <w:sz w:val="21"/>
          <w:szCs w:val="21"/>
        </w:rPr>
        <w:t>instancía</w:t>
      </w:r>
      <w:proofErr w:type="spellEnd"/>
      <w:r w:rsidRPr="005B5597">
        <w:rPr>
          <w:rFonts w:ascii="Arial" w:hAnsi="Arial" w:cs="Arial"/>
          <w:color w:val="273B47"/>
          <w:sz w:val="21"/>
          <w:szCs w:val="21"/>
        </w:rPr>
        <w:t xml:space="preserve"> que apunta al prototipo del que hereda.</w:t>
      </w: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0439F9">
      <w:pPr>
        <w:pStyle w:val="Ttulo1"/>
        <w:rPr>
          <w:u w:val="single"/>
        </w:rPr>
      </w:pPr>
      <w:r w:rsidRPr="000439F9">
        <w:rPr>
          <w:u w:val="single"/>
        </w:rPr>
        <w:t>Herencia Prototipal</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Por default los objetos en JavaScript tienen cómo prototipo a </w:t>
      </w:r>
      <w:proofErr w:type="spellStart"/>
      <w:r w:rsidRPr="000439F9">
        <w:rPr>
          <w:rFonts w:ascii="Arial" w:hAnsi="Arial" w:cs="Arial"/>
          <w:b/>
          <w:bCs/>
          <w:sz w:val="21"/>
          <w:szCs w:val="21"/>
          <w:lang w:val="es-MX"/>
        </w:rPr>
        <w:t>Object</w:t>
      </w:r>
      <w:proofErr w:type="spellEnd"/>
      <w:r w:rsidRPr="000439F9">
        <w:rPr>
          <w:rFonts w:ascii="Arial" w:hAnsi="Arial" w:cs="Arial"/>
          <w:sz w:val="21"/>
          <w:szCs w:val="21"/>
          <w:lang w:val="es-MX"/>
        </w:rPr>
        <w:t xml:space="preserve"> que es el punto de partida de todos los objetos, es el prototipo padre. </w:t>
      </w:r>
      <w:proofErr w:type="spellStart"/>
      <w:r w:rsidRPr="000439F9">
        <w:rPr>
          <w:rFonts w:ascii="Arial" w:hAnsi="Arial" w:cs="Arial"/>
          <w:sz w:val="21"/>
          <w:szCs w:val="21"/>
          <w:lang w:val="es-MX"/>
        </w:rPr>
        <w:t>Object</w:t>
      </w:r>
      <w:proofErr w:type="spellEnd"/>
      <w:r w:rsidRPr="000439F9">
        <w:rPr>
          <w:rFonts w:ascii="Arial" w:hAnsi="Arial" w:cs="Arial"/>
          <w:sz w:val="21"/>
          <w:szCs w:val="21"/>
          <w:lang w:val="es-MX"/>
        </w:rPr>
        <w:t xml:space="preserve"> es la raíz de todo, por lo </w:t>
      </w:r>
      <w:proofErr w:type="gramStart"/>
      <w:r w:rsidRPr="000439F9">
        <w:rPr>
          <w:rFonts w:ascii="Arial" w:hAnsi="Arial" w:cs="Arial"/>
          <w:sz w:val="21"/>
          <w:szCs w:val="21"/>
          <w:lang w:val="es-MX"/>
        </w:rPr>
        <w:t>tanto</w:t>
      </w:r>
      <w:proofErr w:type="gramEnd"/>
      <w:r w:rsidRPr="000439F9">
        <w:rPr>
          <w:rFonts w:ascii="Arial" w:hAnsi="Arial" w:cs="Arial"/>
          <w:sz w:val="21"/>
          <w:szCs w:val="21"/>
          <w:lang w:val="es-MX"/>
        </w:rPr>
        <w:t xml:space="preserve"> tiene un prototipo padre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 xml:space="preserve">Cuando se llama a una función o variable que no se encuentra en el mismo objeto que la llamó, se busca en toda la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 xml:space="preserve"> hasta encontrarla o regresar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La función </w:t>
      </w:r>
      <w:proofErr w:type="spellStart"/>
      <w:r w:rsidRPr="000439F9">
        <w:rPr>
          <w:rFonts w:ascii="Arial" w:hAnsi="Arial" w:cs="Arial"/>
          <w:b/>
          <w:bCs/>
          <w:sz w:val="21"/>
          <w:szCs w:val="21"/>
          <w:lang w:val="es-MX"/>
        </w:rPr>
        <w:t>hasOwnProperty</w:t>
      </w:r>
      <w:proofErr w:type="spellEnd"/>
      <w:r w:rsidRPr="000439F9">
        <w:rPr>
          <w:rFonts w:ascii="Arial" w:hAnsi="Arial" w:cs="Arial"/>
          <w:sz w:val="21"/>
          <w:szCs w:val="21"/>
          <w:lang w:val="es-MX"/>
        </w:rPr>
        <w:t xml:space="preserve"> sirve para verificar si una propiedad es parte del objeto o si viene heredada desde su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w:t>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lastRenderedPageBreak/>
        <w:drawing>
          <wp:inline distT="0" distB="0" distL="0" distR="0" wp14:anchorId="48B42D75" wp14:editId="4255A452">
            <wp:extent cx="4410075" cy="2168641"/>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119" cy="2170138"/>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1C0FB3A1" wp14:editId="4D37EF12">
            <wp:extent cx="4429125" cy="2184387"/>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6131" cy="2197706"/>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305E48CB" wp14:editId="087D41AC">
            <wp:extent cx="4529138" cy="2304457"/>
            <wp:effectExtent l="0" t="0" r="508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9356" cy="2330008"/>
                    </a:xfrm>
                    <a:prstGeom prst="rect">
                      <a:avLst/>
                    </a:prstGeom>
                  </pic:spPr>
                </pic:pic>
              </a:graphicData>
            </a:graphic>
          </wp:inline>
        </w:drawing>
      </w:r>
    </w:p>
    <w:p w:rsidR="0058287D" w:rsidRDefault="0058287D" w:rsidP="00947B8B">
      <w:pPr>
        <w:spacing w:before="0" w:line="240" w:lineRule="auto"/>
        <w:jc w:val="center"/>
        <w:rPr>
          <w:rFonts w:ascii="Arial" w:hAnsi="Arial" w:cs="Arial"/>
          <w:sz w:val="21"/>
          <w:szCs w:val="21"/>
          <w:lang w:val="es-MX"/>
        </w:rPr>
      </w:pPr>
      <w:r w:rsidRPr="0058287D">
        <w:rPr>
          <w:rFonts w:ascii="Arial" w:hAnsi="Arial" w:cs="Arial"/>
          <w:noProof/>
          <w:sz w:val="21"/>
          <w:szCs w:val="21"/>
          <w:lang w:val="es-MX"/>
        </w:rPr>
        <w:drawing>
          <wp:inline distT="0" distB="0" distL="0" distR="0" wp14:anchorId="5BAC7233" wp14:editId="29CBC1B2">
            <wp:extent cx="1542098" cy="1812514"/>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5850" cy="1875692"/>
                    </a:xfrm>
                    <a:prstGeom prst="rect">
                      <a:avLst/>
                    </a:prstGeom>
                  </pic:spPr>
                </pic:pic>
              </a:graphicData>
            </a:graphic>
          </wp:inline>
        </w:drawing>
      </w:r>
    </w:p>
    <w:p w:rsidR="00651535" w:rsidRDefault="00651535" w:rsidP="00651535">
      <w:pPr>
        <w:pStyle w:val="Ttulo"/>
        <w:rPr>
          <w:b/>
          <w:bCs/>
          <w:sz w:val="36"/>
          <w:szCs w:val="36"/>
        </w:rPr>
      </w:pPr>
      <w:r w:rsidRPr="00651535">
        <w:rPr>
          <w:b/>
          <w:bCs/>
          <w:sz w:val="36"/>
          <w:szCs w:val="36"/>
        </w:rPr>
        <w:lastRenderedPageBreak/>
        <w:t>Repaso de Conceptos Fundamentales</w:t>
      </w:r>
    </w:p>
    <w:p w:rsidR="00651535" w:rsidRDefault="00651535" w:rsidP="00651535">
      <w:pPr>
        <w:pStyle w:val="Ttulo1"/>
        <w:rPr>
          <w:u w:val="single"/>
        </w:rPr>
      </w:pPr>
      <w:r w:rsidRPr="00651535">
        <w:rPr>
          <w:u w:val="single"/>
        </w:rPr>
        <w:t>Parsers y el Abstract Syntax Tree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 xml:space="preserve">El JS </w:t>
      </w:r>
      <w:proofErr w:type="spellStart"/>
      <w:r w:rsidRPr="00651535">
        <w:rPr>
          <w:rFonts w:ascii="Arial" w:hAnsi="Arial" w:cs="Arial"/>
          <w:sz w:val="21"/>
          <w:szCs w:val="21"/>
          <w:lang w:val="es-MX"/>
        </w:rPr>
        <w:t>Engine</w:t>
      </w:r>
      <w:proofErr w:type="spellEnd"/>
      <w:r w:rsidRPr="00651535">
        <w:rPr>
          <w:rFonts w:ascii="Arial" w:hAnsi="Arial" w:cs="Arial"/>
          <w:sz w:val="21"/>
          <w:szCs w:val="21"/>
          <w:lang w:val="es-MX"/>
        </w:rPr>
        <w:t xml:space="preserve"> recibe el código fuente y lo procesa de la siguiente manera: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b/>
          <w:bCs/>
          <w:sz w:val="21"/>
          <w:szCs w:val="21"/>
          <w:lang w:val="es-MX"/>
        </w:rPr>
        <w:t>parser</w:t>
      </w:r>
      <w:proofErr w:type="spellEnd"/>
      <w:r w:rsidRPr="00651535">
        <w:rPr>
          <w:rFonts w:ascii="Arial" w:hAnsi="Arial" w:cs="Arial"/>
          <w:sz w:val="21"/>
          <w:szCs w:val="21"/>
          <w:lang w:val="es-MX"/>
        </w:rPr>
        <w:t> descompone y crea tokens que integran el </w:t>
      </w:r>
      <w:r w:rsidRPr="00651535">
        <w:rPr>
          <w:rFonts w:ascii="Arial" w:hAnsi="Arial" w:cs="Arial"/>
          <w:b/>
          <w:bCs/>
          <w:sz w:val="21"/>
          <w:szCs w:val="21"/>
          <w:lang w:val="es-MX"/>
        </w:rPr>
        <w:t>AST</w:t>
      </w:r>
      <w:r w:rsidRPr="00651535">
        <w:rPr>
          <w:rFonts w:ascii="Arial" w:hAnsi="Arial" w:cs="Arial"/>
          <w:sz w:val="21"/>
          <w:szCs w:val="21"/>
          <w:lang w:val="es-MX"/>
        </w:rPr>
        <w:t>.</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Se compila a </w:t>
      </w:r>
      <w:proofErr w:type="spellStart"/>
      <w:r w:rsidRPr="00651535">
        <w:rPr>
          <w:rFonts w:ascii="Arial" w:hAnsi="Arial" w:cs="Arial"/>
          <w:b/>
          <w:bCs/>
          <w:sz w:val="21"/>
          <w:szCs w:val="21"/>
          <w:lang w:val="es-MX"/>
        </w:rPr>
        <w:t>bytecode</w:t>
      </w:r>
      <w:proofErr w:type="spellEnd"/>
      <w:r w:rsidRPr="00651535">
        <w:rPr>
          <w:rFonts w:ascii="Arial" w:hAnsi="Arial" w:cs="Arial"/>
          <w:sz w:val="21"/>
          <w:szCs w:val="21"/>
          <w:lang w:val="es-MX"/>
        </w:rPr>
        <w:t> y se ejecuta.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Lo que se pueda se </w:t>
      </w:r>
      <w:r w:rsidRPr="00651535">
        <w:rPr>
          <w:rFonts w:ascii="Arial" w:hAnsi="Arial" w:cs="Arial"/>
          <w:b/>
          <w:bCs/>
          <w:sz w:val="21"/>
          <w:szCs w:val="21"/>
          <w:lang w:val="es-MX"/>
        </w:rPr>
        <w:t xml:space="preserve">optimiza a machine </w:t>
      </w:r>
      <w:proofErr w:type="spellStart"/>
      <w:r w:rsidRPr="00651535">
        <w:rPr>
          <w:rFonts w:ascii="Arial" w:hAnsi="Arial" w:cs="Arial"/>
          <w:b/>
          <w:bCs/>
          <w:sz w:val="21"/>
          <w:szCs w:val="21"/>
          <w:lang w:val="es-MX"/>
        </w:rPr>
        <w:t>code</w:t>
      </w:r>
      <w:proofErr w:type="spellEnd"/>
      <w:r w:rsidRPr="00651535">
        <w:rPr>
          <w:rFonts w:ascii="Arial" w:hAnsi="Arial" w:cs="Arial"/>
          <w:sz w:val="21"/>
          <w:szCs w:val="21"/>
          <w:lang w:val="es-MX"/>
        </w:rPr>
        <w:t> y se reemplaza el código base.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Un </w:t>
      </w:r>
      <w:proofErr w:type="spellStart"/>
      <w:r w:rsidRPr="00651535">
        <w:rPr>
          <w:rFonts w:ascii="Arial" w:hAnsi="Arial" w:cs="Arial"/>
          <w:b/>
          <w:bCs/>
          <w:sz w:val="21"/>
          <w:szCs w:val="21"/>
          <w:lang w:val="es-MX"/>
        </w:rPr>
        <w:t>SyntaxError</w:t>
      </w:r>
      <w:proofErr w:type="spellEnd"/>
      <w:r w:rsidRPr="00651535">
        <w:rPr>
          <w:rFonts w:ascii="Arial" w:hAnsi="Arial" w:cs="Arial"/>
          <w:sz w:val="21"/>
          <w:szCs w:val="21"/>
          <w:lang w:val="es-MX"/>
        </w:rPr>
        <w:t xml:space="preserve"> es lanzado cuando el motor JavaScript encuentra partes que no forman parte de la sintaxis del lenguaje y esto lo logra gracias a que se tiene un AST generado por el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w:t>
      </w:r>
    </w:p>
    <w:p w:rsid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i/>
          <w:iCs/>
          <w:sz w:val="21"/>
          <w:szCs w:val="21"/>
          <w:lang w:val="es-MX"/>
        </w:rPr>
        <w:t>parser</w:t>
      </w:r>
      <w:proofErr w:type="spellEnd"/>
      <w:r w:rsidRPr="00651535">
        <w:rPr>
          <w:rFonts w:ascii="Arial" w:hAnsi="Arial" w:cs="Arial"/>
          <w:sz w:val="21"/>
          <w:szCs w:val="21"/>
          <w:lang w:val="es-MX"/>
        </w:rPr>
        <w:t xml:space="preserve"> es del 15% al 20% del proceso de ejecución por lo que hay que usar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 xml:space="preserve"> del código justo en el momento que lo necesitamos y no antes de saber si se va a usar o no.</w:t>
      </w:r>
    </w:p>
    <w:p w:rsidR="00651535" w:rsidRDefault="00651535" w:rsidP="00651535">
      <w:pPr>
        <w:spacing w:after="0" w:line="240" w:lineRule="auto"/>
        <w:jc w:val="center"/>
        <w:rPr>
          <w:rFonts w:ascii="Arial" w:hAnsi="Arial" w:cs="Arial"/>
          <w:sz w:val="21"/>
          <w:szCs w:val="21"/>
          <w:lang w:val="es-MX"/>
        </w:rPr>
      </w:pPr>
      <w:r>
        <w:rPr>
          <w:noProof/>
        </w:rPr>
        <w:drawing>
          <wp:inline distT="0" distB="0" distL="0" distR="0">
            <wp:extent cx="4654541" cy="64325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876" t="1624" r="5064" b="6077"/>
                    <a:stretch/>
                  </pic:blipFill>
                  <pic:spPr bwMode="auto">
                    <a:xfrm>
                      <a:off x="0" y="0"/>
                      <a:ext cx="4666095" cy="6448517"/>
                    </a:xfrm>
                    <a:prstGeom prst="rect">
                      <a:avLst/>
                    </a:prstGeom>
                    <a:noFill/>
                    <a:ln>
                      <a:noFill/>
                    </a:ln>
                    <a:extLst>
                      <a:ext uri="{53640926-AAD7-44D8-BBD7-CCE9431645EC}">
                        <a14:shadowObscured xmlns:a14="http://schemas.microsoft.com/office/drawing/2010/main"/>
                      </a:ext>
                    </a:extLst>
                  </pic:spPr>
                </pic:pic>
              </a:graphicData>
            </a:graphic>
          </wp:inline>
        </w:drawing>
      </w:r>
    </w:p>
    <w:p w:rsidR="00ED73BE" w:rsidRDefault="00ED73BE" w:rsidP="00ED73BE">
      <w:pPr>
        <w:pStyle w:val="Ttulo1"/>
        <w:rPr>
          <w:u w:val="single"/>
        </w:rPr>
      </w:pPr>
      <w:r w:rsidRPr="00ED73BE">
        <w:rPr>
          <w:u w:val="single"/>
        </w:rPr>
        <w:lastRenderedPageBreak/>
        <w:t>Abstract Syntax Tree en Práctica</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Abstract Syntax Tree en Práctica</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Vamos a usar el </w:t>
      </w:r>
      <w:r w:rsidRPr="00ED73BE">
        <w:rPr>
          <w:rStyle w:val="Textoennegrita"/>
          <w:rFonts w:ascii="Arial" w:hAnsi="Arial" w:cs="Arial"/>
          <w:color w:val="4A4A4A"/>
          <w:sz w:val="21"/>
          <w:szCs w:val="21"/>
        </w:rPr>
        <w:t>AST</w:t>
      </w:r>
      <w:r w:rsidRPr="00ED73BE">
        <w:rPr>
          <w:rFonts w:ascii="Arial" w:hAnsi="Arial" w:cs="Arial"/>
          <w:color w:val="4A4A4A"/>
          <w:sz w:val="21"/>
          <w:szCs w:val="21"/>
        </w:rPr>
        <w:t> para crear una regla de </w:t>
      </w:r>
      <w:proofErr w:type="spellStart"/>
      <w:r w:rsidRPr="00ED73BE">
        <w:rPr>
          <w:rStyle w:val="Textoennegrita"/>
          <w:rFonts w:ascii="Arial" w:hAnsi="Arial" w:cs="Arial"/>
          <w:color w:val="4A4A4A"/>
          <w:sz w:val="21"/>
          <w:szCs w:val="21"/>
        </w:rPr>
        <w:t>eslint</w:t>
      </w:r>
      <w:proofErr w:type="spellEnd"/>
      <w:r w:rsidRPr="00ED73BE">
        <w:rPr>
          <w:rFonts w:ascii="Arial" w:hAnsi="Arial" w:cs="Arial"/>
          <w:color w:val="4A4A4A"/>
          <w:sz w:val="21"/>
          <w:szCs w:val="21"/>
        </w:rPr>
        <w:t xml:space="preserve">, este analizará estéticamente nuestro código a ver si hay que levantar </w:t>
      </w:r>
      <w:proofErr w:type="gramStart"/>
      <w:r w:rsidRPr="00ED73BE">
        <w:rPr>
          <w:rFonts w:ascii="Arial" w:hAnsi="Arial" w:cs="Arial"/>
          <w:color w:val="4A4A4A"/>
          <w:sz w:val="21"/>
          <w:szCs w:val="21"/>
        </w:rPr>
        <w:t>un </w:t>
      </w:r>
      <w:proofErr w:type="spellStart"/>
      <w:r w:rsidRPr="00ED73BE">
        <w:rPr>
          <w:rStyle w:val="nfasis"/>
          <w:rFonts w:ascii="Arial" w:hAnsi="Arial" w:cs="Arial"/>
          <w:color w:val="4A4A4A"/>
          <w:sz w:val="21"/>
          <w:szCs w:val="21"/>
        </w:rPr>
        <w:t>warning</w:t>
      </w:r>
      <w:proofErr w:type="spellEnd"/>
      <w:proofErr w:type="gramEnd"/>
      <w:r w:rsidRPr="00ED73BE">
        <w:rPr>
          <w:rFonts w:ascii="Arial" w:hAnsi="Arial" w:cs="Arial"/>
          <w:color w:val="4A4A4A"/>
          <w:sz w:val="21"/>
          <w:szCs w:val="21"/>
        </w:rPr>
        <w:t xml:space="preserve"> por violar la sintaxis. </w:t>
      </w:r>
      <w:proofErr w:type="gramStart"/>
      <w:r w:rsidRPr="00ED73BE">
        <w:rPr>
          <w:rFonts w:ascii="Arial" w:hAnsi="Arial" w:cs="Arial"/>
          <w:color w:val="4A4A4A"/>
          <w:sz w:val="21"/>
          <w:szCs w:val="21"/>
        </w:rPr>
        <w:t>Muchas de estas reglas ya viene</w:t>
      </w:r>
      <w:proofErr w:type="gramEnd"/>
      <w:r w:rsidRPr="00ED73BE">
        <w:rPr>
          <w:rFonts w:ascii="Arial" w:hAnsi="Arial" w:cs="Arial"/>
          <w:color w:val="4A4A4A"/>
          <w:sz w:val="21"/>
          <w:szCs w:val="21"/>
        </w:rPr>
        <w:t xml:space="preserve"> con e </w:t>
      </w:r>
      <w:proofErr w:type="spellStart"/>
      <w:r w:rsidRPr="00ED73BE">
        <w:rPr>
          <w:rStyle w:val="nfasis"/>
          <w:rFonts w:ascii="Arial" w:hAnsi="Arial" w:cs="Arial"/>
          <w:color w:val="4A4A4A"/>
          <w:sz w:val="21"/>
          <w:szCs w:val="21"/>
        </w:rPr>
        <w:t>eslint</w:t>
      </w:r>
      <w:proofErr w:type="spellEnd"/>
      <w:r w:rsidRPr="00ED73BE">
        <w:rPr>
          <w:rFonts w:ascii="Arial" w:hAnsi="Arial" w:cs="Arial"/>
          <w:color w:val="4A4A4A"/>
          <w:sz w:val="21"/>
          <w:szCs w:val="21"/>
        </w:rPr>
        <w:t>, pero podemos agregar nuestras propias reglas. Vamos a usar la herramienta </w:t>
      </w:r>
      <w:hyperlink r:id="rId27" w:anchor="/gist/16fc27fc420f705455f2b42b6c804aa1/d9cc7988c2c743d7edfbb3c3b1abed866c975ee4" w:tgtFrame="_blank" w:history="1">
        <w:r w:rsidRPr="00ED73BE">
          <w:rPr>
            <w:rStyle w:val="Hipervnculo"/>
            <w:rFonts w:ascii="Arial" w:eastAsiaTheme="majorEastAsia" w:hAnsi="Arial" w:cs="Arial"/>
            <w:color w:val="0791E6"/>
            <w:sz w:val="21"/>
            <w:szCs w:val="21"/>
          </w:rPr>
          <w:t>AST | Explorer</w:t>
        </w:r>
      </w:hyperlink>
      <w:r w:rsidRPr="00ED73BE">
        <w:rPr>
          <w:rFonts w:ascii="Arial" w:hAnsi="Arial" w:cs="Arial"/>
          <w:color w:val="4A4A4A"/>
          <w:sz w:val="21"/>
          <w:szCs w:val="21"/>
        </w:rPr>
        <w:t> para experimentar. Usaremos la configuración por defecto, veremos en la parte superior izquierda el código que vamos a ingresar, a la derecha el </w:t>
      </w:r>
      <w:proofErr w:type="spellStart"/>
      <w:r w:rsidRPr="00ED73BE">
        <w:rPr>
          <w:rStyle w:val="nfasis"/>
          <w:rFonts w:ascii="Arial" w:hAnsi="Arial" w:cs="Arial"/>
          <w:color w:val="4A4A4A"/>
          <w:sz w:val="21"/>
          <w:szCs w:val="21"/>
        </w:rPr>
        <w:t>tree</w:t>
      </w:r>
      <w:proofErr w:type="spellEnd"/>
      <w:r w:rsidRPr="00ED73BE">
        <w:rPr>
          <w:rFonts w:ascii="Arial" w:hAnsi="Arial" w:cs="Arial"/>
          <w:color w:val="4A4A4A"/>
          <w:sz w:val="21"/>
          <w:szCs w:val="21"/>
        </w:rPr>
        <w:t> creado, en la parte inferior izquierda las funciones de las reglas y a la derecha de eso la salida de nuestro código.</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Test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En el </w:t>
      </w:r>
      <w:proofErr w:type="gramStart"/>
      <w:r w:rsidRPr="00ED73BE">
        <w:rPr>
          <w:rStyle w:val="Textoennegrita"/>
          <w:rFonts w:ascii="Arial" w:hAnsi="Arial" w:cs="Arial"/>
          <w:color w:val="4A4A4A"/>
          <w:sz w:val="21"/>
          <w:szCs w:val="21"/>
        </w:rPr>
        <w:t>link</w:t>
      </w:r>
      <w:proofErr w:type="gramEnd"/>
      <w:r w:rsidRPr="00ED73BE">
        <w:rPr>
          <w:rFonts w:ascii="Arial" w:hAnsi="Arial" w:cs="Arial"/>
          <w:color w:val="4A4A4A"/>
          <w:sz w:val="21"/>
          <w:szCs w:val="21"/>
        </w:rPr>
        <w:t> de </w:t>
      </w:r>
      <w:r w:rsidRPr="00ED73BE">
        <w:rPr>
          <w:rStyle w:val="Textoennegrita"/>
          <w:rFonts w:ascii="Arial" w:hAnsi="Arial" w:cs="Arial"/>
          <w:color w:val="4A4A4A"/>
          <w:sz w:val="21"/>
          <w:szCs w:val="21"/>
        </w:rPr>
        <w:t>AST Explorer</w:t>
      </w:r>
      <w:r w:rsidRPr="00ED73BE">
        <w:rPr>
          <w:rFonts w:ascii="Arial" w:hAnsi="Arial" w:cs="Arial"/>
          <w:color w:val="4A4A4A"/>
          <w:sz w:val="21"/>
          <w:szCs w:val="21"/>
        </w:rPr>
        <w:t xml:space="preserve"> ya tenemos un código escrito. Donde </w:t>
      </w:r>
      <w:proofErr w:type="gramStart"/>
      <w:r w:rsidRPr="00ED73BE">
        <w:rPr>
          <w:rFonts w:ascii="Arial" w:hAnsi="Arial" w:cs="Arial"/>
          <w:color w:val="4A4A4A"/>
          <w:sz w:val="21"/>
          <w:szCs w:val="21"/>
        </w:rPr>
        <w:t>el la primera entrada</w:t>
      </w:r>
      <w:proofErr w:type="gramEnd"/>
      <w:r w:rsidRPr="00ED73BE">
        <w:rPr>
          <w:rFonts w:ascii="Arial" w:hAnsi="Arial" w:cs="Arial"/>
          <w:color w:val="4A4A4A"/>
          <w:sz w:val="21"/>
          <w:szCs w:val="21"/>
        </w:rPr>
        <w:t xml:space="preserve"> tenemos las tareas que debe cumplir nuestro </w:t>
      </w:r>
      <w:proofErr w:type="spellStart"/>
      <w:r w:rsidRPr="00ED73BE">
        <w:rPr>
          <w:rStyle w:val="Textoennegrita"/>
          <w:rFonts w:ascii="Arial" w:hAnsi="Arial" w:cs="Arial"/>
          <w:color w:val="4A4A4A"/>
          <w:sz w:val="21"/>
          <w:szCs w:val="21"/>
        </w:rPr>
        <w:t>fixer</w:t>
      </w:r>
      <w:proofErr w:type="spellEnd"/>
      <w:r w:rsidRPr="00ED73BE">
        <w:rPr>
          <w:rFonts w:ascii="Arial" w:hAnsi="Arial" w:cs="Arial"/>
          <w:color w:val="4A4A4A"/>
          <w:sz w:val="21"/>
          <w:szCs w:val="21"/>
        </w:rPr>
        <w:t>.</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const pi = 3.1415;</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const </w:t>
      </w:r>
      <w:proofErr w:type="spellStart"/>
      <w:r w:rsidRPr="00ED73BE">
        <w:rPr>
          <w:rStyle w:val="CdigoHTML"/>
          <w:color w:val="FFFFFF"/>
          <w:sz w:val="21"/>
          <w:szCs w:val="21"/>
          <w:lang w:val="en-US"/>
        </w:rPr>
        <w:t>half_pi</w:t>
      </w:r>
      <w:proofErr w:type="spellEnd"/>
      <w:r w:rsidRPr="00ED73BE">
        <w:rPr>
          <w:rStyle w:val="CdigoHTML"/>
          <w:color w:val="FFFFFF"/>
          <w:sz w:val="21"/>
          <w:szCs w:val="21"/>
          <w:lang w:val="en-US"/>
        </w:rPr>
        <w:t xml:space="preserve"> = 1.57075;</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gramStart"/>
      <w:r w:rsidRPr="00ED73BE">
        <w:rPr>
          <w:rStyle w:val="CdigoHTML"/>
          <w:color w:val="FFFFFF"/>
          <w:sz w:val="21"/>
          <w:szCs w:val="21"/>
        </w:rPr>
        <w:t>variable constantes</w:t>
      </w:r>
      <w:proofErr w:type="gramEnd"/>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variables que guarden un numero</w:t>
      </w:r>
    </w:p>
    <w:p w:rsidR="00ED73BE" w:rsidRPr="00ED73BE" w:rsidRDefault="00ED73BE" w:rsidP="00ED73BE">
      <w:pPr>
        <w:pStyle w:val="HTMLconformatoprevio"/>
        <w:shd w:val="clear" w:color="auto" w:fill="333333"/>
        <w:jc w:val="both"/>
        <w:rPr>
          <w:rStyle w:val="CdigoHTML"/>
          <w:color w:val="FFFFFF"/>
          <w:sz w:val="21"/>
          <w:szCs w:val="21"/>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El nombre de la variable tiene que estar en UPPERCASE</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 xml:space="preserve">A la derecha tenemos el árbol completo de todas estas declaraciones y gracias a </w:t>
      </w:r>
      <w:proofErr w:type="spellStart"/>
      <w:r w:rsidRPr="00ED73BE">
        <w:rPr>
          <w:rFonts w:ascii="Arial" w:hAnsi="Arial" w:cs="Arial"/>
          <w:color w:val="4A4A4A"/>
          <w:sz w:val="21"/>
          <w:szCs w:val="21"/>
        </w:rPr>
        <w:t>el</w:t>
      </w:r>
      <w:proofErr w:type="spellEnd"/>
      <w:r w:rsidRPr="00ED73BE">
        <w:rPr>
          <w:rFonts w:ascii="Arial" w:hAnsi="Arial" w:cs="Arial"/>
          <w:color w:val="4A4A4A"/>
          <w:sz w:val="21"/>
          <w:szCs w:val="21"/>
        </w:rPr>
        <w:t xml:space="preserve"> podemos manipular, detectar errores o interpretar lo que escribamos. Luego implementamos una función que recibe la declaración de la variable y accedemos a los datos que nos ofrece el AST para lograr cumplir con los requerimientos de nuestro solucionador.</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export default function(context)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r w:rsidRPr="00ED73BE">
        <w:rPr>
          <w:rStyle w:val="CdigoHTML"/>
          <w:color w:val="FFFFFF"/>
          <w:sz w:val="21"/>
          <w:szCs w:val="21"/>
        </w:rPr>
        <w:t>VariableDeclaration</w:t>
      </w:r>
      <w:proofErr w:type="spellEnd"/>
      <w:r w:rsidRPr="00ED73BE">
        <w:rPr>
          <w:rStyle w:val="CdigoHTML"/>
          <w:color w:val="FFFFFF"/>
          <w:sz w:val="21"/>
          <w:szCs w:val="21"/>
        </w:rPr>
        <w:t>(</w:t>
      </w:r>
      <w:proofErr w:type="spellStart"/>
      <w:r w:rsidRPr="00ED73BE">
        <w:rPr>
          <w:rStyle w:val="CdigoHTML"/>
          <w:color w:val="FFFFFF"/>
          <w:sz w:val="21"/>
          <w:szCs w:val="21"/>
        </w:rPr>
        <w:t>node</w:t>
      </w:r>
      <w:proofErr w:type="spellEnd"/>
      <w:r w:rsidRPr="00ED73BE">
        <w:rPr>
          <w:rStyle w:val="CdigoHTML"/>
          <w:color w:val="FFFFFF"/>
          <w:sz w:val="21"/>
          <w:szCs w:val="21"/>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 tipo de variable </w:t>
      </w:r>
      <w:proofErr w:type="spellStart"/>
      <w:r w:rsidRPr="00ED73BE">
        <w:rPr>
          <w:rStyle w:val="CdigoHTML"/>
          <w:color w:val="FFFFFF"/>
          <w:sz w:val="21"/>
          <w:szCs w:val="21"/>
        </w:rPr>
        <w:t>const</w:t>
      </w:r>
      <w:proofErr w:type="spellEnd"/>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proofErr w:type="gramStart"/>
      <w:r w:rsidRPr="00ED73BE">
        <w:rPr>
          <w:rStyle w:val="CdigoHTML"/>
          <w:color w:val="FFFFFF"/>
          <w:sz w:val="21"/>
          <w:szCs w:val="21"/>
          <w:lang w:val="en-US"/>
        </w:rPr>
        <w:t>node.kind</w:t>
      </w:r>
      <w:proofErr w:type="spellEnd"/>
      <w:proofErr w:type="gramEnd"/>
      <w:r w:rsidRPr="00ED73BE">
        <w:rPr>
          <w:rStyle w:val="CdigoHTML"/>
          <w:color w:val="FFFFFF"/>
          <w:sz w:val="21"/>
          <w:szCs w:val="21"/>
          <w:lang w:val="en-US"/>
        </w:rPr>
        <w:t xml:space="preserve"> === "const")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const declaration = </w:t>
      </w:r>
      <w:proofErr w:type="spellStart"/>
      <w:proofErr w:type="gramStart"/>
      <w:r w:rsidRPr="00ED73BE">
        <w:rPr>
          <w:rStyle w:val="CdigoHTML"/>
          <w:color w:val="FFFFFF"/>
          <w:sz w:val="21"/>
          <w:szCs w:val="21"/>
          <w:lang w:val="en-US"/>
        </w:rPr>
        <w:t>node.declarations</w:t>
      </w:r>
      <w:proofErr w:type="spellEnd"/>
      <w:proofErr w:type="gramEnd"/>
      <w:r w:rsidRPr="00ED73BE">
        <w:rPr>
          <w:rStyle w:val="CdigoHTML"/>
          <w:color w:val="FFFFFF"/>
          <w:sz w:val="21"/>
          <w:szCs w:val="21"/>
          <w:lang w:val="en-US"/>
        </w:rPr>
        <w:t>[0];</w:t>
      </w:r>
    </w:p>
    <w:p w:rsidR="00ED73BE" w:rsidRPr="00ED73BE" w:rsidRDefault="00ED73BE" w:rsidP="00ED73BE">
      <w:pPr>
        <w:pStyle w:val="HTMLconformatoprevio"/>
        <w:shd w:val="clear" w:color="auto" w:fill="333333"/>
        <w:jc w:val="both"/>
        <w:rPr>
          <w:rStyle w:val="CdigoHTML"/>
          <w:color w:val="FFFFFF"/>
          <w:sz w:val="21"/>
          <w:szCs w:val="21"/>
          <w:lang w:val="en-US"/>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 xml:space="preserve">// </w:t>
      </w:r>
      <w:proofErr w:type="gramStart"/>
      <w:r w:rsidRPr="00ED73BE">
        <w:rPr>
          <w:rStyle w:val="CdigoHTML"/>
          <w:color w:val="FFFFFF"/>
          <w:sz w:val="21"/>
          <w:szCs w:val="21"/>
        </w:rPr>
        <w:t>asegurarnos</w:t>
      </w:r>
      <w:proofErr w:type="gramEnd"/>
      <w:r w:rsidRPr="00ED73BE">
        <w:rPr>
          <w:rStyle w:val="CdigoHTML"/>
          <w:color w:val="FFFFFF"/>
          <w:sz w:val="21"/>
          <w:szCs w:val="21"/>
        </w:rPr>
        <w:t xml:space="preserve"> que el valor es un numero</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r w:rsidRPr="00ED73BE">
        <w:rPr>
          <w:rStyle w:val="CdigoHTML"/>
          <w:color w:val="FFFFFF"/>
          <w:sz w:val="21"/>
          <w:szCs w:val="21"/>
          <w:lang w:val="en-US"/>
        </w:rPr>
        <w:t>typeof</w:t>
      </w:r>
      <w:proofErr w:type="spellEnd"/>
      <w:r w:rsidRPr="00ED73BE">
        <w:rPr>
          <w:rStyle w:val="CdigoHTML"/>
          <w:color w:val="FFFFFF"/>
          <w:sz w:val="21"/>
          <w:szCs w:val="21"/>
          <w:lang w:val="en-US"/>
        </w:rPr>
        <w:t xml:space="preserve"> </w:t>
      </w:r>
      <w:proofErr w:type="spellStart"/>
      <w:proofErr w:type="gramStart"/>
      <w:r w:rsidRPr="00ED73BE">
        <w:rPr>
          <w:rStyle w:val="CdigoHTML"/>
          <w:color w:val="FFFFFF"/>
          <w:sz w:val="21"/>
          <w:szCs w:val="21"/>
          <w:lang w:val="en-US"/>
        </w:rPr>
        <w:t>declaration.init</w:t>
      </w:r>
      <w:proofErr w:type="gramEnd"/>
      <w:r w:rsidRPr="00ED73BE">
        <w:rPr>
          <w:rStyle w:val="CdigoHTML"/>
          <w:color w:val="FFFFFF"/>
          <w:sz w:val="21"/>
          <w:szCs w:val="21"/>
          <w:lang w:val="en-US"/>
        </w:rPr>
        <w:t>.value</w:t>
      </w:r>
      <w:proofErr w:type="spellEnd"/>
      <w:r w:rsidRPr="00ED73BE">
        <w:rPr>
          <w:rStyle w:val="CdigoHTML"/>
          <w:color w:val="FFFFFF"/>
          <w:sz w:val="21"/>
          <w:szCs w:val="21"/>
          <w:lang w:val="en-US"/>
        </w:rPr>
        <w:t xml:space="preserve"> === "number")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if (</w:t>
      </w:r>
      <w:proofErr w:type="gramStart"/>
      <w:r w:rsidRPr="00ED73BE">
        <w:rPr>
          <w:rStyle w:val="CdigoHTML"/>
          <w:color w:val="FFFFFF"/>
          <w:sz w:val="21"/>
          <w:szCs w:val="21"/>
          <w:lang w:val="en-US"/>
        </w:rPr>
        <w:t>declaration.id.name !</w:t>
      </w:r>
      <w:proofErr w:type="gramEnd"/>
      <w:r w:rsidRPr="00ED73BE">
        <w:rPr>
          <w:rStyle w:val="CdigoHTML"/>
          <w:color w:val="FFFFFF"/>
          <w:sz w:val="21"/>
          <w:szCs w:val="21"/>
          <w:lang w:val="en-US"/>
        </w:rPr>
        <w:t xml:space="preserve">==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proofErr w:type="gramStart"/>
      <w:r w:rsidRPr="00ED73BE">
        <w:rPr>
          <w:rStyle w:val="CdigoHTML"/>
          <w:color w:val="FFFFFF"/>
          <w:sz w:val="21"/>
          <w:szCs w:val="21"/>
        </w:rPr>
        <w:t>context.report</w:t>
      </w:r>
      <w:proofErr w:type="spellEnd"/>
      <w:proofErr w:type="gram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node</w:t>
      </w:r>
      <w:proofErr w:type="spellEnd"/>
      <w:r w:rsidRPr="00ED73BE">
        <w:rPr>
          <w:rStyle w:val="CdigoHTML"/>
          <w:color w:val="FFFFFF"/>
          <w:sz w:val="21"/>
          <w:szCs w:val="21"/>
        </w:rPr>
        <w:t xml:space="preserve">: </w:t>
      </w:r>
      <w:proofErr w:type="spellStart"/>
      <w:r w:rsidRPr="00ED73BE">
        <w:rPr>
          <w:rStyle w:val="CdigoHTML"/>
          <w:color w:val="FFFFFF"/>
          <w:sz w:val="21"/>
          <w:szCs w:val="21"/>
        </w:rPr>
        <w:t>declaration.id</w:t>
      </w:r>
      <w:proofErr w:type="spell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message</w:t>
      </w:r>
      <w:proofErr w:type="spellEnd"/>
      <w:r w:rsidRPr="00ED73BE">
        <w:rPr>
          <w:rStyle w:val="CdigoHTML"/>
          <w:color w:val="FFFFFF"/>
          <w:sz w:val="21"/>
          <w:szCs w:val="21"/>
        </w:rPr>
        <w:t>: "El nombre de la constante debe estar en mayúsculas",</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fix: function(fixer)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roofErr w:type="spellStart"/>
      <w:proofErr w:type="gramStart"/>
      <w:r w:rsidRPr="00ED73BE">
        <w:rPr>
          <w:rStyle w:val="CdigoHTML"/>
          <w:color w:val="FFFFFF"/>
          <w:sz w:val="21"/>
          <w:szCs w:val="21"/>
          <w:lang w:val="en-US"/>
        </w:rPr>
        <w:t>fixer.replaceText</w:t>
      </w:r>
      <w:proofErr w:type="spellEnd"/>
      <w:proofErr w:type="gramEnd"/>
      <w:r w:rsidRPr="00ED73BE">
        <w:rPr>
          <w:rStyle w:val="CdigoHTML"/>
          <w:color w:val="FFFFFF"/>
          <w:sz w:val="21"/>
          <w:szCs w:val="21"/>
          <w:lang w:val="en-US"/>
        </w:rPr>
        <w:t xml:space="preserve">(declaration.id,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Con </w:t>
      </w:r>
      <w:proofErr w:type="spellStart"/>
      <w:proofErr w:type="gramStart"/>
      <w:r w:rsidRPr="00ED73BE">
        <w:rPr>
          <w:rStyle w:val="CdigoHTML"/>
          <w:color w:val="4A4A4A"/>
          <w:sz w:val="21"/>
          <w:szCs w:val="21"/>
        </w:rPr>
        <w:t>context.report</w:t>
      </w:r>
      <w:proofErr w:type="spellEnd"/>
      <w:proofErr w:type="gramEnd"/>
      <w:r w:rsidRPr="00ED73BE">
        <w:rPr>
          <w:rStyle w:val="CdigoHTML"/>
          <w:color w:val="4A4A4A"/>
          <w:sz w:val="21"/>
          <w:szCs w:val="21"/>
        </w:rPr>
        <w:t>()</w:t>
      </w:r>
      <w:r w:rsidRPr="00ED73BE">
        <w:rPr>
          <w:rFonts w:ascii="Arial" w:hAnsi="Arial" w:cs="Arial"/>
          <w:color w:val="4A4A4A"/>
          <w:sz w:val="21"/>
          <w:szCs w:val="21"/>
        </w:rPr>
        <w:t> podemos mandar un </w:t>
      </w:r>
      <w:proofErr w:type="spellStart"/>
      <w:r w:rsidRPr="00ED73BE">
        <w:rPr>
          <w:rStyle w:val="nfasis"/>
          <w:rFonts w:ascii="Arial" w:hAnsi="Arial" w:cs="Arial"/>
          <w:color w:val="4A4A4A"/>
          <w:sz w:val="21"/>
          <w:szCs w:val="21"/>
        </w:rPr>
        <w:t>warning</w:t>
      </w:r>
      <w:proofErr w:type="spellEnd"/>
      <w:r w:rsidRPr="00ED73BE">
        <w:rPr>
          <w:rFonts w:ascii="Arial" w:hAnsi="Arial" w:cs="Arial"/>
          <w:color w:val="4A4A4A"/>
          <w:sz w:val="21"/>
          <w:szCs w:val="21"/>
        </w:rPr>
        <w:t> y además podemos solucionar el problema que se haya presentado.</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color w:val="4A4A4A"/>
          <w:sz w:val="21"/>
          <w:szCs w:val="21"/>
        </w:rPr>
        <w:t>https://astexplorer.net/#/gist/16fc27fc420f705455f2b42b6c804aa1/d9cc7988c2c743d7edfbb3c3b1abed866c975ee4</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noProof/>
          <w:color w:val="4A4A4A"/>
          <w:sz w:val="21"/>
          <w:szCs w:val="21"/>
        </w:rPr>
        <w:lastRenderedPageBreak/>
        <w:drawing>
          <wp:inline distT="0" distB="0" distL="0" distR="0" wp14:anchorId="7D352815" wp14:editId="6592FE3E">
            <wp:extent cx="5732145" cy="2609850"/>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609850"/>
                    </a:xfrm>
                    <a:prstGeom prst="rect">
                      <a:avLst/>
                    </a:prstGeom>
                  </pic:spPr>
                </pic:pic>
              </a:graphicData>
            </a:graphic>
          </wp:inline>
        </w:drawing>
      </w: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BA59B3">
      <w:pPr>
        <w:pStyle w:val="Ttulo1"/>
        <w:rPr>
          <w:u w:val="single"/>
        </w:rPr>
      </w:pPr>
      <w:r w:rsidRPr="00BA59B3">
        <w:rPr>
          <w:u w:val="single"/>
        </w:rPr>
        <w:t>Cómo funciona el JavaScript Engine</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Una vez tenemos el </w:t>
      </w:r>
      <w:r w:rsidRPr="00BA59B3">
        <w:rPr>
          <w:rFonts w:ascii="Arial" w:hAnsi="Arial" w:cs="Arial"/>
          <w:b/>
          <w:bCs/>
          <w:sz w:val="21"/>
          <w:szCs w:val="21"/>
          <w:lang w:val="es-MX"/>
        </w:rPr>
        <w:t>AST</w:t>
      </w:r>
      <w:r w:rsidRPr="00BA59B3">
        <w:rPr>
          <w:rFonts w:ascii="Arial" w:hAnsi="Arial" w:cs="Arial"/>
          <w:sz w:val="21"/>
          <w:szCs w:val="21"/>
          <w:lang w:val="es-MX"/>
        </w:rPr>
        <w:t xml:space="preserve"> ahora hay que convertirlo a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proofErr w:type="spellStart"/>
      <w:r w:rsidRPr="00BA59B3">
        <w:rPr>
          <w:rFonts w:ascii="Arial" w:hAnsi="Arial" w:cs="Arial"/>
          <w:b/>
          <w:bCs/>
          <w:sz w:val="21"/>
          <w:szCs w:val="21"/>
          <w:lang w:val="es-MX"/>
        </w:rPr>
        <w:t>Bytecode</w:t>
      </w:r>
      <w:proofErr w:type="spellEnd"/>
      <w:r w:rsidRPr="00BA59B3">
        <w:rPr>
          <w:rFonts w:ascii="Arial" w:hAnsi="Arial" w:cs="Arial"/>
          <w:sz w:val="21"/>
          <w:szCs w:val="21"/>
          <w:lang w:val="es-MX"/>
        </w:rPr>
        <w:t xml:space="preserve"> es como el código </w:t>
      </w:r>
      <w:proofErr w:type="spellStart"/>
      <w:proofErr w:type="gramStart"/>
      <w:r w:rsidRPr="00BA59B3">
        <w:rPr>
          <w:rFonts w:ascii="Arial" w:hAnsi="Arial" w:cs="Arial"/>
          <w:sz w:val="21"/>
          <w:szCs w:val="21"/>
          <w:lang w:val="es-MX"/>
        </w:rPr>
        <w:t>assembler</w:t>
      </w:r>
      <w:proofErr w:type="spellEnd"/>
      <w:proofErr w:type="gramEnd"/>
      <w:r w:rsidRPr="00BA59B3">
        <w:rPr>
          <w:rFonts w:ascii="Arial" w:hAnsi="Arial" w:cs="Arial"/>
          <w:sz w:val="21"/>
          <w:szCs w:val="21"/>
          <w:lang w:val="es-MX"/>
        </w:rPr>
        <w:t xml:space="preserve"> pero en lugar de operar en el procesador opera en la máquina virtual </w:t>
      </w:r>
      <w:r w:rsidRPr="00BA59B3">
        <w:rPr>
          <w:rFonts w:ascii="Arial" w:hAnsi="Arial" w:cs="Arial"/>
          <w:b/>
          <w:bCs/>
          <w:sz w:val="21"/>
          <w:szCs w:val="21"/>
          <w:lang w:val="es-MX"/>
        </w:rPr>
        <w:t>V8</w:t>
      </w:r>
      <w:r w:rsidRPr="00BA59B3">
        <w:rPr>
          <w:rFonts w:ascii="Arial" w:hAnsi="Arial" w:cs="Arial"/>
          <w:sz w:val="21"/>
          <w:szCs w:val="21"/>
          <w:lang w:val="es-MX"/>
        </w:rPr>
        <w:t> del navegador.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Machine </w:t>
      </w:r>
      <w:proofErr w:type="spellStart"/>
      <w:r w:rsidRPr="00BA59B3">
        <w:rPr>
          <w:rFonts w:ascii="Arial" w:hAnsi="Arial" w:cs="Arial"/>
          <w:b/>
          <w:bCs/>
          <w:sz w:val="21"/>
          <w:szCs w:val="21"/>
          <w:lang w:val="es-MX"/>
        </w:rPr>
        <w:t>code</w:t>
      </w:r>
      <w:proofErr w:type="spellEnd"/>
      <w:r w:rsidRPr="00BA59B3">
        <w:rPr>
          <w:rFonts w:ascii="Arial" w:hAnsi="Arial" w:cs="Arial"/>
          <w:sz w:val="21"/>
          <w:szCs w:val="21"/>
          <w:lang w:val="es-MX"/>
        </w:rPr>
        <w:t> es el más bajo nivel, es código binario que va directo al procesador.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El </w:t>
      </w:r>
      <w:proofErr w:type="spellStart"/>
      <w:r w:rsidRPr="00BA59B3">
        <w:rPr>
          <w:rFonts w:ascii="Arial" w:hAnsi="Arial" w:cs="Arial"/>
          <w:b/>
          <w:bCs/>
          <w:sz w:val="21"/>
          <w:szCs w:val="21"/>
          <w:lang w:val="es-MX"/>
        </w:rPr>
        <w:t>profiler</w:t>
      </w:r>
      <w:proofErr w:type="spellEnd"/>
      <w:r w:rsidRPr="00BA59B3">
        <w:rPr>
          <w:rFonts w:ascii="Arial" w:hAnsi="Arial" w:cs="Arial"/>
          <w:sz w:val="21"/>
          <w:szCs w:val="21"/>
          <w:lang w:val="es-MX"/>
        </w:rPr>
        <w:t xml:space="preserve"> se sitúa en medio del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 xml:space="preserve"> y el optimizador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máquina virtual tiene sus particularidades, por </w:t>
      </w:r>
      <w:proofErr w:type="gramStart"/>
      <w:r w:rsidRPr="00BA59B3">
        <w:rPr>
          <w:rFonts w:ascii="Arial" w:hAnsi="Arial" w:cs="Arial"/>
          <w:sz w:val="21"/>
          <w:szCs w:val="21"/>
          <w:lang w:val="es-MX"/>
        </w:rPr>
        <w:t>ejemplo</w:t>
      </w:r>
      <w:proofErr w:type="gramEnd"/>
      <w:r w:rsidRPr="00BA59B3">
        <w:rPr>
          <w:rFonts w:ascii="Arial" w:hAnsi="Arial" w:cs="Arial"/>
          <w:sz w:val="21"/>
          <w:szCs w:val="21"/>
          <w:lang w:val="es-MX"/>
        </w:rPr>
        <w:t xml:space="preserve"> V8 tiene algo llamado </w:t>
      </w:r>
      <w:r w:rsidRPr="00BA59B3">
        <w:rPr>
          <w:rFonts w:ascii="Arial" w:hAnsi="Arial" w:cs="Arial"/>
          <w:b/>
          <w:bCs/>
          <w:sz w:val="21"/>
          <w:szCs w:val="21"/>
          <w:lang w:val="es-MX"/>
        </w:rPr>
        <w:t xml:space="preserve">Hot </w:t>
      </w:r>
      <w:proofErr w:type="spellStart"/>
      <w:r w:rsidRPr="00BA59B3">
        <w:rPr>
          <w:rFonts w:ascii="Arial" w:hAnsi="Arial" w:cs="Arial"/>
          <w:b/>
          <w:bCs/>
          <w:sz w:val="21"/>
          <w:szCs w:val="21"/>
          <w:lang w:val="es-MX"/>
        </w:rPr>
        <w:t>Functions</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Cuando una sentencia función es ejecutada muy frecuentemente, V8 la denomina como una </w:t>
      </w:r>
      <w:proofErr w:type="spellStart"/>
      <w:r w:rsidRPr="00BA59B3">
        <w:rPr>
          <w:rFonts w:ascii="Arial" w:hAnsi="Arial" w:cs="Arial"/>
          <w:i/>
          <w:iCs/>
          <w:sz w:val="21"/>
          <w:szCs w:val="21"/>
          <w:lang w:val="es-MX"/>
        </w:rPr>
        <w:t>hot</w:t>
      </w:r>
      <w:proofErr w:type="spellEnd"/>
      <w:r w:rsidRPr="00BA59B3">
        <w:rPr>
          <w:rFonts w:ascii="Arial" w:hAnsi="Arial" w:cs="Arial"/>
          <w:i/>
          <w:iCs/>
          <w:sz w:val="21"/>
          <w:szCs w:val="21"/>
          <w:lang w:val="es-MX"/>
        </w:rPr>
        <w:t xml:space="preserve"> </w:t>
      </w:r>
      <w:proofErr w:type="spellStart"/>
      <w:r w:rsidRPr="00BA59B3">
        <w:rPr>
          <w:rFonts w:ascii="Arial" w:hAnsi="Arial" w:cs="Arial"/>
          <w:i/>
          <w:iCs/>
          <w:sz w:val="21"/>
          <w:szCs w:val="21"/>
          <w:lang w:val="es-MX"/>
        </w:rPr>
        <w:t>function</w:t>
      </w:r>
      <w:proofErr w:type="spellEnd"/>
      <w:r w:rsidRPr="00BA59B3">
        <w:rPr>
          <w:rFonts w:ascii="Arial" w:hAnsi="Arial" w:cs="Arial"/>
          <w:sz w:val="21"/>
          <w:szCs w:val="21"/>
          <w:lang w:val="es-MX"/>
        </w:rPr>
        <w:t> y hace una optimización que consiste en convertirla a </w:t>
      </w:r>
      <w:r w:rsidRPr="00BA59B3">
        <w:rPr>
          <w:rFonts w:ascii="Arial" w:hAnsi="Arial" w:cs="Arial"/>
          <w:i/>
          <w:iCs/>
          <w:sz w:val="21"/>
          <w:szCs w:val="21"/>
          <w:lang w:val="es-MX"/>
        </w:rPr>
        <w:t xml:space="preserve">machine </w:t>
      </w:r>
      <w:proofErr w:type="spellStart"/>
      <w:r w:rsidRPr="00BA59B3">
        <w:rPr>
          <w:rFonts w:ascii="Arial" w:hAnsi="Arial" w:cs="Arial"/>
          <w:i/>
          <w:iCs/>
          <w:sz w:val="21"/>
          <w:szCs w:val="21"/>
          <w:lang w:val="es-MX"/>
        </w:rPr>
        <w:t>code</w:t>
      </w:r>
      <w:proofErr w:type="spellEnd"/>
      <w:r w:rsidRPr="00BA59B3">
        <w:rPr>
          <w:rFonts w:ascii="Arial" w:hAnsi="Arial" w:cs="Arial"/>
          <w:sz w:val="21"/>
          <w:szCs w:val="21"/>
          <w:lang w:val="es-MX"/>
        </w:rPr>
        <w:t> para no tener que interpretarla de nuevo y agilizar su ejecución.</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navegador tiene su implementación de JavaScript </w:t>
      </w:r>
      <w:proofErr w:type="spellStart"/>
      <w:r w:rsidRPr="00BA59B3">
        <w:rPr>
          <w:rFonts w:ascii="Arial" w:hAnsi="Arial" w:cs="Arial"/>
          <w:sz w:val="21"/>
          <w:szCs w:val="21"/>
          <w:lang w:val="es-MX"/>
        </w:rPr>
        <w:t>Engine</w:t>
      </w:r>
      <w:proofErr w:type="spellEnd"/>
      <w:r w:rsidRPr="00BA59B3">
        <w:rPr>
          <w:rFonts w:ascii="Arial" w:hAnsi="Arial" w:cs="Arial"/>
          <w:sz w:val="21"/>
          <w:szCs w:val="21"/>
          <w:lang w:val="es-MX"/>
        </w:rPr>
        <w:t>:</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SpiderMonkey</w:t>
      </w:r>
      <w:proofErr w:type="spellEnd"/>
      <w:r w:rsidRPr="00BA59B3">
        <w:rPr>
          <w:rFonts w:ascii="Arial" w:hAnsi="Arial" w:cs="Arial"/>
          <w:sz w:val="21"/>
          <w:szCs w:val="21"/>
          <w:lang w:val="es-MX"/>
        </w:rPr>
        <w:t xml:space="preserve"> - Firefox</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Chackra</w:t>
      </w:r>
      <w:proofErr w:type="spellEnd"/>
      <w:r w:rsidRPr="00BA59B3">
        <w:rPr>
          <w:rFonts w:ascii="Arial" w:hAnsi="Arial" w:cs="Arial"/>
          <w:sz w:val="21"/>
          <w:szCs w:val="21"/>
          <w:lang w:val="es-MX"/>
        </w:rPr>
        <w:t xml:space="preserve"> - Edge</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JavaScriptCore</w:t>
      </w:r>
      <w:proofErr w:type="spellEnd"/>
      <w:r w:rsidRPr="00BA59B3">
        <w:rPr>
          <w:rFonts w:ascii="Arial" w:hAnsi="Arial" w:cs="Arial"/>
          <w:sz w:val="21"/>
          <w:szCs w:val="21"/>
          <w:lang w:val="es-MX"/>
        </w:rPr>
        <w:t xml:space="preserve"> - Safari</w:t>
      </w:r>
    </w:p>
    <w:p w:rsidR="00BA59B3" w:rsidRDefault="00BA59B3" w:rsidP="00BA59B3">
      <w:pPr>
        <w:numPr>
          <w:ilvl w:val="0"/>
          <w:numId w:val="29"/>
        </w:num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V8 </w:t>
      </w:r>
      <w:r>
        <w:rPr>
          <w:rFonts w:ascii="Arial" w:hAnsi="Arial" w:cs="Arial"/>
          <w:sz w:val="21"/>
          <w:szCs w:val="21"/>
          <w:lang w:val="es-MX"/>
        </w:rPr>
        <w:t>–</w:t>
      </w:r>
      <w:r w:rsidRPr="00BA59B3">
        <w:rPr>
          <w:rFonts w:ascii="Arial" w:hAnsi="Arial" w:cs="Arial"/>
          <w:sz w:val="21"/>
          <w:szCs w:val="21"/>
          <w:lang w:val="es-MX"/>
        </w:rPr>
        <w:t xml:space="preserve"> Chrome</w:t>
      </w:r>
    </w:p>
    <w:p w:rsidR="00BA59B3" w:rsidRDefault="00BA59B3" w:rsidP="00BA59B3">
      <w:pPr>
        <w:spacing w:before="0" w:line="240" w:lineRule="auto"/>
        <w:jc w:val="center"/>
        <w:rPr>
          <w:rFonts w:ascii="Arial" w:hAnsi="Arial" w:cs="Arial"/>
          <w:sz w:val="21"/>
          <w:szCs w:val="21"/>
          <w:lang w:val="es-MX"/>
        </w:rPr>
      </w:pPr>
      <w:r w:rsidRPr="00BA59B3">
        <w:rPr>
          <w:rFonts w:ascii="Arial" w:hAnsi="Arial" w:cs="Arial"/>
          <w:noProof/>
          <w:sz w:val="21"/>
          <w:szCs w:val="21"/>
          <w:lang w:val="es-MX"/>
        </w:rPr>
        <w:drawing>
          <wp:inline distT="0" distB="0" distL="0" distR="0" wp14:anchorId="0C447A50" wp14:editId="6A2096BF">
            <wp:extent cx="3454164" cy="20345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675" cy="2051333"/>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lastRenderedPageBreak/>
        <w:drawing>
          <wp:inline distT="0" distB="0" distL="0" distR="0" wp14:anchorId="3582E211" wp14:editId="58B64D25">
            <wp:extent cx="2766060" cy="194638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7889" cy="1954707"/>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7F6B36F" wp14:editId="0C47D816">
            <wp:extent cx="2711646" cy="1935431"/>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3634" cy="1951125"/>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drawing>
          <wp:inline distT="0" distB="0" distL="0" distR="0" wp14:anchorId="5DB04674" wp14:editId="2725493A">
            <wp:extent cx="2735580" cy="1797356"/>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447" cy="1833405"/>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3CD3051" wp14:editId="5841EDAB">
            <wp:extent cx="2682240" cy="1771520"/>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3221" cy="1785377"/>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script se carga como un </w:t>
      </w:r>
      <w:r w:rsidRPr="00994753">
        <w:rPr>
          <w:rFonts w:ascii="Arial" w:eastAsia="Times New Roman" w:hAnsi="Arial" w:cs="Arial"/>
          <w:b/>
          <w:bCs/>
          <w:color w:val="4A4A4A"/>
          <w:sz w:val="20"/>
          <w:szCs w:val="20"/>
          <w:lang w:val="es-MX" w:eastAsia="es-MX"/>
        </w:rPr>
        <w:t>flujo de bytes UTF-16</w:t>
      </w:r>
      <w:r w:rsidRPr="00994753">
        <w:rPr>
          <w:rFonts w:ascii="Arial" w:eastAsia="Times New Roman" w:hAnsi="Arial" w:cs="Arial"/>
          <w:color w:val="4A4A4A"/>
          <w:sz w:val="20"/>
          <w:szCs w:val="20"/>
          <w:lang w:val="es-MX" w:eastAsia="es-MX"/>
        </w:rPr>
        <w:t>, ya sea para la </w:t>
      </w:r>
      <w:r w:rsidRPr="00994753">
        <w:rPr>
          <w:rFonts w:ascii="Arial" w:eastAsia="Times New Roman" w:hAnsi="Arial" w:cs="Arial"/>
          <w:b/>
          <w:bCs/>
          <w:color w:val="4A4A4A"/>
          <w:sz w:val="20"/>
          <w:szCs w:val="20"/>
          <w:lang w:val="es-MX" w:eastAsia="es-MX"/>
        </w:rPr>
        <w:t>red</w:t>
      </w:r>
      <w:r w:rsidRPr="00994753">
        <w:rPr>
          <w:rFonts w:ascii="Arial" w:eastAsia="Times New Roman" w:hAnsi="Arial" w:cs="Arial"/>
          <w:color w:val="4A4A4A"/>
          <w:sz w:val="20"/>
          <w:szCs w:val="20"/>
          <w:lang w:val="es-MX" w:eastAsia="es-MX"/>
        </w:rPr>
        <w:t>, la </w:t>
      </w:r>
      <w:r w:rsidRPr="00994753">
        <w:rPr>
          <w:rFonts w:ascii="Arial" w:eastAsia="Times New Roman" w:hAnsi="Arial" w:cs="Arial"/>
          <w:b/>
          <w:bCs/>
          <w:color w:val="4A4A4A"/>
          <w:sz w:val="20"/>
          <w:szCs w:val="20"/>
          <w:lang w:val="es-MX" w:eastAsia="es-MX"/>
        </w:rPr>
        <w:t>caché</w:t>
      </w:r>
      <w:r w:rsidRPr="00994753">
        <w:rPr>
          <w:rFonts w:ascii="Arial" w:eastAsia="Times New Roman" w:hAnsi="Arial" w:cs="Arial"/>
          <w:color w:val="4A4A4A"/>
          <w:sz w:val="20"/>
          <w:szCs w:val="20"/>
          <w:lang w:val="es-MX" w:eastAsia="es-MX"/>
        </w:rPr>
        <w:t> o un** trabajador**, y se pasa a un </w:t>
      </w:r>
      <w:r w:rsidRPr="00994753">
        <w:rPr>
          <w:rFonts w:ascii="Arial" w:eastAsia="Times New Roman" w:hAnsi="Arial" w:cs="Arial"/>
          <w:b/>
          <w:bCs/>
          <w:color w:val="4A4A4A"/>
          <w:sz w:val="20"/>
          <w:szCs w:val="20"/>
          <w:lang w:val="es-MX" w:eastAsia="es-MX"/>
        </w:rPr>
        <w:t>decodificador de flujo de bytes</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5128260" cy="288311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7989" cy="2888588"/>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decodificador de flujo de bytes decodifica los bytes en </w:t>
      </w:r>
      <w:r w:rsidRPr="00994753">
        <w:rPr>
          <w:rFonts w:ascii="Arial" w:eastAsia="Times New Roman" w:hAnsi="Arial" w:cs="Arial"/>
          <w:b/>
          <w:bCs/>
          <w:color w:val="4A4A4A"/>
          <w:sz w:val="20"/>
          <w:szCs w:val="20"/>
          <w:lang w:val="es-MX" w:eastAsia="es-MX"/>
        </w:rPr>
        <w:t>tokens</w:t>
      </w:r>
      <w:r w:rsidRPr="00994753">
        <w:rPr>
          <w:rFonts w:ascii="Arial" w:eastAsia="Times New Roman" w:hAnsi="Arial" w:cs="Arial"/>
          <w:color w:val="4A4A4A"/>
          <w:sz w:val="20"/>
          <w:szCs w:val="20"/>
          <w:lang w:val="es-MX" w:eastAsia="es-MX"/>
        </w:rPr>
        <w:t>. Los tokens se envían al </w:t>
      </w:r>
      <w:r w:rsidRPr="00994753">
        <w:rPr>
          <w:rFonts w:ascii="Arial" w:eastAsia="Times New Roman" w:hAnsi="Arial" w:cs="Arial"/>
          <w:b/>
          <w:bCs/>
          <w:color w:val="4A4A4A"/>
          <w:sz w:val="20"/>
          <w:szCs w:val="20"/>
          <w:lang w:val="es-MX" w:eastAsia="es-MX"/>
        </w:rPr>
        <w:t>analizador</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lastRenderedPageBreak/>
        <w:drawing>
          <wp:inline distT="0" distB="0" distL="0" distR="0">
            <wp:extent cx="4648967" cy="26136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9171" cy="2619397"/>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analizador genera **nodos **basados en los tokens, y crea un </w:t>
      </w:r>
      <w:proofErr w:type="spellStart"/>
      <w:r w:rsidRPr="00994753">
        <w:rPr>
          <w:rFonts w:ascii="Arial" w:eastAsia="Times New Roman" w:hAnsi="Arial" w:cs="Arial"/>
          <w:b/>
          <w:bCs/>
          <w:color w:val="4A4A4A"/>
          <w:sz w:val="20"/>
          <w:szCs w:val="20"/>
          <w:lang w:val="es-MX" w:eastAsia="es-MX"/>
        </w:rPr>
        <w:t>Abstract</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Syntax</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Tree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564380" cy="256610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4421" cy="2571750"/>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intérprete camina a través de la </w:t>
      </w:r>
      <w:r w:rsidRPr="00994753">
        <w:rPr>
          <w:rFonts w:ascii="Arial" w:eastAsia="Times New Roman" w:hAnsi="Arial" w:cs="Arial"/>
          <w:b/>
          <w:bCs/>
          <w:color w:val="4A4A4A"/>
          <w:sz w:val="20"/>
          <w:szCs w:val="20"/>
          <w:lang w:val="es-MX" w:eastAsia="es-MX"/>
        </w:rPr>
        <w:t>AST</w:t>
      </w:r>
      <w:r w:rsidRPr="00994753">
        <w:rPr>
          <w:rFonts w:ascii="Arial" w:eastAsia="Times New Roman" w:hAnsi="Arial" w:cs="Arial"/>
          <w:color w:val="4A4A4A"/>
          <w:sz w:val="20"/>
          <w:szCs w:val="20"/>
          <w:lang w:val="es-MX" w:eastAsia="es-MX"/>
        </w:rPr>
        <w:t> y genera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865829" cy="27355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9172" cy="2743082"/>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 y el </w:t>
      </w:r>
      <w:proofErr w:type="spellStart"/>
      <w:r w:rsidRPr="00994753">
        <w:rPr>
          <w:rFonts w:ascii="Arial" w:eastAsia="Times New Roman" w:hAnsi="Arial" w:cs="Arial"/>
          <w:b/>
          <w:bCs/>
          <w:color w:val="4A4A4A"/>
          <w:sz w:val="20"/>
          <w:szCs w:val="20"/>
          <w:lang w:val="es-MX" w:eastAsia="es-MX"/>
        </w:rPr>
        <w:t>feedback</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type</w:t>
      </w:r>
      <w:proofErr w:type="spellEnd"/>
      <w:r w:rsidRPr="00994753">
        <w:rPr>
          <w:rFonts w:ascii="Arial" w:eastAsia="Times New Roman" w:hAnsi="Arial" w:cs="Arial"/>
          <w:color w:val="4A4A4A"/>
          <w:sz w:val="20"/>
          <w:szCs w:val="20"/>
          <w:lang w:val="es-MX" w:eastAsia="es-MX"/>
        </w:rPr>
        <w:t> se envían al </w:t>
      </w:r>
      <w:proofErr w:type="spellStart"/>
      <w:r w:rsidRPr="00994753">
        <w:rPr>
          <w:rFonts w:ascii="Arial" w:eastAsia="Times New Roman" w:hAnsi="Arial" w:cs="Arial"/>
          <w:b/>
          <w:bCs/>
          <w:color w:val="4A4A4A"/>
          <w:sz w:val="20"/>
          <w:szCs w:val="20"/>
          <w:lang w:val="es-MX" w:eastAsia="es-MX"/>
        </w:rPr>
        <w:t>optimizing</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compiler</w:t>
      </w:r>
      <w:proofErr w:type="spellEnd"/>
      <w:r w:rsidRPr="00994753">
        <w:rPr>
          <w:rFonts w:ascii="Arial" w:eastAsia="Times New Roman" w:hAnsi="Arial" w:cs="Arial"/>
          <w:color w:val="4A4A4A"/>
          <w:sz w:val="20"/>
          <w:szCs w:val="20"/>
          <w:lang w:val="es-MX" w:eastAsia="es-MX"/>
        </w:rPr>
        <w:t>, que genera </w:t>
      </w:r>
      <w:r w:rsidRPr="00994753">
        <w:rPr>
          <w:rFonts w:ascii="Arial" w:eastAsia="Times New Roman" w:hAnsi="Arial" w:cs="Arial"/>
          <w:b/>
          <w:bCs/>
          <w:color w:val="4A4A4A"/>
          <w:sz w:val="20"/>
          <w:szCs w:val="20"/>
          <w:lang w:val="es-MX" w:eastAsia="es-MX"/>
        </w:rPr>
        <w:t>código de máquina</w:t>
      </w:r>
      <w:r w:rsidRPr="00994753">
        <w:rPr>
          <w:rFonts w:ascii="Arial" w:eastAsia="Times New Roman" w:hAnsi="Arial" w:cs="Arial"/>
          <w:color w:val="4A4A4A"/>
          <w:sz w:val="20"/>
          <w:szCs w:val="20"/>
          <w:lang w:val="es-MX" w:eastAsia="es-MX"/>
        </w:rPr>
        <w:t> altamente optimizado.</w:t>
      </w:r>
    </w:p>
    <w:p w:rsidR="00994753" w:rsidRDefault="00994753" w:rsidP="00994753">
      <w:pPr>
        <w:spacing w:before="0" w:line="240" w:lineRule="auto"/>
        <w:jc w:val="center"/>
        <w:rPr>
          <w:rFonts w:ascii="Arial" w:hAnsi="Arial" w:cs="Arial"/>
          <w:sz w:val="21"/>
          <w:szCs w:val="21"/>
          <w:lang w:val="es-MX"/>
        </w:rPr>
      </w:pPr>
      <w:r w:rsidRPr="00994753">
        <w:rPr>
          <w:rFonts w:ascii="Times New Roman" w:eastAsia="Times New Roman" w:hAnsi="Times New Roman" w:cs="Times New Roman"/>
          <w:noProof/>
          <w:sz w:val="24"/>
          <w:szCs w:val="24"/>
          <w:lang w:val="es-MX" w:eastAsia="es-MX"/>
        </w:rPr>
        <w:lastRenderedPageBreak/>
        <w:drawing>
          <wp:inline distT="0" distB="0" distL="0" distR="0">
            <wp:extent cx="4777740" cy="2686056"/>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884" cy="2691759"/>
                    </a:xfrm>
                    <a:prstGeom prst="rect">
                      <a:avLst/>
                    </a:prstGeom>
                    <a:noFill/>
                    <a:ln>
                      <a:noFill/>
                    </a:ln>
                  </pic:spPr>
                </pic:pic>
              </a:graphicData>
            </a:graphic>
          </wp:inline>
        </w:drawing>
      </w:r>
    </w:p>
    <w:p w:rsidR="00E0386D" w:rsidRDefault="00E0386D" w:rsidP="00E0386D">
      <w:pPr>
        <w:pStyle w:val="NormalWeb"/>
        <w:shd w:val="clear" w:color="auto" w:fill="FFFFFF"/>
        <w:spacing w:before="0" w:beforeAutospacing="0" w:after="0" w:afterAutospacing="0"/>
        <w:jc w:val="both"/>
        <w:rPr>
          <w:rFonts w:ascii="Arial" w:hAnsi="Arial" w:cs="Arial"/>
          <w:color w:val="4A4A4A"/>
          <w:sz w:val="21"/>
          <w:szCs w:val="21"/>
        </w:rPr>
      </w:pPr>
    </w:p>
    <w:p w:rsidR="00E0386D" w:rsidRDefault="00E0386D" w:rsidP="00E0386D">
      <w:pPr>
        <w:pStyle w:val="Ttulo1"/>
        <w:rPr>
          <w:u w:val="single"/>
        </w:rPr>
      </w:pPr>
      <w:r w:rsidRPr="00E0386D">
        <w:rPr>
          <w:u w:val="single"/>
        </w:rPr>
        <w:t>Event Loop</w:t>
      </w:r>
    </w:p>
    <w:p w:rsidR="00E0386D" w:rsidRPr="00E0386D" w:rsidRDefault="00E0386D" w:rsidP="00E0386D">
      <w:pPr>
        <w:spacing w:after="0" w:line="240" w:lineRule="auto"/>
        <w:jc w:val="both"/>
        <w:rPr>
          <w:rFonts w:ascii="Arial" w:hAnsi="Arial" w:cs="Arial"/>
          <w:sz w:val="21"/>
          <w:szCs w:val="21"/>
          <w:lang w:val="es-MX"/>
        </w:rPr>
      </w:pPr>
      <w:r w:rsidRPr="00E0386D">
        <w:rPr>
          <w:rFonts w:ascii="Arial" w:hAnsi="Arial" w:cs="Arial"/>
          <w:sz w:val="21"/>
          <w:szCs w:val="21"/>
          <w:lang w:val="es-MX"/>
        </w:rPr>
        <w:t>El </w:t>
      </w:r>
      <w:proofErr w:type="spellStart"/>
      <w:r w:rsidRPr="00E0386D">
        <w:rPr>
          <w:rFonts w:ascii="Arial" w:hAnsi="Arial" w:cs="Arial"/>
          <w:b/>
          <w:bCs/>
          <w:sz w:val="21"/>
          <w:szCs w:val="21"/>
          <w:lang w:val="es-MX"/>
        </w:rPr>
        <w:t>Event</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Loop</w:t>
      </w:r>
      <w:proofErr w:type="spellEnd"/>
      <w:r w:rsidRPr="00E0386D">
        <w:rPr>
          <w:rFonts w:ascii="Arial" w:hAnsi="Arial" w:cs="Arial"/>
          <w:sz w:val="21"/>
          <w:szCs w:val="21"/>
          <w:lang w:val="es-MX"/>
        </w:rPr>
        <w:t xml:space="preserve"> hace que </w:t>
      </w: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parezca ser multihilo a pesar de que corre en un solo proceso.</w:t>
      </w:r>
    </w:p>
    <w:p w:rsidR="00E0386D" w:rsidRPr="00E0386D" w:rsidRDefault="00E0386D" w:rsidP="00E0386D">
      <w:pPr>
        <w:spacing w:after="0" w:line="240" w:lineRule="auto"/>
        <w:jc w:val="both"/>
        <w:rPr>
          <w:rFonts w:ascii="Arial" w:hAnsi="Arial" w:cs="Arial"/>
          <w:sz w:val="21"/>
          <w:szCs w:val="21"/>
          <w:lang w:val="es-MX"/>
        </w:rPr>
      </w:pP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se organiza usando las siguientes estructuras de datos: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Stack</w:t>
      </w:r>
      <w:proofErr w:type="spellEnd"/>
      <w:r w:rsidRPr="00E0386D">
        <w:rPr>
          <w:rFonts w:ascii="Arial" w:hAnsi="Arial" w:cs="Arial"/>
          <w:sz w:val="21"/>
          <w:szCs w:val="21"/>
          <w:lang w:val="es-MX"/>
        </w:rPr>
        <w:t>. Va apilando de forma organizada las diferentes instrucciones que se llaman. Lleva así un rastro de dónde está el programa, en que punto de ejecución nos encontramos.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Memory</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Heap</w:t>
      </w:r>
      <w:proofErr w:type="spellEnd"/>
      <w:r w:rsidRPr="00E0386D">
        <w:rPr>
          <w:rFonts w:ascii="Arial" w:hAnsi="Arial" w:cs="Arial"/>
          <w:sz w:val="21"/>
          <w:szCs w:val="21"/>
          <w:lang w:val="es-MX"/>
        </w:rPr>
        <w:t xml:space="preserve">. De forma desorganizada se guarda información de las variables y del </w:t>
      </w:r>
      <w:proofErr w:type="spellStart"/>
      <w:r w:rsidRPr="00E0386D">
        <w:rPr>
          <w:rFonts w:ascii="Arial" w:hAnsi="Arial" w:cs="Arial"/>
          <w:sz w:val="21"/>
          <w:szCs w:val="21"/>
          <w:lang w:val="es-MX"/>
        </w:rPr>
        <w:t>scope</w:t>
      </w:r>
      <w:proofErr w:type="spellEnd"/>
      <w:r w:rsidRPr="00E0386D">
        <w:rPr>
          <w:rFonts w:ascii="Arial" w:hAnsi="Arial" w:cs="Arial"/>
          <w:sz w:val="21"/>
          <w:szCs w:val="21"/>
          <w:lang w:val="es-MX"/>
        </w:rPr>
        <w:t>.</w:t>
      </w:r>
    </w:p>
    <w:p w:rsidR="00E0386D" w:rsidRPr="00E0386D" w:rsidRDefault="00E0386D" w:rsidP="00E0386D">
      <w:pPr>
        <w:numPr>
          <w:ilvl w:val="0"/>
          <w:numId w:val="30"/>
        </w:numPr>
        <w:spacing w:after="0" w:line="240" w:lineRule="auto"/>
        <w:jc w:val="both"/>
        <w:rPr>
          <w:rFonts w:ascii="Arial" w:hAnsi="Arial" w:cs="Arial"/>
          <w:sz w:val="21"/>
          <w:szCs w:val="21"/>
          <w:lang w:val="es-MX"/>
        </w:rPr>
      </w:pPr>
      <w:r w:rsidRPr="00E0386D">
        <w:rPr>
          <w:rFonts w:ascii="Arial" w:hAnsi="Arial" w:cs="Arial"/>
          <w:b/>
          <w:bCs/>
          <w:sz w:val="21"/>
          <w:szCs w:val="21"/>
          <w:lang w:val="es-MX"/>
        </w:rPr>
        <w:t xml:space="preserve">Schedule </w:t>
      </w:r>
      <w:proofErr w:type="spellStart"/>
      <w:r w:rsidRPr="00E0386D">
        <w:rPr>
          <w:rFonts w:ascii="Arial" w:hAnsi="Arial" w:cs="Arial"/>
          <w:b/>
          <w:bCs/>
          <w:sz w:val="21"/>
          <w:szCs w:val="21"/>
          <w:lang w:val="es-MX"/>
        </w:rPr>
        <w:t>Tasks</w:t>
      </w:r>
      <w:proofErr w:type="spellEnd"/>
      <w:r w:rsidRPr="00E0386D">
        <w:rPr>
          <w:rFonts w:ascii="Arial" w:hAnsi="Arial" w:cs="Arial"/>
          <w:sz w:val="21"/>
          <w:szCs w:val="21"/>
          <w:lang w:val="es-MX"/>
        </w:rPr>
        <w:t>. Aquí se agregan a la cola, las tareas programadas para su ejecución.</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tares que ya están listas para pasar al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y ser ejecutadas.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debe estar vacío para que esto suceda.</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MicroTask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promesas. Esta </w:t>
      </w:r>
      <w:proofErr w:type="spellStart"/>
      <w:r w:rsidRPr="00E0386D">
        <w:rPr>
          <w:rFonts w:ascii="Arial" w:hAnsi="Arial" w:cs="Arial"/>
          <w:sz w:val="21"/>
          <w:szCs w:val="21"/>
          <w:lang w:val="es-MX"/>
        </w:rPr>
        <w:t>Queue</w:t>
      </w:r>
      <w:proofErr w:type="spellEnd"/>
      <w:r w:rsidRPr="00E0386D">
        <w:rPr>
          <w:rFonts w:ascii="Arial" w:hAnsi="Arial" w:cs="Arial"/>
          <w:sz w:val="21"/>
          <w:szCs w:val="21"/>
          <w:lang w:val="es-MX"/>
        </w:rPr>
        <w:t xml:space="preserve"> es la que tiene mayor prioridad.</w:t>
      </w:r>
    </w:p>
    <w:p w:rsidR="00E0386D" w:rsidRPr="00310B0F" w:rsidRDefault="00E0386D" w:rsidP="00310B0F">
      <w:pPr>
        <w:spacing w:after="0" w:line="240" w:lineRule="auto"/>
        <w:rPr>
          <w:rFonts w:ascii="Arial" w:hAnsi="Arial" w:cs="Arial"/>
          <w:sz w:val="21"/>
          <w:szCs w:val="21"/>
          <w:lang w:val="es-MX"/>
        </w:rPr>
      </w:pPr>
      <w:r w:rsidRPr="00E0386D">
        <w:rPr>
          <w:rFonts w:ascii="Arial" w:hAnsi="Arial" w:cs="Arial"/>
          <w:sz w:val="21"/>
          <w:szCs w:val="21"/>
          <w:lang w:val="es-MX"/>
        </w:rPr>
        <w:t xml:space="preserve">El </w:t>
      </w:r>
      <w:proofErr w:type="spellStart"/>
      <w:r w:rsidRPr="00E0386D">
        <w:rPr>
          <w:rFonts w:ascii="Arial" w:hAnsi="Arial" w:cs="Arial"/>
          <w:sz w:val="21"/>
          <w:szCs w:val="21"/>
          <w:lang w:val="es-MX"/>
        </w:rPr>
        <w:t>Event</w:t>
      </w:r>
      <w:proofErr w:type="spellEnd"/>
      <w:r w:rsidRPr="00E0386D">
        <w:rPr>
          <w:rFonts w:ascii="Arial" w:hAnsi="Arial" w:cs="Arial"/>
          <w:sz w:val="21"/>
          <w:szCs w:val="21"/>
          <w:lang w:val="es-MX"/>
        </w:rPr>
        <w:t xml:space="preserve">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es un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que está ejecutando todo el tiempo y pasa periódicamente revisando las </w:t>
      </w:r>
      <w:proofErr w:type="spellStart"/>
      <w:r w:rsidRPr="00E0386D">
        <w:rPr>
          <w:rFonts w:ascii="Arial" w:hAnsi="Arial" w:cs="Arial"/>
          <w:sz w:val="21"/>
          <w:szCs w:val="21"/>
          <w:lang w:val="es-MX"/>
        </w:rPr>
        <w:t>queues</w:t>
      </w:r>
      <w:proofErr w:type="spellEnd"/>
      <w:r w:rsidRPr="00E0386D">
        <w:rPr>
          <w:rFonts w:ascii="Arial" w:hAnsi="Arial" w:cs="Arial"/>
          <w:sz w:val="21"/>
          <w:szCs w:val="21"/>
          <w:lang w:val="es-MX"/>
        </w:rPr>
        <w:t xml:space="preserve"> y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moviendo tareas entre estas dos estructuras.</w:t>
      </w:r>
    </w:p>
    <w:p w:rsidR="00310B0F" w:rsidRPr="00310B0F" w:rsidRDefault="00310B0F" w:rsidP="00310B0F">
      <w:pPr>
        <w:spacing w:after="0" w:line="240" w:lineRule="auto"/>
        <w:rPr>
          <w:rFonts w:ascii="Arial" w:hAnsi="Arial" w:cs="Arial"/>
          <w:sz w:val="21"/>
          <w:szCs w:val="21"/>
          <w:lang w:val="es-MX"/>
        </w:rPr>
      </w:pP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 xml:space="preserve">La </w:t>
      </w:r>
      <w:proofErr w:type="spellStart"/>
      <w:r w:rsidRPr="00310B0F">
        <w:rPr>
          <w:rFonts w:ascii="Arial" w:hAnsi="Arial" w:cs="Arial"/>
          <w:color w:val="4A4A4A"/>
          <w:sz w:val="21"/>
          <w:szCs w:val="21"/>
        </w:rPr>
        <w:t>explicaión</w:t>
      </w:r>
      <w:proofErr w:type="spellEnd"/>
      <w:r w:rsidRPr="00310B0F">
        <w:rPr>
          <w:rFonts w:ascii="Arial" w:hAnsi="Arial" w:cs="Arial"/>
          <w:color w:val="4A4A4A"/>
          <w:sz w:val="21"/>
          <w:szCs w:val="21"/>
        </w:rPr>
        <w:t xml:space="preserve"> del profesor es asombrosa. Explicar cómo funciona el </w:t>
      </w:r>
      <w:proofErr w:type="spellStart"/>
      <w:r w:rsidRPr="00310B0F">
        <w:rPr>
          <w:rFonts w:ascii="Arial" w:hAnsi="Arial" w:cs="Arial"/>
          <w:color w:val="4A4A4A"/>
          <w:sz w:val="21"/>
          <w:szCs w:val="21"/>
        </w:rPr>
        <w:t>EventLoop</w:t>
      </w:r>
      <w:proofErr w:type="spellEnd"/>
      <w:r w:rsidRPr="00310B0F">
        <w:rPr>
          <w:rFonts w:ascii="Arial" w:hAnsi="Arial" w:cs="Arial"/>
          <w:color w:val="4A4A4A"/>
          <w:sz w:val="21"/>
          <w:szCs w:val="21"/>
        </w:rPr>
        <w:t xml:space="preserve"> de una forma tan sencilla es asombroso.</w:t>
      </w:r>
      <w:r w:rsidRPr="00310B0F">
        <w:rPr>
          <w:rFonts w:ascii="Arial" w:hAnsi="Arial" w:cs="Arial"/>
          <w:color w:val="4A4A4A"/>
          <w:sz w:val="21"/>
          <w:szCs w:val="21"/>
        </w:rPr>
        <w:br/>
        <w:t>.</w:t>
      </w:r>
      <w:r w:rsidRPr="00310B0F">
        <w:rPr>
          <w:rFonts w:ascii="Arial" w:hAnsi="Arial" w:cs="Arial"/>
          <w:color w:val="4A4A4A"/>
          <w:sz w:val="21"/>
          <w:szCs w:val="21"/>
        </w:rPr>
        <w:br/>
        <w:t>Aquí dejo un resumen de todo el funcionamiento de lo que vimos en esta clase.</w:t>
      </w:r>
      <w:r w:rsidRPr="00310B0F">
        <w:rPr>
          <w:rFonts w:ascii="Arial" w:hAnsi="Arial" w:cs="Arial"/>
          <w:color w:val="4A4A4A"/>
          <w:sz w:val="21"/>
          <w:szCs w:val="21"/>
        </w:rPr>
        <w:br/>
        <w:t>.</w:t>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Las funciones son empujadas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cuando son invocadas y se sacan cuando </w:t>
      </w:r>
      <w:r w:rsidRPr="00310B0F">
        <w:rPr>
          <w:rStyle w:val="Textoennegrita"/>
          <w:rFonts w:ascii="Arial" w:eastAsiaTheme="majorEastAsia" w:hAnsi="Arial" w:cs="Arial"/>
          <w:color w:val="4A4A4A"/>
          <w:sz w:val="21"/>
          <w:szCs w:val="21"/>
        </w:rPr>
        <w:t>devuelven un valor</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73880" cy="245900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7621" cy="2466730"/>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rPr>
          <w:rFonts w:ascii="Arial" w:hAnsi="Arial" w:cs="Arial"/>
          <w:color w:val="4A4A4A"/>
          <w:sz w:val="21"/>
          <w:szCs w:val="21"/>
        </w:rPr>
      </w:pPr>
      <w:proofErr w:type="spellStart"/>
      <w:r w:rsidRPr="00310B0F">
        <w:rPr>
          <w:rStyle w:val="CdigoHTML"/>
          <w:rFonts w:ascii="Arial" w:hAnsi="Arial" w:cs="Arial"/>
          <w:b/>
          <w:bCs/>
          <w:color w:val="4A4A4A"/>
          <w:sz w:val="21"/>
          <w:szCs w:val="21"/>
        </w:rPr>
        <w:t>setTimeOut</w:t>
      </w:r>
      <w:proofErr w:type="spellEnd"/>
      <w:r w:rsidRPr="00310B0F">
        <w:rPr>
          <w:rFonts w:ascii="Arial" w:hAnsi="Arial" w:cs="Arial"/>
          <w:color w:val="4A4A4A"/>
          <w:sz w:val="21"/>
          <w:szCs w:val="21"/>
        </w:rPr>
        <w:t> es proveído por el navegador, la </w:t>
      </w:r>
      <w:r w:rsidRPr="00310B0F">
        <w:rPr>
          <w:rStyle w:val="Textoennegrita"/>
          <w:rFonts w:ascii="Arial" w:eastAsiaTheme="majorEastAsia" w:hAnsi="Arial" w:cs="Arial"/>
          <w:color w:val="4A4A4A"/>
          <w:sz w:val="21"/>
          <w:szCs w:val="21"/>
        </w:rPr>
        <w:t>Web API</w:t>
      </w:r>
      <w:r w:rsidRPr="00310B0F">
        <w:rPr>
          <w:rFonts w:ascii="Arial" w:hAnsi="Arial" w:cs="Arial"/>
          <w:color w:val="4A4A4A"/>
          <w:sz w:val="21"/>
          <w:szCs w:val="21"/>
        </w:rPr>
        <w:t> se encarga del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que le pasemos.</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58640" cy="2450437"/>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2870" cy="2458437"/>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t xml:space="preserve">Cuando el </w:t>
      </w:r>
      <w:proofErr w:type="spellStart"/>
      <w:r w:rsidRPr="00310B0F">
        <w:rPr>
          <w:rFonts w:ascii="Arial" w:hAnsi="Arial" w:cs="Arial"/>
          <w:color w:val="4A4A4A"/>
          <w:sz w:val="21"/>
          <w:szCs w:val="21"/>
        </w:rPr>
        <w:t>timer</w:t>
      </w:r>
      <w:proofErr w:type="spellEnd"/>
      <w:r w:rsidRPr="00310B0F">
        <w:rPr>
          <w:rFonts w:ascii="Arial" w:hAnsi="Arial" w:cs="Arial"/>
          <w:color w:val="4A4A4A"/>
          <w:sz w:val="21"/>
          <w:szCs w:val="21"/>
        </w:rPr>
        <w:t xml:space="preserve"> ha terminado (1000ms en este caso), 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se pasa al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b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686300" cy="263464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1142" cy="2637371"/>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t>El </w:t>
      </w:r>
      <w:proofErr w:type="spellStart"/>
      <w:r w:rsidRPr="00310B0F">
        <w:rPr>
          <w:rStyle w:val="Textoennegrita"/>
          <w:rFonts w:ascii="Arial" w:eastAsiaTheme="majorEastAsia" w:hAnsi="Arial" w:cs="Arial"/>
          <w:color w:val="4A4A4A"/>
          <w:sz w:val="21"/>
          <w:szCs w:val="21"/>
        </w:rPr>
        <w:t>Event</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Loop</w:t>
      </w:r>
      <w:proofErr w:type="spellEnd"/>
      <w:r w:rsidRPr="00310B0F">
        <w:rPr>
          <w:rFonts w:ascii="Arial" w:hAnsi="Arial" w:cs="Arial"/>
          <w:color w:val="4A4A4A"/>
          <w:sz w:val="21"/>
          <w:szCs w:val="21"/>
        </w:rPr>
        <w:t> mira hacia el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t> y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xml:space="preserve">. Si el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está </w:t>
      </w:r>
      <w:ins w:id="0" w:author="Unknown">
        <w:r w:rsidRPr="00310B0F">
          <w:rPr>
            <w:rFonts w:ascii="Arial" w:hAnsi="Arial" w:cs="Arial"/>
            <w:color w:val="4A4A4A"/>
            <w:sz w:val="21"/>
            <w:szCs w:val="21"/>
          </w:rPr>
          <w:t>vacío</w:t>
        </w:r>
      </w:ins>
      <w:r w:rsidRPr="00310B0F">
        <w:rPr>
          <w:rFonts w:ascii="Arial" w:hAnsi="Arial" w:cs="Arial"/>
          <w:color w:val="4A4A4A"/>
          <w:sz w:val="21"/>
          <w:szCs w:val="21"/>
        </w:rPr>
        <w:t xml:space="preserve">, este empuja el primer elemento de la cola en el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69180" cy="2737463"/>
            <wp:effectExtent l="0" t="0" r="762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5439" cy="2746604"/>
                    </a:xfrm>
                    <a:prstGeom prst="rect">
                      <a:avLst/>
                    </a:prstGeom>
                    <a:noFill/>
                    <a:ln>
                      <a:noFill/>
                    </a:ln>
                  </pic:spPr>
                </pic:pic>
              </a:graphicData>
            </a:graphic>
          </wp:inline>
        </w:drawing>
      </w:r>
      <w:r w:rsidRPr="00310B0F">
        <w:rPr>
          <w:rFonts w:ascii="Arial" w:hAnsi="Arial" w:cs="Arial"/>
          <w:color w:val="4A4A4A"/>
          <w:sz w:val="21"/>
          <w:szCs w:val="21"/>
        </w:rPr>
        <w:br/>
        <w:t>.</w:t>
      </w:r>
      <w:r w:rsidRPr="00310B0F">
        <w:rPr>
          <w:rFonts w:ascii="Arial" w:hAnsi="Arial" w:cs="Arial"/>
          <w:color w:val="4A4A4A"/>
          <w:sz w:val="21"/>
          <w:szCs w:val="21"/>
        </w:rPr>
        <w:br/>
        <w:t xml:space="preserve">El </w:t>
      </w:r>
      <w:proofErr w:type="spellStart"/>
      <w:r w:rsidRPr="00310B0F">
        <w:rPr>
          <w:rFonts w:ascii="Arial" w:hAnsi="Arial" w:cs="Arial"/>
          <w:color w:val="4A4A4A"/>
          <w:sz w:val="21"/>
          <w:szCs w:val="21"/>
        </w:rPr>
        <w:t>callback</w:t>
      </w:r>
      <w:proofErr w:type="spellEnd"/>
      <w:r w:rsidRPr="00310B0F">
        <w:rPr>
          <w:rFonts w:ascii="Arial" w:hAnsi="Arial" w:cs="Arial"/>
          <w:color w:val="4A4A4A"/>
          <w:sz w:val="21"/>
          <w:szCs w:val="21"/>
        </w:rPr>
        <w:t xml:space="preserve"> es añadido al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para luego ser ejecutado. Una vez retorna un valor, este es sacado de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31080" cy="2716044"/>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9608" cy="2720838"/>
                    </a:xfrm>
                    <a:prstGeom prst="rect">
                      <a:avLst/>
                    </a:prstGeom>
                    <a:noFill/>
                    <a:ln>
                      <a:noFill/>
                    </a:ln>
                  </pic:spPr>
                </pic:pic>
              </a:graphicData>
            </a:graphic>
          </wp:inline>
        </w:drawing>
      </w:r>
      <w:r w:rsidRPr="00310B0F">
        <w:rPr>
          <w:rFonts w:ascii="Arial" w:hAnsi="Arial" w:cs="Arial"/>
          <w:color w:val="4A4A4A"/>
          <w:sz w:val="21"/>
          <w:szCs w:val="21"/>
        </w:rPr>
        <w:t>.</w:t>
      </w:r>
      <w:r w:rsidRPr="00310B0F">
        <w:rPr>
          <w:rFonts w:ascii="Arial" w:hAnsi="Arial" w:cs="Arial"/>
          <w:color w:val="4A4A4A"/>
          <w:sz w:val="21"/>
          <w:szCs w:val="21"/>
        </w:rPr>
        <w:br/>
        <w:t>.</w:t>
      </w:r>
      <w:r w:rsidRPr="00310B0F">
        <w:rPr>
          <w:rFonts w:ascii="Arial" w:hAnsi="Arial" w:cs="Arial"/>
          <w:color w:val="4A4A4A"/>
          <w:sz w:val="21"/>
          <w:szCs w:val="21"/>
        </w:rPr>
        <w:br/>
        <w:t>Este pequeño resumen es sacado del post de **</w:t>
      </w:r>
      <w:hyperlink r:id="rId44" w:tgtFrame="_blank" w:history="1">
        <w:r w:rsidRPr="00310B0F">
          <w:rPr>
            <w:rStyle w:val="Hipervnculo"/>
            <w:rFonts w:ascii="Arial" w:hAnsi="Arial" w:cs="Arial"/>
            <w:color w:val="0791E6"/>
            <w:sz w:val="21"/>
            <w:szCs w:val="21"/>
          </w:rPr>
          <w:t>@</w:t>
        </w:r>
        <w:proofErr w:type="spellStart"/>
        <w:r w:rsidRPr="00310B0F">
          <w:rPr>
            <w:rStyle w:val="Hipervnculo"/>
            <w:rFonts w:ascii="Arial" w:hAnsi="Arial" w:cs="Arial"/>
            <w:color w:val="0791E6"/>
            <w:sz w:val="21"/>
            <w:szCs w:val="21"/>
          </w:rPr>
          <w:t>lydiahallie</w:t>
        </w:r>
        <w:proofErr w:type="spellEnd"/>
      </w:hyperlink>
      <w:r w:rsidRPr="00310B0F">
        <w:rPr>
          <w:rFonts w:ascii="Arial" w:hAnsi="Arial" w:cs="Arial"/>
          <w:color w:val="4A4A4A"/>
          <w:sz w:val="21"/>
          <w:szCs w:val="21"/>
        </w:rPr>
        <w:t> ** </w:t>
      </w:r>
      <w:hyperlink r:id="rId45" w:tgtFrame="_blank" w:history="1">
        <w:r w:rsidRPr="00310B0F">
          <w:rPr>
            <w:rStyle w:val="Hipervnculo"/>
            <w:rFonts w:ascii="Segoe UI Emoji" w:hAnsi="Segoe UI Emoji" w:cs="Segoe UI Emoji"/>
            <w:b/>
            <w:bCs/>
            <w:color w:val="0791E6"/>
            <w:sz w:val="21"/>
            <w:szCs w:val="21"/>
          </w:rPr>
          <w:t>✨♻️</w:t>
        </w:r>
        <w:r w:rsidRPr="00310B0F">
          <w:rPr>
            <w:rStyle w:val="Hipervnculo"/>
            <w:rFonts w:ascii="Arial" w:hAnsi="Arial" w:cs="Arial"/>
            <w:b/>
            <w:bCs/>
            <w:color w:val="0791E6"/>
            <w:sz w:val="21"/>
            <w:szCs w:val="21"/>
          </w:rPr>
          <w:t xml:space="preserve"> JavaScript </w:t>
        </w:r>
        <w:proofErr w:type="spellStart"/>
        <w:r w:rsidRPr="00310B0F">
          <w:rPr>
            <w:rStyle w:val="Hipervnculo"/>
            <w:rFonts w:ascii="Arial" w:hAnsi="Arial" w:cs="Arial"/>
            <w:b/>
            <w:bCs/>
            <w:color w:val="0791E6"/>
            <w:sz w:val="21"/>
            <w:szCs w:val="21"/>
          </w:rPr>
          <w:t>Visualized</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Event</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Loop</w:t>
        </w:r>
        <w:proofErr w:type="spellEnd"/>
      </w:hyperlink>
      <w:r w:rsidRPr="00310B0F">
        <w:rPr>
          <w:rFonts w:ascii="Arial" w:hAnsi="Arial" w:cs="Arial"/>
          <w:color w:val="4A4A4A"/>
          <w:sz w:val="21"/>
          <w:szCs w:val="21"/>
        </w:rPr>
        <w:t xml:space="preserve"> donde también se explica muy bien </w:t>
      </w:r>
      <w:proofErr w:type="spellStart"/>
      <w:r w:rsidRPr="00310B0F">
        <w:rPr>
          <w:rFonts w:ascii="Arial" w:hAnsi="Arial" w:cs="Arial"/>
          <w:color w:val="4A4A4A"/>
          <w:sz w:val="21"/>
          <w:szCs w:val="21"/>
        </w:rPr>
        <w:t>como</w:t>
      </w:r>
      <w:proofErr w:type="spellEnd"/>
      <w:r w:rsidRPr="00310B0F">
        <w:rPr>
          <w:rFonts w:ascii="Arial" w:hAnsi="Arial" w:cs="Arial"/>
          <w:color w:val="4A4A4A"/>
          <w:sz w:val="21"/>
          <w:szCs w:val="21"/>
        </w:rPr>
        <w:t xml:space="preserve"> funciona el </w:t>
      </w:r>
      <w:proofErr w:type="spellStart"/>
      <w:r w:rsidRPr="00310B0F">
        <w:rPr>
          <w:rStyle w:val="nfasis"/>
          <w:rFonts w:ascii="Arial" w:hAnsi="Arial" w:cs="Arial"/>
          <w:color w:val="4A4A4A"/>
          <w:sz w:val="21"/>
          <w:szCs w:val="21"/>
        </w:rPr>
        <w:t>Event</w:t>
      </w:r>
      <w:proofErr w:type="spellEnd"/>
      <w:r w:rsidRPr="00310B0F">
        <w:rPr>
          <w:rStyle w:val="nfasis"/>
          <w:rFonts w:ascii="Arial" w:hAnsi="Arial" w:cs="Arial"/>
          <w:color w:val="4A4A4A"/>
          <w:sz w:val="21"/>
          <w:szCs w:val="21"/>
        </w:rPr>
        <w:t xml:space="preserve"> </w:t>
      </w:r>
      <w:proofErr w:type="spellStart"/>
      <w:r w:rsidRPr="00310B0F">
        <w:rPr>
          <w:rStyle w:val="nfasis"/>
          <w:rFonts w:ascii="Arial" w:hAnsi="Arial" w:cs="Arial"/>
          <w:color w:val="4A4A4A"/>
          <w:sz w:val="21"/>
          <w:szCs w:val="21"/>
        </w:rPr>
        <w:t>Loop</w:t>
      </w:r>
      <w:proofErr w:type="spellEnd"/>
    </w:p>
    <w:p w:rsidR="00310B0F" w:rsidRDefault="00310B0F" w:rsidP="00310B0F">
      <w:pPr>
        <w:shd w:val="clear" w:color="auto" w:fill="FFFFFF"/>
        <w:jc w:val="center"/>
        <w:rPr>
          <w:rFonts w:ascii="Arial" w:hAnsi="Arial" w:cs="Arial"/>
          <w:color w:val="000000"/>
        </w:rPr>
      </w:pPr>
      <w:r>
        <w:rPr>
          <w:rStyle w:val="star-number"/>
          <w:rFonts w:ascii="Arial" w:hAnsi="Arial" w:cs="Arial"/>
          <w:color w:val="696969"/>
          <w:sz w:val="21"/>
          <w:szCs w:val="21"/>
        </w:rPr>
        <w:t>12</w:t>
      </w:r>
    </w:p>
    <w:p w:rsidR="00310B0F" w:rsidRDefault="00310B0F"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5A24B7">
      <w:pPr>
        <w:pStyle w:val="Ttulo"/>
        <w:rPr>
          <w:b/>
          <w:bCs/>
          <w:sz w:val="36"/>
          <w:szCs w:val="36"/>
        </w:rPr>
      </w:pPr>
      <w:r w:rsidRPr="005A24B7">
        <w:rPr>
          <w:b/>
          <w:bCs/>
          <w:sz w:val="36"/>
          <w:szCs w:val="36"/>
        </w:rPr>
        <w:lastRenderedPageBreak/>
        <w:t>Fundamentos Intermedios</w:t>
      </w:r>
    </w:p>
    <w:p w:rsidR="005A24B7" w:rsidRDefault="005A24B7" w:rsidP="005A24B7">
      <w:pPr>
        <w:pStyle w:val="Ttulo1"/>
        <w:rPr>
          <w:u w:val="single"/>
        </w:rPr>
      </w:pPr>
      <w:r w:rsidRPr="005A24B7">
        <w:rPr>
          <w:u w:val="single"/>
        </w:rPr>
        <w:t>Promesas</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Para crear las promesas usamos 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El constructor de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recibe un sólo argumento, un </w:t>
      </w:r>
      <w:proofErr w:type="spellStart"/>
      <w:r w:rsidRPr="005A24B7">
        <w:rPr>
          <w:rFonts w:ascii="Arial" w:hAnsi="Arial" w:cs="Arial"/>
          <w:sz w:val="21"/>
          <w:szCs w:val="21"/>
          <w:lang w:val="es-MX"/>
        </w:rPr>
        <w:t>callback</w:t>
      </w:r>
      <w:proofErr w:type="spellEnd"/>
      <w:r w:rsidRPr="005A24B7">
        <w:rPr>
          <w:rFonts w:ascii="Arial" w:hAnsi="Arial" w:cs="Arial"/>
          <w:sz w:val="21"/>
          <w:szCs w:val="21"/>
          <w:lang w:val="es-MX"/>
        </w:rPr>
        <w:t xml:space="preserve"> con dos parámetros, </w:t>
      </w:r>
      <w:proofErr w:type="spellStart"/>
      <w:r w:rsidRPr="005A24B7">
        <w:rPr>
          <w:rFonts w:ascii="Arial" w:hAnsi="Arial" w:cs="Arial"/>
          <w:b/>
          <w:bCs/>
          <w:sz w:val="21"/>
          <w:szCs w:val="21"/>
          <w:lang w:val="es-MX"/>
        </w:rPr>
        <w:t>resolve</w:t>
      </w:r>
      <w:proofErr w:type="spellEnd"/>
      <w:r w:rsidRPr="005A24B7">
        <w:rPr>
          <w:rFonts w:ascii="Arial" w:hAnsi="Arial" w:cs="Arial"/>
          <w:sz w:val="21"/>
          <w:szCs w:val="21"/>
          <w:lang w:val="es-MX"/>
        </w:rPr>
        <w:t> y </w:t>
      </w:r>
      <w:proofErr w:type="spellStart"/>
      <w:r w:rsidRPr="005A24B7">
        <w:rPr>
          <w:rFonts w:ascii="Arial" w:hAnsi="Arial" w:cs="Arial"/>
          <w:b/>
          <w:bCs/>
          <w:sz w:val="21"/>
          <w:szCs w:val="21"/>
          <w:lang w:val="es-MX"/>
        </w:rPr>
        <w:t>reject</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resolve</w:t>
      </w:r>
      <w:proofErr w:type="spellEnd"/>
      <w:r w:rsidRPr="005A24B7">
        <w:rPr>
          <w:rFonts w:ascii="Arial" w:hAnsi="Arial" w:cs="Arial"/>
          <w:sz w:val="21"/>
          <w:szCs w:val="21"/>
          <w:lang w:val="es-MX"/>
        </w:rPr>
        <w:t xml:space="preserve"> es </w:t>
      </w:r>
      <w:proofErr w:type="gramStart"/>
      <w:r w:rsidRPr="005A24B7">
        <w:rPr>
          <w:rFonts w:ascii="Arial" w:hAnsi="Arial" w:cs="Arial"/>
          <w:sz w:val="21"/>
          <w:szCs w:val="21"/>
          <w:lang w:val="es-MX"/>
        </w:rPr>
        <w:t>la función a ejecutar</w:t>
      </w:r>
      <w:proofErr w:type="gramEnd"/>
      <w:r w:rsidRPr="005A24B7">
        <w:rPr>
          <w:rFonts w:ascii="Arial" w:hAnsi="Arial" w:cs="Arial"/>
          <w:sz w:val="21"/>
          <w:szCs w:val="21"/>
          <w:lang w:val="es-MX"/>
        </w:rPr>
        <w:t xml:space="preserve"> cuando se resuelve y </w:t>
      </w:r>
      <w:proofErr w:type="spellStart"/>
      <w:r w:rsidRPr="005A24B7">
        <w:rPr>
          <w:rFonts w:ascii="Arial" w:hAnsi="Arial" w:cs="Arial"/>
          <w:sz w:val="21"/>
          <w:szCs w:val="21"/>
          <w:lang w:val="es-MX"/>
        </w:rPr>
        <w:t>reject</w:t>
      </w:r>
      <w:proofErr w:type="spellEnd"/>
      <w:r w:rsidRPr="005A24B7">
        <w:rPr>
          <w:rFonts w:ascii="Arial" w:hAnsi="Arial" w:cs="Arial"/>
          <w:sz w:val="21"/>
          <w:szCs w:val="21"/>
          <w:lang w:val="es-MX"/>
        </w:rPr>
        <w:t xml:space="preserve"> cuando se rechaza.</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El </w:t>
      </w:r>
      <w:proofErr w:type="spellStart"/>
      <w:r w:rsidRPr="005A24B7">
        <w:rPr>
          <w:rFonts w:ascii="Arial" w:hAnsi="Arial" w:cs="Arial"/>
          <w:sz w:val="21"/>
          <w:szCs w:val="21"/>
          <w:lang w:val="es-MX"/>
        </w:rPr>
        <w:t>async</w:t>
      </w:r>
      <w:proofErr w:type="spellEnd"/>
      <w:r w:rsidRPr="005A24B7">
        <w:rPr>
          <w:rFonts w:ascii="Arial" w:hAnsi="Arial" w:cs="Arial"/>
          <w:sz w:val="21"/>
          <w:szCs w:val="21"/>
          <w:lang w:val="es-MX"/>
        </w:rPr>
        <w:t>/</w:t>
      </w:r>
      <w:proofErr w:type="spellStart"/>
      <w:r w:rsidRPr="005A24B7">
        <w:rPr>
          <w:rFonts w:ascii="Arial" w:hAnsi="Arial" w:cs="Arial"/>
          <w:sz w:val="21"/>
          <w:szCs w:val="21"/>
          <w:lang w:val="es-MX"/>
        </w:rPr>
        <w:t>await</w:t>
      </w:r>
      <w:proofErr w:type="spellEnd"/>
      <w:r w:rsidRPr="005A24B7">
        <w:rPr>
          <w:rFonts w:ascii="Arial" w:hAnsi="Arial" w:cs="Arial"/>
          <w:sz w:val="21"/>
          <w:szCs w:val="21"/>
          <w:lang w:val="es-MX"/>
        </w:rPr>
        <w:t xml:space="preserve"> es sólo </w:t>
      </w:r>
      <w:proofErr w:type="spellStart"/>
      <w:r w:rsidRPr="005A24B7">
        <w:rPr>
          <w:rFonts w:ascii="Arial" w:hAnsi="Arial" w:cs="Arial"/>
          <w:sz w:val="21"/>
          <w:szCs w:val="21"/>
          <w:lang w:val="es-MX"/>
        </w:rPr>
        <w:t>syntax</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sugar</w:t>
      </w:r>
      <w:proofErr w:type="spellEnd"/>
      <w:r w:rsidRPr="005A24B7">
        <w:rPr>
          <w:rFonts w:ascii="Arial" w:hAnsi="Arial" w:cs="Arial"/>
          <w:sz w:val="21"/>
          <w:szCs w:val="21"/>
          <w:lang w:val="es-MX"/>
        </w:rPr>
        <w:t xml:space="preserve"> de una promesa, por debajo es exactamente lo mismo.</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tiene algunos métodos estáticos bastante útiles:</w:t>
      </w:r>
    </w:p>
    <w:p w:rsidR="005A24B7" w:rsidRPr="005A24B7" w:rsidRDefault="005A24B7" w:rsidP="005A24B7">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Promise.all</w:t>
      </w:r>
      <w:proofErr w:type="spellEnd"/>
      <w:r w:rsidRPr="005A24B7">
        <w:rPr>
          <w:rFonts w:ascii="Arial" w:hAnsi="Arial" w:cs="Arial"/>
          <w:sz w:val="21"/>
          <w:szCs w:val="21"/>
          <w:lang w:val="es-MX"/>
        </w:rPr>
        <w:t>. Da error si una de las promesas es rechazada.</w:t>
      </w:r>
    </w:p>
    <w:p w:rsidR="005A24B7" w:rsidRDefault="005A24B7" w:rsidP="00813B26">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Promise.race</w:t>
      </w:r>
      <w:proofErr w:type="spellEnd"/>
      <w:r w:rsidRPr="005A24B7">
        <w:rPr>
          <w:rFonts w:ascii="Arial" w:hAnsi="Arial" w:cs="Arial"/>
          <w:sz w:val="21"/>
          <w:szCs w:val="21"/>
          <w:lang w:val="es-MX"/>
        </w:rPr>
        <w:t>. Regresa sólo la promesa que se resuelva primero.</w:t>
      </w:r>
    </w:p>
    <w:p w:rsidR="00813B26" w:rsidRDefault="00813B26" w:rsidP="00813B26">
      <w:pPr>
        <w:spacing w:after="0" w:line="240" w:lineRule="auto"/>
        <w:jc w:val="center"/>
        <w:rPr>
          <w:rFonts w:ascii="Arial" w:hAnsi="Arial" w:cs="Arial"/>
          <w:sz w:val="21"/>
          <w:szCs w:val="21"/>
          <w:lang w:val="es-MX"/>
        </w:rPr>
      </w:pP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Funciones asíncronas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Cuando queremos tener una función que se ejecute eventualmente podemos usar las promesas, también se usan para esperar datos que van a tardar en llegar. Para esperar una información hay que usar el </w:t>
      </w:r>
      <w:proofErr w:type="spellStart"/>
      <w:r w:rsidRPr="00813B26">
        <w:rPr>
          <w:rStyle w:val="nfasis"/>
          <w:rFonts w:ascii="Arial" w:hAnsi="Arial" w:cs="Arial"/>
          <w:color w:val="4A4A4A"/>
          <w:sz w:val="21"/>
          <w:szCs w:val="21"/>
        </w:rPr>
        <w:t>keyword</w:t>
      </w:r>
      <w:proofErr w:type="spellEnd"/>
      <w:r w:rsidRPr="00813B26">
        <w:rPr>
          <w:rFonts w:ascii="Arial" w:hAnsi="Arial" w:cs="Arial"/>
          <w:color w:val="4A4A4A"/>
          <w:sz w:val="21"/>
          <w:szCs w:val="21"/>
        </w:rPr>
        <w:t> </w:t>
      </w:r>
      <w:proofErr w:type="spellStart"/>
      <w:r w:rsidRPr="00813B26">
        <w:rPr>
          <w:rStyle w:val="CdigoHTML"/>
          <w:color w:val="4A4A4A"/>
          <w:sz w:val="21"/>
          <w:szCs w:val="21"/>
        </w:rPr>
        <w:t>await</w:t>
      </w:r>
      <w:proofErr w:type="spellEnd"/>
      <w:r w:rsidRPr="00813B26">
        <w:rPr>
          <w:rFonts w:ascii="Arial" w:hAnsi="Arial" w:cs="Arial"/>
          <w:color w:val="4A4A4A"/>
          <w:sz w:val="21"/>
          <w:szCs w:val="21"/>
        </w:rPr>
        <w:t>, pero para usarlo hay que colocar </w:t>
      </w:r>
      <w:proofErr w:type="spellStart"/>
      <w:r w:rsidRPr="00813B26">
        <w:rPr>
          <w:rStyle w:val="CdigoHTML"/>
          <w:color w:val="4A4A4A"/>
          <w:sz w:val="21"/>
          <w:szCs w:val="21"/>
        </w:rPr>
        <w:t>async</w:t>
      </w:r>
      <w:proofErr w:type="spellEnd"/>
      <w:r w:rsidRPr="00813B26">
        <w:rPr>
          <w:rFonts w:ascii="Arial" w:hAnsi="Arial" w:cs="Arial"/>
          <w:color w:val="4A4A4A"/>
          <w:sz w:val="21"/>
          <w:szCs w:val="21"/>
        </w:rPr>
        <w:t> antes de la función.</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function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return new </w:t>
      </w:r>
      <w:proofErr w:type="gramStart"/>
      <w:r w:rsidRPr="00813B26">
        <w:rPr>
          <w:rStyle w:val="CdigoHTML"/>
          <w:color w:val="FFFFFF"/>
          <w:sz w:val="21"/>
          <w:szCs w:val="21"/>
          <w:lang w:val="en-US"/>
        </w:rPr>
        <w:t>Promise(</w:t>
      </w:r>
      <w:proofErr w:type="gramEnd"/>
      <w:r w:rsidRPr="00813B26">
        <w:rPr>
          <w:rStyle w:val="CdigoHTML"/>
          <w:color w:val="FFFFFF"/>
          <w:sz w:val="21"/>
          <w:szCs w:val="21"/>
          <w:lang w:val="en-US"/>
        </w:rPr>
        <w:t>resolve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roofErr w:type="spellStart"/>
      <w:proofErr w:type="gramStart"/>
      <w:r w:rsidRPr="00813B26">
        <w:rPr>
          <w:rStyle w:val="CdigoHTML"/>
          <w:color w:val="FFFFFF"/>
          <w:sz w:val="21"/>
          <w:szCs w:val="21"/>
          <w:lang w:val="en-US"/>
        </w:rPr>
        <w:t>setTimeout</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resolve('resolved');</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 2000);</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async function </w:t>
      </w:r>
      <w:proofErr w:type="spellStart"/>
      <w:proofErr w:type="gramStart"/>
      <w:r w:rsidRPr="00813B26">
        <w:rPr>
          <w:rStyle w:val="CdigoHTML"/>
          <w:color w:val="FFFFFF"/>
          <w:sz w:val="21"/>
          <w:szCs w:val="21"/>
          <w:lang w:val="en-US"/>
        </w:rPr>
        <w:t>asyncCall</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console.log('calling');</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var result = await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console.log(result);</w:t>
      </w:r>
    </w:p>
    <w:p w:rsidR="00813B26" w:rsidRPr="005D1A16" w:rsidRDefault="00813B26" w:rsidP="00813B26">
      <w:pPr>
        <w:pStyle w:val="HTMLconformatoprevio"/>
        <w:shd w:val="clear" w:color="auto" w:fill="333333"/>
        <w:jc w:val="both"/>
        <w:rPr>
          <w:rStyle w:val="CdigoHTML"/>
          <w:color w:val="FFFFFF"/>
          <w:sz w:val="21"/>
          <w:szCs w:val="21"/>
          <w:lang w:val="es-MX"/>
        </w:rPr>
      </w:pPr>
      <w:r w:rsidRPr="00813B26">
        <w:rPr>
          <w:rStyle w:val="CdigoHTML"/>
          <w:color w:val="FFFFFF"/>
          <w:sz w:val="21"/>
          <w:szCs w:val="21"/>
          <w:lang w:val="en-US"/>
        </w:rPr>
        <w:t xml:space="preserve">  </w:t>
      </w:r>
      <w:r w:rsidRPr="005D1A16">
        <w:rPr>
          <w:rStyle w:val="CdigoHTML"/>
          <w:color w:val="FFFFFF"/>
          <w:sz w:val="21"/>
          <w:szCs w:val="21"/>
          <w:lang w:val="es-MX"/>
        </w:rPr>
        <w:t xml:space="preserve">// </w:t>
      </w:r>
      <w:proofErr w:type="spellStart"/>
      <w:r w:rsidRPr="005D1A16">
        <w:rPr>
          <w:rStyle w:val="CdigoHTML"/>
          <w:color w:val="FFFFFF"/>
          <w:sz w:val="21"/>
          <w:szCs w:val="21"/>
          <w:lang w:val="es-MX"/>
        </w:rPr>
        <w:t>expected</w:t>
      </w:r>
      <w:proofErr w:type="spellEnd"/>
      <w:r w:rsidRPr="005D1A16">
        <w:rPr>
          <w:rStyle w:val="CdigoHTML"/>
          <w:color w:val="FFFFFF"/>
          <w:sz w:val="21"/>
          <w:szCs w:val="21"/>
          <w:lang w:val="es-MX"/>
        </w:rPr>
        <w:t xml:space="preserve"> output: 'resolved'</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w:t>
      </w:r>
    </w:p>
    <w:p w:rsidR="00813B26" w:rsidRPr="00813B26" w:rsidRDefault="00813B26" w:rsidP="00813B26">
      <w:pPr>
        <w:pStyle w:val="HTMLconformatoprevio"/>
        <w:shd w:val="clear" w:color="auto" w:fill="333333"/>
        <w:jc w:val="both"/>
        <w:rPr>
          <w:rStyle w:val="CdigoHTML"/>
          <w:color w:val="FFFFFF"/>
          <w:sz w:val="21"/>
          <w:szCs w:val="21"/>
        </w:rPr>
      </w:pPr>
    </w:p>
    <w:p w:rsidR="00813B26" w:rsidRPr="00813B26" w:rsidRDefault="00813B26" w:rsidP="00813B26">
      <w:pPr>
        <w:pStyle w:val="HTMLconformatoprevio"/>
        <w:shd w:val="clear" w:color="auto" w:fill="333333"/>
        <w:jc w:val="both"/>
        <w:rPr>
          <w:rStyle w:val="CdigoHTML"/>
          <w:color w:val="FFFFFF"/>
          <w:sz w:val="21"/>
          <w:szCs w:val="21"/>
        </w:rPr>
      </w:pPr>
      <w:proofErr w:type="spellStart"/>
      <w:proofErr w:type="gramStart"/>
      <w:r w:rsidRPr="00813B26">
        <w:rPr>
          <w:rStyle w:val="CdigoHTML"/>
          <w:color w:val="FFFFFF"/>
          <w:sz w:val="21"/>
          <w:szCs w:val="21"/>
        </w:rPr>
        <w:t>asyncCall</w:t>
      </w:r>
      <w:proofErr w:type="spellEnd"/>
      <w:r w:rsidRPr="00813B26">
        <w:rPr>
          <w:rStyle w:val="CdigoHTML"/>
          <w:color w:val="FFFFFF"/>
          <w:sz w:val="21"/>
          <w:szCs w:val="21"/>
        </w:rPr>
        <w:t>(</w:t>
      </w:r>
      <w:proofErr w:type="gramEnd"/>
      <w:r w:rsidRPr="00813B26">
        <w:rPr>
          <w:rStyle w:val="CdigoHTML"/>
          <w:color w:val="FFFFFF"/>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Para esperar información de alguna API necesitamos usar este tipo de funciones para esperar la información en un tiempo indeterminado.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El objeto </w:t>
      </w:r>
      <w:proofErr w:type="spellStart"/>
      <w:r w:rsidRPr="00813B26">
        <w:rPr>
          <w:rStyle w:val="CdigoHTML"/>
          <w:b/>
          <w:bCs/>
          <w:color w:val="4A4A4A"/>
          <w:sz w:val="21"/>
          <w:szCs w:val="21"/>
        </w:rPr>
        <w:t>Promise</w:t>
      </w:r>
      <w:proofErr w:type="spellEnd"/>
      <w:r w:rsidRPr="00813B26">
        <w:rPr>
          <w:rFonts w:ascii="Arial" w:hAnsi="Arial" w:cs="Arial"/>
          <w:color w:val="4A4A4A"/>
          <w:sz w:val="21"/>
          <w:szCs w:val="21"/>
        </w:rPr>
        <w:t> (Promesa) es usado para computaciones asíncronas. Una promesa representa un valor que puede estar disponible ahora, en el futuro, o nunca.</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 xml:space="preserve">new </w:t>
      </w:r>
      <w:proofErr w:type="spellStart"/>
      <w:proofErr w:type="gramStart"/>
      <w:r w:rsidRPr="00813B26">
        <w:rPr>
          <w:rStyle w:val="CdigoHTML"/>
          <w:color w:val="FFFFFF"/>
          <w:sz w:val="21"/>
          <w:szCs w:val="21"/>
        </w:rPr>
        <w:t>Promise</w:t>
      </w:r>
      <w:proofErr w:type="spellEnd"/>
      <w:r w:rsidRPr="00813B26">
        <w:rPr>
          <w:rStyle w:val="CdigoHTML"/>
          <w:color w:val="FFFFFF"/>
          <w:sz w:val="21"/>
          <w:szCs w:val="21"/>
        </w:rPr>
        <w:t>( /</w:t>
      </w:r>
      <w:proofErr w:type="gramEnd"/>
      <w:r w:rsidRPr="00813B26">
        <w:rPr>
          <w:rStyle w:val="CdigoHTML"/>
          <w:color w:val="FFFFFF"/>
          <w:sz w:val="21"/>
          <w:szCs w:val="21"/>
        </w:rPr>
        <w:t xml:space="preserve">* ejecutor */ </w:t>
      </w:r>
      <w:proofErr w:type="spellStart"/>
      <w:r w:rsidRPr="00813B26">
        <w:rPr>
          <w:rStyle w:val="CdigoHTML"/>
          <w:color w:val="FFFFFF"/>
          <w:sz w:val="21"/>
          <w:szCs w:val="21"/>
        </w:rPr>
        <w:t>function</w:t>
      </w:r>
      <w:proofErr w:type="spellEnd"/>
      <w:r w:rsidRPr="00813B26">
        <w:rPr>
          <w:rStyle w:val="CdigoHTML"/>
          <w:color w:val="FFFFFF"/>
          <w:sz w:val="21"/>
          <w:szCs w:val="21"/>
        </w:rPr>
        <w:t>(resolver, rechazar) { ... } );</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Textoennegrita"/>
          <w:rFonts w:ascii="Arial" w:hAnsi="Arial" w:cs="Arial"/>
          <w:color w:val="4A4A4A"/>
          <w:sz w:val="21"/>
          <w:szCs w:val="21"/>
        </w:rPr>
        <w:t>Promesa</w:t>
      </w:r>
      <w:r w:rsidRPr="00813B26">
        <w:rPr>
          <w:rFonts w:ascii="Arial" w:hAnsi="Arial" w:cs="Arial"/>
          <w:color w:val="4A4A4A"/>
          <w:sz w:val="21"/>
          <w:szCs w:val="21"/>
        </w:rPr>
        <w:t> es un proxy para un valor no necesariamente conocido en el momento que es creada la promesa. Permite asociar manejadores que actuarán asincrónicamente sobre un eventual valor en caso de éxito, o la razón de falla en caso de una falla. Esto permite que métodos asíncronos devuelvan valores como si fueran síncronos: en vez de inmediatamente retornar el valor final, el método asíncrono devuelve una </w:t>
      </w:r>
      <w:r w:rsidRPr="00813B26">
        <w:rPr>
          <w:rStyle w:val="nfasis"/>
          <w:rFonts w:ascii="Arial" w:hAnsi="Arial" w:cs="Arial"/>
          <w:color w:val="4A4A4A"/>
          <w:sz w:val="21"/>
          <w:szCs w:val="21"/>
        </w:rPr>
        <w:t>promesa</w:t>
      </w:r>
      <w:r w:rsidRPr="00813B26">
        <w:rPr>
          <w:rFonts w:ascii="Arial" w:hAnsi="Arial" w:cs="Arial"/>
          <w:color w:val="4A4A4A"/>
          <w:sz w:val="21"/>
          <w:szCs w:val="21"/>
        </w:rPr>
        <w:t> de suministrar el valor en algún momento en el futuro.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CdigoHTML"/>
          <w:color w:val="4A4A4A"/>
          <w:sz w:val="21"/>
          <w:szCs w:val="21"/>
        </w:rPr>
        <w:t>Promesa</w:t>
      </w:r>
      <w:r w:rsidRPr="00813B26">
        <w:rPr>
          <w:rFonts w:ascii="Arial" w:hAnsi="Arial" w:cs="Arial"/>
          <w:color w:val="4A4A4A"/>
          <w:sz w:val="21"/>
          <w:szCs w:val="21"/>
        </w:rPr>
        <w:t> se encuentra en uno de los siguientes estados: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pendiente (</w:t>
      </w:r>
      <w:proofErr w:type="spellStart"/>
      <w:r w:rsidRPr="00813B26">
        <w:rPr>
          <w:rStyle w:val="nfasis"/>
          <w:rFonts w:ascii="Arial" w:hAnsi="Arial" w:cs="Arial"/>
          <w:color w:val="4A4A4A"/>
          <w:sz w:val="21"/>
          <w:szCs w:val="21"/>
        </w:rPr>
        <w:t>pending</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estado inicial, no cumplida o rechazada.</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lastRenderedPageBreak/>
        <w:t>cumplida (</w:t>
      </w:r>
      <w:proofErr w:type="spellStart"/>
      <w:r w:rsidRPr="00813B26">
        <w:rPr>
          <w:rStyle w:val="nfasis"/>
          <w:rFonts w:ascii="Arial" w:hAnsi="Arial" w:cs="Arial"/>
          <w:color w:val="4A4A4A"/>
          <w:sz w:val="21"/>
          <w:szCs w:val="21"/>
        </w:rPr>
        <w:t>fulfilled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se completó satisfactoriamente.</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rechazada (</w:t>
      </w:r>
      <w:proofErr w:type="spellStart"/>
      <w:r w:rsidRPr="00813B26">
        <w:rPr>
          <w:rStyle w:val="nfasis"/>
          <w:rFonts w:ascii="Arial" w:hAnsi="Arial" w:cs="Arial"/>
          <w:color w:val="4A4A4A"/>
          <w:sz w:val="21"/>
          <w:szCs w:val="21"/>
        </w:rPr>
        <w:t>rejected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falló.</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5D480D" w:rsidP="00813B26">
      <w:pPr>
        <w:pStyle w:val="NormalWeb"/>
        <w:shd w:val="clear" w:color="auto" w:fill="FFFFFF"/>
        <w:spacing w:before="0" w:beforeAutospacing="0" w:after="0" w:afterAutospacing="0"/>
        <w:jc w:val="both"/>
        <w:rPr>
          <w:rFonts w:ascii="Arial" w:hAnsi="Arial" w:cs="Arial"/>
          <w:color w:val="4A4A4A"/>
          <w:sz w:val="21"/>
          <w:szCs w:val="21"/>
        </w:rPr>
      </w:pPr>
      <w:hyperlink r:id="rId46" w:tgtFrame="_blank" w:history="1">
        <w:proofErr w:type="spellStart"/>
        <w:r w:rsidR="00813B26" w:rsidRPr="00813B26">
          <w:rPr>
            <w:rStyle w:val="CdigoHTML"/>
            <w:color w:val="0791E6"/>
            <w:sz w:val="21"/>
            <w:szCs w:val="21"/>
          </w:rPr>
          <w:t>Promise.all</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de dos promesas: una que se cumple cuando todas las promesas en el argumento iterable han sido cumplidas, o una que se rechaza tan pronto como una de las promesas del argumento iterable es rechazada. Si la promesa retornada es cumplida, lo hace con un arreglo de los valores de las promesas cumplidas en el mismo orden definido en el iterable. Si la promesa retornada es rechazada, es rechazada con la razón de la primera promesa rechazada en el iterable. Este método puede ser útil para agregar resultados de múltiples 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5D480D" w:rsidP="00813B26">
      <w:pPr>
        <w:pStyle w:val="NormalWeb"/>
        <w:shd w:val="clear" w:color="auto" w:fill="FFFFFF"/>
        <w:spacing w:before="0" w:beforeAutospacing="0" w:after="0" w:afterAutospacing="0"/>
        <w:jc w:val="both"/>
        <w:rPr>
          <w:rFonts w:ascii="Arial" w:hAnsi="Arial" w:cs="Arial"/>
          <w:color w:val="4A4A4A"/>
          <w:sz w:val="21"/>
          <w:szCs w:val="21"/>
        </w:rPr>
      </w:pPr>
      <w:hyperlink r:id="rId47" w:tgtFrame="_blank" w:history="1">
        <w:proofErr w:type="spellStart"/>
        <w:r w:rsidR="00813B26" w:rsidRPr="00813B26">
          <w:rPr>
            <w:rStyle w:val="CdigoHTML"/>
            <w:color w:val="0791E6"/>
            <w:sz w:val="21"/>
            <w:szCs w:val="21"/>
          </w:rPr>
          <w:t>Promise.race</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promesa que se cumple o rechaza tan pronto como una de las promesas del iterable se cumple o rechaza, con el valor o razón de esa promesa.</w:t>
      </w: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170434">
      <w:pPr>
        <w:pStyle w:val="Ttulo1"/>
        <w:rPr>
          <w:u w:val="single"/>
        </w:rPr>
      </w:pPr>
      <w:r w:rsidRPr="00170434">
        <w:rPr>
          <w:u w:val="single"/>
        </w:rPr>
        <w:t>Getters y setters</w:t>
      </w:r>
    </w:p>
    <w:p w:rsidR="00170434" w:rsidRP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 xml:space="preserve">Los </w:t>
      </w:r>
      <w:proofErr w:type="spellStart"/>
      <w:r w:rsidRPr="00170434">
        <w:rPr>
          <w:rFonts w:ascii="Arial" w:hAnsi="Arial" w:cs="Arial"/>
          <w:sz w:val="21"/>
          <w:szCs w:val="21"/>
          <w:lang w:val="es-MX"/>
        </w:rPr>
        <w:t>getters</w:t>
      </w:r>
      <w:proofErr w:type="spellEnd"/>
      <w:r w:rsidRPr="00170434">
        <w:rPr>
          <w:rFonts w:ascii="Arial" w:hAnsi="Arial" w:cs="Arial"/>
          <w:sz w:val="21"/>
          <w:szCs w:val="21"/>
          <w:lang w:val="es-MX"/>
        </w:rPr>
        <w:t xml:space="preserve"> y </w:t>
      </w:r>
      <w:proofErr w:type="spellStart"/>
      <w:r w:rsidRPr="00170434">
        <w:rPr>
          <w:rFonts w:ascii="Arial" w:hAnsi="Arial" w:cs="Arial"/>
          <w:sz w:val="21"/>
          <w:szCs w:val="21"/>
          <w:lang w:val="es-MX"/>
        </w:rPr>
        <w:t>setters</w:t>
      </w:r>
      <w:proofErr w:type="spellEnd"/>
      <w:r w:rsidRPr="00170434">
        <w:rPr>
          <w:rFonts w:ascii="Arial" w:hAnsi="Arial" w:cs="Arial"/>
          <w:sz w:val="21"/>
          <w:szCs w:val="21"/>
          <w:lang w:val="es-MX"/>
        </w:rPr>
        <w:t xml:space="preserve"> son funciones que podemos usar en un objeto para tener propiedades virtuales. Se usan los </w:t>
      </w:r>
      <w:proofErr w:type="spellStart"/>
      <w:r w:rsidRPr="00170434">
        <w:rPr>
          <w:rFonts w:ascii="Arial" w:hAnsi="Arial" w:cs="Arial"/>
          <w:sz w:val="21"/>
          <w:szCs w:val="21"/>
          <w:lang w:val="es-MX"/>
        </w:rPr>
        <w:t>keywords</w:t>
      </w:r>
      <w:proofErr w:type="spellEnd"/>
      <w:r w:rsidRPr="00170434">
        <w:rPr>
          <w:rFonts w:ascii="Arial" w:hAnsi="Arial" w:cs="Arial"/>
          <w:sz w:val="21"/>
          <w:szCs w:val="21"/>
          <w:lang w:val="es-MX"/>
        </w:rPr>
        <w:t> </w:t>
      </w:r>
      <w:r w:rsidRPr="00170434">
        <w:rPr>
          <w:rFonts w:ascii="Arial" w:hAnsi="Arial" w:cs="Arial"/>
          <w:i/>
          <w:iCs/>
          <w:sz w:val="21"/>
          <w:szCs w:val="21"/>
          <w:lang w:val="es-MX"/>
        </w:rPr>
        <w:t>set</w:t>
      </w:r>
      <w:r w:rsidRPr="00170434">
        <w:rPr>
          <w:rFonts w:ascii="Arial" w:hAnsi="Arial" w:cs="Arial"/>
          <w:sz w:val="21"/>
          <w:szCs w:val="21"/>
          <w:lang w:val="es-MX"/>
        </w:rPr>
        <w:t> y </w:t>
      </w:r>
      <w:proofErr w:type="spellStart"/>
      <w:r w:rsidRPr="00170434">
        <w:rPr>
          <w:rFonts w:ascii="Arial" w:hAnsi="Arial" w:cs="Arial"/>
          <w:i/>
          <w:iCs/>
          <w:sz w:val="21"/>
          <w:szCs w:val="21"/>
          <w:lang w:val="es-MX"/>
        </w:rPr>
        <w:t>get</w:t>
      </w:r>
      <w:proofErr w:type="spellEnd"/>
      <w:r w:rsidRPr="00170434">
        <w:rPr>
          <w:rFonts w:ascii="Arial" w:hAnsi="Arial" w:cs="Arial"/>
          <w:sz w:val="21"/>
          <w:szCs w:val="21"/>
          <w:lang w:val="es-MX"/>
        </w:rPr>
        <w:t> para crear estas propiedades.</w:t>
      </w:r>
    </w:p>
    <w:p w:rsid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Estas propiedades al ser funciones pueden llevar una validación de por medio y ser usadas con el operador de asignación como si fueran una variable más dentro del objeto.</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color w:val="4A4A4A"/>
          <w:sz w:val="21"/>
          <w:szCs w:val="21"/>
          <w:lang w:val="es-MX" w:eastAsia="es-MX"/>
        </w:rPr>
        <w:t xml:space="preserve">Me parece </w:t>
      </w:r>
      <w:proofErr w:type="gramStart"/>
      <w:r w:rsidRPr="00170434">
        <w:rPr>
          <w:rFonts w:ascii="Times New Roman" w:eastAsia="Times New Roman" w:hAnsi="Times New Roman" w:cs="Times New Roman"/>
          <w:color w:val="4A4A4A"/>
          <w:sz w:val="21"/>
          <w:szCs w:val="21"/>
          <w:lang w:val="es-MX" w:eastAsia="es-MX"/>
        </w:rPr>
        <w:t>que</w:t>
      </w:r>
      <w:proofErr w:type="gramEnd"/>
      <w:r w:rsidRPr="00170434">
        <w:rPr>
          <w:rFonts w:ascii="Times New Roman" w:eastAsia="Times New Roman" w:hAnsi="Times New Roman" w:cs="Times New Roman"/>
          <w:color w:val="4A4A4A"/>
          <w:sz w:val="21"/>
          <w:szCs w:val="21"/>
          <w:lang w:val="es-MX" w:eastAsia="es-MX"/>
        </w:rPr>
        <w:t xml:space="preserve"> aunque se aborda la funcionalidad de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en el contexto en el cual se explica, no facilita su comprensión. </w:t>
      </w:r>
      <w:r w:rsidRPr="00170434">
        <w:rPr>
          <w:rFonts w:ascii="Times New Roman" w:eastAsia="Times New Roman" w:hAnsi="Times New Roman" w:cs="Times New Roman"/>
          <w:color w:val="4A4A4A"/>
          <w:sz w:val="21"/>
          <w:szCs w:val="21"/>
          <w:lang w:val="en-US" w:eastAsia="es-MX"/>
        </w:rPr>
        <w:t xml:space="preserve">Este </w:t>
      </w:r>
      <w:proofErr w:type="spellStart"/>
      <w:r w:rsidRPr="00170434">
        <w:rPr>
          <w:rFonts w:ascii="Times New Roman" w:eastAsia="Times New Roman" w:hAnsi="Times New Roman" w:cs="Times New Roman"/>
          <w:color w:val="4A4A4A"/>
          <w:sz w:val="21"/>
          <w:szCs w:val="21"/>
          <w:lang w:val="en-US" w:eastAsia="es-MX"/>
        </w:rPr>
        <w:t>seria</w:t>
      </w:r>
      <w:proofErr w:type="spellEnd"/>
      <w:r w:rsidRPr="00170434">
        <w:rPr>
          <w:rFonts w:ascii="Times New Roman" w:eastAsia="Times New Roman" w:hAnsi="Times New Roman" w:cs="Times New Roman"/>
          <w:color w:val="4A4A4A"/>
          <w:sz w:val="21"/>
          <w:szCs w:val="21"/>
          <w:lang w:val="en-US" w:eastAsia="es-MX"/>
        </w:rPr>
        <w:t xml:space="preserve"> un </w:t>
      </w:r>
      <w:proofErr w:type="spellStart"/>
      <w:r w:rsidRPr="00170434">
        <w:rPr>
          <w:rFonts w:ascii="Times New Roman" w:eastAsia="Times New Roman" w:hAnsi="Times New Roman" w:cs="Times New Roman"/>
          <w:color w:val="4A4A4A"/>
          <w:sz w:val="21"/>
          <w:szCs w:val="21"/>
          <w:lang w:val="en-US" w:eastAsia="es-MX"/>
        </w:rPr>
        <w:t>resumen</w:t>
      </w:r>
      <w:proofErr w:type="spellEnd"/>
      <w:r w:rsidRPr="00170434">
        <w:rPr>
          <w:rFonts w:ascii="Times New Roman" w:eastAsia="Times New Roman" w:hAnsi="Times New Roman" w:cs="Times New Roman"/>
          <w:color w:val="4A4A4A"/>
          <w:sz w:val="21"/>
          <w:szCs w:val="21"/>
          <w:lang w:val="en-US"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Getters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gramStart"/>
      <w:r w:rsidRPr="00170434">
        <w:rPr>
          <w:rFonts w:ascii="Courier New" w:eastAsia="Times New Roman" w:hAnsi="Courier New" w:cs="Courier New"/>
          <w:color w:val="FFFFFF"/>
          <w:sz w:val="21"/>
          <w:szCs w:val="21"/>
          <w:lang w:val="en-US" w:eastAsia="es-MX"/>
        </w:rPr>
        <w:t>skills(</w:t>
      </w:r>
      <w:proofErr w:type="gramEnd"/>
      <w:r w:rsidRPr="00170434">
        <w:rPr>
          <w:rFonts w:ascii="Courier New" w:eastAsia="Times New Roman" w:hAnsi="Courier New" w:cs="Courier New"/>
          <w:color w:val="FFFFFF"/>
          <w:sz w:val="21"/>
          <w:szCs w:val="21"/>
          <w:lang w:val="en-US" w:eastAsia="es-MX"/>
        </w:rPr>
        <w:t>){</w:t>
      </w:r>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proofErr w:type="spellStart"/>
      <w:r w:rsidRPr="005D1A16">
        <w:rPr>
          <w:rFonts w:ascii="Courier New" w:eastAsia="Times New Roman" w:hAnsi="Courier New" w:cs="Courier New"/>
          <w:b/>
          <w:bCs/>
          <w:color w:val="F92672"/>
          <w:sz w:val="21"/>
          <w:szCs w:val="21"/>
          <w:lang w:val="es-MX" w:eastAsia="es-MX"/>
        </w:rPr>
        <w:t>return</w:t>
      </w:r>
      <w:proofErr w:type="spellEnd"/>
      <w:r w:rsidRPr="005D1A16">
        <w:rPr>
          <w:rFonts w:ascii="Courier New" w:eastAsia="Times New Roman" w:hAnsi="Courier New" w:cs="Courier New"/>
          <w:color w:val="FFFFFF"/>
          <w:sz w:val="21"/>
          <w:szCs w:val="21"/>
          <w:lang w:val="es-MX" w:eastAsia="es-MX"/>
        </w:rPr>
        <w:t xml:space="preserve"> </w:t>
      </w:r>
      <w:proofErr w:type="spellStart"/>
      <w:proofErr w:type="gramStart"/>
      <w:r w:rsidRPr="005D1A16">
        <w:rPr>
          <w:rFonts w:ascii="Courier New" w:eastAsia="Times New Roman" w:hAnsi="Courier New" w:cs="Courier New"/>
          <w:b/>
          <w:bCs/>
          <w:color w:val="F92672"/>
          <w:sz w:val="21"/>
          <w:szCs w:val="21"/>
          <w:lang w:val="es-MX" w:eastAsia="es-MX"/>
        </w:rPr>
        <w:t>this</w:t>
      </w:r>
      <w:r w:rsidRPr="005D1A16">
        <w:rPr>
          <w:rFonts w:ascii="Courier New" w:eastAsia="Times New Roman" w:hAnsi="Courier New" w:cs="Courier New"/>
          <w:color w:val="FFFFFF"/>
          <w:sz w:val="21"/>
          <w:szCs w:val="21"/>
          <w:lang w:val="es-MX" w:eastAsia="es-MX"/>
        </w:rPr>
        <w:t>.languages</w:t>
      </w:r>
      <w:proofErr w:type="spellEnd"/>
      <w:proofErr w:type="gramEnd"/>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5D1A16">
        <w:rPr>
          <w:rFonts w:ascii="Courier New" w:eastAsia="Times New Roman" w:hAnsi="Courier New" w:cs="Courier New"/>
          <w:color w:val="FFFFFF"/>
          <w:sz w:val="21"/>
          <w:szCs w:val="21"/>
          <w:lang w:val="es-MX"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person.skills</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este caso estoy retornando el valor de </w:t>
      </w:r>
      <w:proofErr w:type="spellStart"/>
      <w:r w:rsidRPr="00170434">
        <w:rPr>
          <w:rFonts w:ascii="Times New Roman" w:eastAsia="Times New Roman" w:hAnsi="Times New Roman" w:cs="Times New Roman"/>
          <w:color w:val="4A4A4A"/>
          <w:sz w:val="21"/>
          <w:szCs w:val="21"/>
          <w:lang w:val="es-MX" w:eastAsia="es-MX"/>
        </w:rPr>
        <w:t>languages</w:t>
      </w:r>
      <w:proofErr w:type="spellEnd"/>
      <w:r w:rsidRPr="00170434">
        <w:rPr>
          <w:rFonts w:ascii="Times New Roman" w:eastAsia="Times New Roman" w:hAnsi="Times New Roman" w:cs="Times New Roman"/>
          <w:color w:val="4A4A4A"/>
          <w:sz w:val="21"/>
          <w:szCs w:val="21"/>
          <w:lang w:val="es-MX" w:eastAsia="es-MX"/>
        </w:rPr>
        <w:t xml:space="preserve"> </w:t>
      </w:r>
      <w:proofErr w:type="spellStart"/>
      <w:r w:rsidRPr="00170434">
        <w:rPr>
          <w:rFonts w:ascii="Times New Roman" w:eastAsia="Times New Roman" w:hAnsi="Times New Roman" w:cs="Times New Roman"/>
          <w:color w:val="4A4A4A"/>
          <w:sz w:val="21"/>
          <w:szCs w:val="21"/>
          <w:lang w:val="es-MX" w:eastAsia="es-MX"/>
        </w:rPr>
        <w:t>atraves</w:t>
      </w:r>
      <w:proofErr w:type="spellEnd"/>
      <w:r w:rsidRPr="00170434">
        <w:rPr>
          <w:rFonts w:ascii="Times New Roman" w:eastAsia="Times New Roman" w:hAnsi="Times New Roman" w:cs="Times New Roman"/>
          <w:color w:val="4A4A4A"/>
          <w:sz w:val="21"/>
          <w:szCs w:val="21"/>
          <w:lang w:val="es-MX" w:eastAsia="es-MX"/>
        </w:rPr>
        <w:t xml:space="preserve"> de un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llamado </w:t>
      </w:r>
      <w:proofErr w:type="spellStart"/>
      <w:r w:rsidRPr="00170434">
        <w:rPr>
          <w:rFonts w:ascii="Times New Roman" w:eastAsia="Times New Roman" w:hAnsi="Times New Roman" w:cs="Times New Roman"/>
          <w:color w:val="4A4A4A"/>
          <w:sz w:val="21"/>
          <w:szCs w:val="21"/>
          <w:lang w:val="es-MX" w:eastAsia="es-MX"/>
        </w:rPr>
        <w:t>skills</w:t>
      </w:r>
      <w:proofErr w:type="spellEnd"/>
      <w:r w:rsidRPr="00170434">
        <w:rPr>
          <w:rFonts w:ascii="Times New Roman" w:eastAsia="Times New Roman" w:hAnsi="Times New Roman" w:cs="Times New Roman"/>
          <w:color w:val="4A4A4A"/>
          <w:sz w:val="21"/>
          <w:szCs w:val="21"/>
          <w:lang w:val="es-MX" w:eastAsia="es-MX"/>
        </w:rPr>
        <w:t>, pero para ver mejor su uso, mira este ejemplo:</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spellStart"/>
      <w:proofErr w:type="gramStart"/>
      <w:r w:rsidRPr="00170434">
        <w:rPr>
          <w:rFonts w:ascii="Courier New" w:eastAsia="Times New Roman" w:hAnsi="Courier New" w:cs="Courier New"/>
          <w:color w:val="FFFFFF"/>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En este caso estoy retornando el nombre completo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como una propiedad del objeto </w:t>
      </w:r>
      <w:proofErr w:type="spellStart"/>
      <w:r w:rsidRPr="00170434">
        <w:rPr>
          <w:rFonts w:ascii="Times New Roman" w:eastAsia="Times New Roman" w:hAnsi="Times New Roman" w:cs="Times New Roman"/>
          <w:color w:val="4A4A4A"/>
          <w:sz w:val="21"/>
          <w:szCs w:val="21"/>
          <w:lang w:val="es-MX" w:eastAsia="es-MX"/>
        </w:rPr>
        <w:t>person</w:t>
      </w:r>
      <w:proofErr w:type="spellEnd"/>
      <w:r w:rsidRPr="00170434">
        <w:rPr>
          <w:rFonts w:ascii="Times New Roman" w:eastAsia="Times New Roman" w:hAnsi="Times New Roman" w:cs="Times New Roman"/>
          <w:color w:val="4A4A4A"/>
          <w:sz w:val="21"/>
          <w:szCs w:val="21"/>
          <w:lang w:val="es-MX" w:eastAsia="es-MX"/>
        </w:rPr>
        <w:t xml:space="preserve">. El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también lo podría traer a través de un método de la siguiente forma:</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lastRenderedPageBreak/>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function</w:t>
      </w: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Sin embargo, a </w:t>
      </w:r>
      <w:proofErr w:type="spellStart"/>
      <w:r w:rsidRPr="00170434">
        <w:rPr>
          <w:rFonts w:ascii="Times New Roman" w:eastAsia="Times New Roman" w:hAnsi="Times New Roman" w:cs="Times New Roman"/>
          <w:color w:val="4A4A4A"/>
          <w:sz w:val="21"/>
          <w:szCs w:val="21"/>
          <w:lang w:val="es-MX" w:eastAsia="es-MX"/>
        </w:rPr>
        <w:t>traves</w:t>
      </w:r>
      <w:proofErr w:type="spellEnd"/>
      <w:r w:rsidRPr="00170434">
        <w:rPr>
          <w:rFonts w:ascii="Times New Roman" w:eastAsia="Times New Roman" w:hAnsi="Times New Roman" w:cs="Times New Roman"/>
          <w:color w:val="4A4A4A"/>
          <w:sz w:val="21"/>
          <w:szCs w:val="21"/>
          <w:lang w:val="es-MX" w:eastAsia="es-MX"/>
        </w:rPr>
        <w:t xml:space="preserve"> del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la </w:t>
      </w:r>
      <w:proofErr w:type="spellStart"/>
      <w:r w:rsidRPr="00170434">
        <w:rPr>
          <w:rFonts w:ascii="Times New Roman" w:eastAsia="Times New Roman" w:hAnsi="Times New Roman" w:cs="Times New Roman"/>
          <w:color w:val="4A4A4A"/>
          <w:sz w:val="21"/>
          <w:szCs w:val="21"/>
          <w:lang w:val="es-MX" w:eastAsia="es-MX"/>
        </w:rPr>
        <w:t>semantica</w:t>
      </w:r>
      <w:proofErr w:type="spellEnd"/>
      <w:r w:rsidRPr="00170434">
        <w:rPr>
          <w:rFonts w:ascii="Times New Roman" w:eastAsia="Times New Roman" w:hAnsi="Times New Roman" w:cs="Times New Roman"/>
          <w:color w:val="4A4A4A"/>
          <w:sz w:val="21"/>
          <w:szCs w:val="21"/>
          <w:lang w:val="es-MX" w:eastAsia="es-MX"/>
        </w:rPr>
        <w:t xml:space="preserve"> es mucho </w:t>
      </w:r>
      <w:proofErr w:type="spellStart"/>
      <w:r w:rsidRPr="00170434">
        <w:rPr>
          <w:rFonts w:ascii="Times New Roman" w:eastAsia="Times New Roman" w:hAnsi="Times New Roman" w:cs="Times New Roman"/>
          <w:color w:val="4A4A4A"/>
          <w:sz w:val="21"/>
          <w:szCs w:val="21"/>
          <w:lang w:val="es-MX" w:eastAsia="es-MX"/>
        </w:rPr>
        <w:t>màs</w:t>
      </w:r>
      <w:proofErr w:type="spellEnd"/>
      <w:r w:rsidRPr="00170434">
        <w:rPr>
          <w:rFonts w:ascii="Times New Roman" w:eastAsia="Times New Roman" w:hAnsi="Times New Roman" w:cs="Times New Roman"/>
          <w:color w:val="4A4A4A"/>
          <w:sz w:val="21"/>
          <w:szCs w:val="21"/>
          <w:lang w:val="es-MX" w:eastAsia="es-MX"/>
        </w:rPr>
        <w:t xml:space="preserve"> transparente y mantiene mejor la integridad de la data.</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Setter</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set skills(skills</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proofErr w:type="gramStart"/>
      <w:r w:rsidRPr="00170434">
        <w:rPr>
          <w:rFonts w:ascii="Courier New" w:eastAsia="Times New Roman" w:hAnsi="Courier New" w:cs="Courier New"/>
          <w:b/>
          <w:bCs/>
          <w:color w:val="F92672"/>
          <w:sz w:val="21"/>
          <w:szCs w:val="21"/>
          <w:lang w:val="en-US" w:eastAsia="es-MX"/>
        </w:rPr>
        <w:t>this</w:t>
      </w:r>
      <w:r w:rsidRPr="00170434">
        <w:rPr>
          <w:rFonts w:ascii="Courier New" w:eastAsia="Times New Roman" w:hAnsi="Courier New" w:cs="Courier New"/>
          <w:color w:val="FFFFFF"/>
          <w:sz w:val="21"/>
          <w:szCs w:val="21"/>
          <w:lang w:val="en-US" w:eastAsia="es-MX"/>
        </w:rPr>
        <w:t>.languages</w:t>
      </w:r>
      <w:proofErr w:type="spellEnd"/>
      <w:proofErr w:type="gramEnd"/>
      <w:r w:rsidRPr="00170434">
        <w:rPr>
          <w:rFonts w:ascii="Courier New" w:eastAsia="Times New Roman" w:hAnsi="Courier New" w:cs="Courier New"/>
          <w:color w:val="FFFFFF"/>
          <w:sz w:val="21"/>
          <w:szCs w:val="21"/>
          <w:lang w:val="en-US" w:eastAsia="es-MX"/>
        </w:rPr>
        <w:t xml:space="preserve"> = skills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roofErr w:type="spellStart"/>
      <w:proofErr w:type="gramStart"/>
      <w:r w:rsidRPr="00170434">
        <w:rPr>
          <w:rFonts w:ascii="Courier New" w:eastAsia="Times New Roman" w:hAnsi="Courier New" w:cs="Courier New"/>
          <w:color w:val="FFFFFF"/>
          <w:sz w:val="21"/>
          <w:szCs w:val="21"/>
          <w:lang w:val="en-US" w:eastAsia="es-MX"/>
        </w:rPr>
        <w:t>person.skills</w:t>
      </w:r>
      <w:proofErr w:type="spellEnd"/>
      <w:proofErr w:type="gramEnd"/>
      <w:r w:rsidRPr="00170434">
        <w:rPr>
          <w:rFonts w:ascii="Courier New" w:eastAsia="Times New Roman" w:hAnsi="Courier New" w:cs="Courier New"/>
          <w:color w:val="FFFFFF"/>
          <w:sz w:val="21"/>
          <w:szCs w:val="21"/>
          <w:lang w:val="en-US" w:eastAsia="es-MX"/>
        </w:rPr>
        <w:t xml:space="preserve"> = [</w:t>
      </w:r>
      <w:r w:rsidRPr="00170434">
        <w:rPr>
          <w:rFonts w:ascii="Courier New" w:eastAsia="Times New Roman" w:hAnsi="Courier New" w:cs="Courier New"/>
          <w:color w:val="A6E22E"/>
          <w:sz w:val="21"/>
          <w:szCs w:val="21"/>
          <w:lang w:val="en-US" w:eastAsia="es-MX"/>
        </w:rPr>
        <w:t>'ruby'</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'rails'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nodejs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person.languages</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w:t>
      </w:r>
      <w:proofErr w:type="gramStart"/>
      <w:r w:rsidRPr="00170434">
        <w:rPr>
          <w:rFonts w:ascii="Times New Roman" w:eastAsia="Times New Roman" w:hAnsi="Times New Roman" w:cs="Times New Roman"/>
          <w:color w:val="4A4A4A"/>
          <w:sz w:val="21"/>
          <w:szCs w:val="21"/>
          <w:lang w:val="es-MX" w:eastAsia="es-MX"/>
        </w:rPr>
        <w:t>suma</w:t>
      </w:r>
      <w:proofErr w:type="gramEnd"/>
      <w:r w:rsidRPr="00170434">
        <w:rPr>
          <w:rFonts w:ascii="Times New Roman" w:eastAsia="Times New Roman" w:hAnsi="Times New Roman" w:cs="Times New Roman"/>
          <w:color w:val="4A4A4A"/>
          <w:sz w:val="21"/>
          <w:szCs w:val="21"/>
          <w:lang w:val="es-MX" w:eastAsia="es-MX"/>
        </w:rPr>
        <w:t xml:space="preserv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nos permiten tener el control sobre las propiedades que podemos almacenar o recuperar.</w:t>
      </w: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893D13">
      <w:pPr>
        <w:pStyle w:val="Ttulo1"/>
        <w:rPr>
          <w:u w:val="single"/>
        </w:rPr>
      </w:pPr>
      <w:r w:rsidRPr="00893D13">
        <w:rPr>
          <w:u w:val="single"/>
        </w:rPr>
        <w:t>Proxy</w:t>
      </w:r>
    </w:p>
    <w:p w:rsidR="00893D13" w:rsidRDefault="00893D13" w:rsidP="00893D13">
      <w:pPr>
        <w:pStyle w:val="NormalWeb"/>
        <w:spacing w:before="0" w:beforeAutospacing="0" w:after="0" w:afterAutospacing="0"/>
        <w:jc w:val="both"/>
        <w:rPr>
          <w:rFonts w:ascii="Arial" w:hAnsi="Arial" w:cs="Arial"/>
          <w:color w:val="273B47"/>
        </w:rPr>
      </w:pPr>
      <w:r>
        <w:rPr>
          <w:rFonts w:ascii="Arial" w:hAnsi="Arial" w:cs="Arial"/>
          <w:color w:val="273B47"/>
        </w:rPr>
        <w:t>El proxy sirve para interceptar la lectura de propiedades de un objeto (los </w:t>
      </w:r>
      <w:proofErr w:type="spellStart"/>
      <w:r>
        <w:rPr>
          <w:rStyle w:val="nfasis"/>
          <w:rFonts w:ascii="Arial" w:eastAsiaTheme="majorEastAsia" w:hAnsi="Arial" w:cs="Arial"/>
          <w:color w:val="273B47"/>
        </w:rPr>
        <w:t>get</w:t>
      </w:r>
      <w:proofErr w:type="spellEnd"/>
      <w:r>
        <w:rPr>
          <w:rFonts w:ascii="Arial" w:hAnsi="Arial" w:cs="Arial"/>
          <w:color w:val="273B47"/>
        </w:rPr>
        <w:t>, y </w:t>
      </w:r>
      <w:r>
        <w:rPr>
          <w:rStyle w:val="nfasis"/>
          <w:rFonts w:ascii="Arial" w:eastAsiaTheme="majorEastAsia" w:hAnsi="Arial" w:cs="Arial"/>
          <w:color w:val="273B47"/>
        </w:rPr>
        <w:t>set</w:t>
      </w:r>
      <w:r>
        <w:rPr>
          <w:rFonts w:ascii="Arial" w:hAnsi="Arial" w:cs="Arial"/>
          <w:color w:val="273B47"/>
        </w:rPr>
        <w:t>) entre muchas otras funciones. Así, antes de que la llamada llegue al objeto podemos manipularla con una lógica que nosotros definamos.</w:t>
      </w:r>
    </w:p>
    <w:p w:rsidR="000C25E6" w:rsidRDefault="000C25E6" w:rsidP="00893D13">
      <w:pPr>
        <w:pStyle w:val="NormalWeb"/>
        <w:spacing w:before="0" w:beforeAutospacing="0" w:after="0" w:afterAutospacing="0"/>
        <w:jc w:val="both"/>
        <w:rPr>
          <w:rFonts w:ascii="Arial" w:hAnsi="Arial" w:cs="Arial"/>
          <w:color w:val="273B47"/>
        </w:rPr>
      </w:pP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w:t>
      </w:r>
      <w:r w:rsidRPr="000C25E6">
        <w:rPr>
          <w:rStyle w:val="Textoennegrita"/>
          <w:rFonts w:ascii="Arial" w:hAnsi="Arial" w:cs="Arial"/>
          <w:color w:val="4A4A4A"/>
          <w:sz w:val="20"/>
          <w:szCs w:val="20"/>
        </w:rPr>
        <w:t>Proxy</w:t>
      </w:r>
      <w:r w:rsidRPr="000C25E6">
        <w:rPr>
          <w:rFonts w:ascii="Arial" w:hAnsi="Arial" w:cs="Arial"/>
          <w:color w:val="4A4A4A"/>
          <w:sz w:val="20"/>
          <w:szCs w:val="20"/>
        </w:rPr>
        <w:t xml:space="preserve"> se usa para definir un comportamiento personalizado para operaciones fundamentales (por ejemplo, para observar propiedades, cuando se asignan, enumeración, invocación de funciones, </w:t>
      </w:r>
      <w:proofErr w:type="spellStart"/>
      <w:r w:rsidRPr="000C25E6">
        <w:rPr>
          <w:rFonts w:ascii="Arial" w:hAnsi="Arial" w:cs="Arial"/>
          <w:color w:val="4A4A4A"/>
          <w:sz w:val="20"/>
          <w:szCs w:val="20"/>
        </w:rPr>
        <w:t>etc</w:t>
      </w:r>
      <w:proofErr w:type="spellEnd"/>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Métodos del objeto handler</w:t>
      </w:r>
      <w:hyperlink r:id="rId48" w:anchor="M%C3%A9todos_del_objeto_handler" w:tgtFrame="_blank" w:history="1">
        <w:r w:rsidRPr="000C25E6">
          <w:rPr>
            <w:rStyle w:val="Hipervnculo"/>
            <w:rFonts w:ascii="Arial" w:hAnsi="Arial" w:cs="Arial"/>
            <w:color w:val="0791E6"/>
            <w:sz w:val="20"/>
            <w:szCs w:val="20"/>
          </w:rPr>
          <w:t>Sección</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controlador es un objeto marcador de posición que contiene trampas para </w:t>
      </w:r>
      <w:r w:rsidRPr="000C25E6">
        <w:rPr>
          <w:rStyle w:val="CdigoHTML"/>
          <w:color w:val="4A4A4A"/>
          <w:sz w:val="20"/>
        </w:rPr>
        <w:t>Proxy</w:t>
      </w:r>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Todas las trampas son opcionales. Si no se ha definido una trampa, el comportamiento predeterminado es reenviar la operación al objetivo.</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hyperlink r:id="rId49" w:tgtFrame="_blank" w:tooltip="El método handler.get () es una trampa para obtener un valor de propiedad." w:history="1">
        <w:proofErr w:type="spellStart"/>
        <w:proofErr w:type="gramStart"/>
        <w:r w:rsidRPr="000C25E6">
          <w:rPr>
            <w:rStyle w:val="CdigoHTML"/>
            <w:color w:val="0791E6"/>
            <w:sz w:val="20"/>
          </w:rPr>
          <w:t>handler.get</w:t>
        </w:r>
        <w:proofErr w:type="spellEnd"/>
        <w:r w:rsidRPr="000C25E6">
          <w:rPr>
            <w:rStyle w:val="CdigoHTML"/>
            <w:color w:val="0791E6"/>
            <w:sz w:val="20"/>
          </w:rPr>
          <w:t>(</w:t>
        </w:r>
        <w:proofErr w:type="gramEnd"/>
        <w:r w:rsidRPr="000C25E6">
          <w:rPr>
            <w:rStyle w:val="CdigoHTML"/>
            <w:color w:val="0791E6"/>
            <w:sz w:val="20"/>
          </w:rPr>
          <w:t>)</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Una trampa para obtener valores de propiedad.</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Sintaxis</w:t>
      </w:r>
      <w:hyperlink r:id="rId50" w:anchor="Syntax" w:tgtFrame="_blank" w:history="1">
        <w:r w:rsidRPr="000C25E6">
          <w:rPr>
            <w:rStyle w:val="Hipervnculo"/>
            <w:rFonts w:ascii="Arial" w:hAnsi="Arial" w:cs="Arial"/>
            <w:color w:val="0791E6"/>
            <w:sz w:val="20"/>
            <w:szCs w:val="20"/>
            <w:lang w:val="en-US"/>
          </w:rPr>
          <w:t>Sección</w:t>
        </w:r>
      </w:hyperlink>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var p = new </w:t>
      </w:r>
      <w:proofErr w:type="gramStart"/>
      <w:r w:rsidRPr="000C25E6">
        <w:rPr>
          <w:rStyle w:val="CdigoHTML"/>
          <w:color w:val="FFFFFF"/>
          <w:sz w:val="20"/>
          <w:lang w:val="en-US"/>
        </w:rPr>
        <w:t>Proxy(</w:t>
      </w:r>
      <w:proofErr w:type="gramEnd"/>
      <w:r w:rsidRPr="000C25E6">
        <w:rPr>
          <w:rStyle w:val="CdigoHTML"/>
          <w:color w:val="FFFFFF"/>
          <w:sz w:val="20"/>
          <w:lang w:val="en-US"/>
        </w:rPr>
        <w:t>target,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property, receiver) {</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lang w:val="en-US"/>
        </w:rPr>
        <w:t xml:space="preserve">  </w:t>
      </w:r>
      <w:r w:rsidRPr="000C25E6">
        <w:rPr>
          <w:rStyle w:val="CdigoHTML"/>
          <w:color w:val="FFFFFF"/>
          <w:sz w:val="20"/>
        </w:rPr>
        <w:t>}</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Los siguientes parámetros se pasan al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w:t>
      </w:r>
      <w:proofErr w:type="spellStart"/>
      <w:r w:rsidRPr="000C25E6">
        <w:rPr>
          <w:rStyle w:val="CdigoHTML"/>
          <w:color w:val="4A4A4A"/>
          <w:sz w:val="20"/>
        </w:rPr>
        <w:t>this</w:t>
      </w:r>
      <w:r w:rsidRPr="000C25E6">
        <w:rPr>
          <w:rFonts w:ascii="Arial" w:hAnsi="Arial" w:cs="Arial"/>
          <w:color w:val="4A4A4A"/>
          <w:sz w:val="20"/>
          <w:szCs w:val="20"/>
        </w:rPr>
        <w:t>está</w:t>
      </w:r>
      <w:proofErr w:type="spellEnd"/>
      <w:r w:rsidRPr="000C25E6">
        <w:rPr>
          <w:rFonts w:ascii="Arial" w:hAnsi="Arial" w:cs="Arial"/>
          <w:color w:val="4A4A4A"/>
          <w:sz w:val="20"/>
          <w:szCs w:val="20"/>
        </w:rPr>
        <w:t xml:space="preserve"> vinculado al controlador.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gramStart"/>
      <w:r w:rsidRPr="000C25E6">
        <w:rPr>
          <w:rStyle w:val="CdigoHTML"/>
          <w:color w:val="4A4A4A"/>
          <w:sz w:val="20"/>
        </w:rPr>
        <w:t>target</w:t>
      </w:r>
      <w:proofErr w:type="gram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de destino.</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property</w:t>
      </w:r>
      <w:proofErr w:type="spell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lastRenderedPageBreak/>
        <w:t>El nombre o </w:t>
      </w:r>
      <w:hyperlink r:id="rId51" w:tgtFrame="_blank" w:history="1">
        <w:r w:rsidRPr="000C25E6">
          <w:rPr>
            <w:rStyle w:val="CdigoHTML"/>
            <w:color w:val="0791E6"/>
            <w:sz w:val="20"/>
          </w:rPr>
          <w:t>Symbol</w:t>
        </w:r>
      </w:hyperlink>
      <w:r w:rsidRPr="000C25E6">
        <w:rPr>
          <w:rFonts w:ascii="Arial" w:hAnsi="Arial" w:cs="Arial"/>
          <w:color w:val="4A4A4A"/>
          <w:sz w:val="20"/>
          <w:szCs w:val="20"/>
        </w:rPr>
        <w:t> de la propiedad a obtener.</w:t>
      </w:r>
      <w:bookmarkStart w:id="1" w:name="_GoBack"/>
      <w:bookmarkEnd w:id="1"/>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Style w:val="CdigoHTML"/>
          <w:color w:val="4A4A4A"/>
          <w:sz w:val="20"/>
        </w:rPr>
        <w:t>receiver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proxy o un objeto que hereda del 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xml:space="preserve"> puede devolver cualquier valor.</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Ejemplo</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monster1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secret: 'easily scared',</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roofErr w:type="spellStart"/>
      <w:r w:rsidRPr="000C25E6">
        <w:rPr>
          <w:rStyle w:val="CdigoHTML"/>
          <w:color w:val="FFFFFF"/>
          <w:sz w:val="20"/>
          <w:lang w:val="en-US"/>
        </w:rPr>
        <w:t>eyeCount</w:t>
      </w:r>
      <w:proofErr w:type="spellEnd"/>
      <w:r w:rsidRPr="000C25E6">
        <w:rPr>
          <w:rStyle w:val="CdigoHTML"/>
          <w:color w:val="FFFFFF"/>
          <w:sz w:val="20"/>
          <w:lang w:val="en-US"/>
        </w:rPr>
        <w:t>: 4</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handler1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 receiver)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if (prop === 'secret')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target.secret</w:t>
      </w:r>
      <w:proofErr w:type="gramEnd"/>
      <w:r w:rsidRPr="000C25E6">
        <w:rPr>
          <w:rStyle w:val="CdigoHTML"/>
          <w:color w:val="FFFFFF"/>
          <w:sz w:val="20"/>
          <w:lang w:val="en-US"/>
        </w:rPr>
        <w:t>.substr</w:t>
      </w:r>
      <w:proofErr w:type="spellEnd"/>
      <w:r w:rsidRPr="000C25E6">
        <w:rPr>
          <w:rStyle w:val="CdigoHTML"/>
          <w:color w:val="FFFFFF"/>
          <w:sz w:val="20"/>
          <w:lang w:val="en-US"/>
        </w:rPr>
        <w:t xml:space="preserve">(0, 4)}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 else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Reflect.get</w:t>
      </w:r>
      <w:proofErr w:type="spellEnd"/>
      <w:r w:rsidRPr="000C25E6">
        <w:rPr>
          <w:rStyle w:val="CdigoHTML"/>
          <w:color w:val="FFFFFF"/>
          <w:sz w:val="20"/>
          <w:lang w:val="en-US"/>
        </w:rPr>
        <w:t>(</w:t>
      </w:r>
      <w:proofErr w:type="gramEnd"/>
      <w:r w:rsidRPr="000C25E6">
        <w:rPr>
          <w:rStyle w:val="CdigoHTML"/>
          <w:color w:val="FFFFFF"/>
          <w:sz w:val="20"/>
          <w:lang w:val="en-US"/>
        </w:rPr>
        <w:t>...arguments);</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const proxy1 = new </w:t>
      </w:r>
      <w:proofErr w:type="gramStart"/>
      <w:r w:rsidRPr="000C25E6">
        <w:rPr>
          <w:rStyle w:val="CdigoHTML"/>
          <w:color w:val="FFFFFF"/>
          <w:sz w:val="20"/>
          <w:lang w:val="en-US"/>
        </w:rPr>
        <w:t>Proxy(</w:t>
      </w:r>
      <w:proofErr w:type="gramEnd"/>
      <w:r w:rsidRPr="000C25E6">
        <w:rPr>
          <w:rStyle w:val="CdigoHTML"/>
          <w:color w:val="FFFFFF"/>
          <w:sz w:val="20"/>
          <w:lang w:val="en-US"/>
        </w:rPr>
        <w:t>monster1, handler1);</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proxy1.eyeCount);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4</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proxy1.secret);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w:t>
      </w:r>
      <w:proofErr w:type="spellStart"/>
      <w:r w:rsidRPr="000C25E6">
        <w:rPr>
          <w:rStyle w:val="CdigoHTML"/>
          <w:color w:val="FFFFFF"/>
          <w:sz w:val="20"/>
          <w:lang w:val="en-US"/>
        </w:rPr>
        <w:t>easi</w:t>
      </w:r>
      <w:proofErr w:type="spellEnd"/>
      <w:r w:rsidRPr="000C25E6">
        <w:rPr>
          <w:rStyle w:val="CdigoHTML"/>
          <w:color w:val="FFFFFF"/>
          <w:sz w:val="20"/>
          <w:lang w:val="en-US"/>
        </w:rPr>
        <w:t xml:space="preserve">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Object.keys()</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proofErr w:type="spellStart"/>
      <w:r w:rsidRPr="000C25E6">
        <w:rPr>
          <w:rStyle w:val="CdigoHTML"/>
          <w:color w:val="4A4A4A"/>
          <w:sz w:val="20"/>
        </w:rPr>
        <w:t>Object.keys</w:t>
      </w:r>
      <w:proofErr w:type="spellEnd"/>
      <w:r w:rsidRPr="000C25E6">
        <w:rPr>
          <w:rStyle w:val="CdigoHTML"/>
          <w:color w:val="4A4A4A"/>
          <w:sz w:val="20"/>
        </w:rPr>
        <w:t>()</w:t>
      </w:r>
      <w:r w:rsidRPr="000C25E6">
        <w:rPr>
          <w:rFonts w:ascii="Arial" w:hAnsi="Arial" w:cs="Arial"/>
          <w:color w:val="4A4A4A"/>
          <w:sz w:val="20"/>
          <w:szCs w:val="20"/>
        </w:rPr>
        <w:t> devuelve un array de las propiedades </w:t>
      </w:r>
      <w:proofErr w:type="spellStart"/>
      <w:r w:rsidRPr="000C25E6">
        <w:rPr>
          <w:rStyle w:val="CdigoHTML"/>
          <w:color w:val="4A4A4A"/>
          <w:sz w:val="20"/>
        </w:rPr>
        <w:t>names</w:t>
      </w:r>
      <w:proofErr w:type="spellEnd"/>
      <w:r w:rsidRPr="000C25E6">
        <w:rPr>
          <w:rFonts w:ascii="Arial" w:hAnsi="Arial" w:cs="Arial"/>
          <w:color w:val="4A4A4A"/>
          <w:sz w:val="20"/>
          <w:szCs w:val="20"/>
        </w:rPr>
        <w:t xml:space="preserve"> de un objeto, en el mismo orden como se obtienen en un </w:t>
      </w:r>
      <w:proofErr w:type="spellStart"/>
      <w:r w:rsidRPr="000C25E6">
        <w:rPr>
          <w:rFonts w:ascii="Arial" w:hAnsi="Arial" w:cs="Arial"/>
          <w:color w:val="4A4A4A"/>
          <w:sz w:val="20"/>
          <w:szCs w:val="20"/>
        </w:rPr>
        <w:t>loop</w:t>
      </w:r>
      <w:proofErr w:type="spellEnd"/>
      <w:r w:rsidRPr="000C25E6">
        <w:rPr>
          <w:rFonts w:ascii="Arial" w:hAnsi="Arial" w:cs="Arial"/>
          <w:color w:val="4A4A4A"/>
          <w:sz w:val="20"/>
          <w:szCs w:val="20"/>
        </w:rPr>
        <w:t xml:space="preserve"> normal.</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Object.keys</w:t>
      </w:r>
      <w:proofErr w:type="spellEnd"/>
      <w:r w:rsidRPr="000C25E6">
        <w:rPr>
          <w:rFonts w:ascii="Arial" w:hAnsi="Arial" w:cs="Arial"/>
          <w:color w:val="4A4A4A"/>
          <w:sz w:val="20"/>
          <w:szCs w:val="20"/>
        </w:rPr>
        <w:t xml:space="preserve"> devuelve un array cuyos elementos son </w:t>
      </w:r>
      <w:proofErr w:type="spellStart"/>
      <w:r w:rsidRPr="000C25E6">
        <w:rPr>
          <w:rFonts w:ascii="Arial" w:hAnsi="Arial" w:cs="Arial"/>
          <w:color w:val="4A4A4A"/>
          <w:sz w:val="20"/>
          <w:szCs w:val="20"/>
        </w:rPr>
        <w:t>strings</w:t>
      </w:r>
      <w:proofErr w:type="spellEnd"/>
      <w:r w:rsidRPr="000C25E6">
        <w:rPr>
          <w:rFonts w:ascii="Arial" w:hAnsi="Arial" w:cs="Arial"/>
          <w:color w:val="4A4A4A"/>
          <w:sz w:val="20"/>
          <w:szCs w:val="20"/>
        </w:rPr>
        <w:t xml:space="preserve"> correspondientes a las propiedades </w:t>
      </w:r>
      <w:proofErr w:type="spellStart"/>
      <w:r w:rsidRPr="000C25E6">
        <w:rPr>
          <w:rFonts w:ascii="Arial" w:hAnsi="Arial" w:cs="Arial"/>
          <w:color w:val="4A4A4A"/>
          <w:sz w:val="20"/>
          <w:szCs w:val="20"/>
        </w:rPr>
        <w:t>enumerables</w:t>
      </w:r>
      <w:proofErr w:type="spellEnd"/>
      <w:r w:rsidRPr="000C25E6">
        <w:rPr>
          <w:rFonts w:ascii="Arial" w:hAnsi="Arial" w:cs="Arial"/>
          <w:color w:val="4A4A4A"/>
          <w:sz w:val="20"/>
          <w:szCs w:val="20"/>
        </w:rPr>
        <w:t xml:space="preserve"> que se encuentran directamente en el </w:t>
      </w:r>
      <w:proofErr w:type="spellStart"/>
      <w:r w:rsidRPr="000C25E6">
        <w:rPr>
          <w:rFonts w:ascii="Arial" w:hAnsi="Arial" w:cs="Arial"/>
          <w:color w:val="4A4A4A"/>
          <w:sz w:val="20"/>
          <w:szCs w:val="20"/>
        </w:rPr>
        <w:t>object</w:t>
      </w:r>
      <w:proofErr w:type="spellEnd"/>
      <w:r w:rsidRPr="000C25E6">
        <w:rPr>
          <w:rFonts w:ascii="Arial" w:hAnsi="Arial" w:cs="Arial"/>
          <w:color w:val="4A4A4A"/>
          <w:sz w:val="20"/>
          <w:szCs w:val="20"/>
        </w:rPr>
        <w:t>. El orden de las propiedades es el mismo que se proporciona al iterar manualmente sobre las propiedades del objeto.</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proofErr w:type="gramStart"/>
      <w:r w:rsidRPr="000C25E6">
        <w:rPr>
          <w:rFonts w:ascii="Arial" w:hAnsi="Arial" w:cs="Arial"/>
          <w:color w:val="4A4A4A"/>
          <w:sz w:val="20"/>
          <w:szCs w:val="20"/>
        </w:rPr>
        <w:t>Array.prototype.find</w:t>
      </w:r>
      <w:proofErr w:type="gramEnd"/>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r w:rsidRPr="000C25E6">
        <w:rPr>
          <w:rStyle w:val="CdigoHTML"/>
          <w:color w:val="4A4A4A"/>
          <w:sz w:val="20"/>
        </w:rPr>
        <w:t>**</w:t>
      </w:r>
      <w:proofErr w:type="spellStart"/>
      <w:proofErr w:type="gramStart"/>
      <w:r w:rsidRPr="000C25E6">
        <w:rPr>
          <w:rStyle w:val="CdigoHTML"/>
          <w:color w:val="4A4A4A"/>
          <w:sz w:val="20"/>
        </w:rPr>
        <w:t>find</w:t>
      </w:r>
      <w:proofErr w:type="spellEnd"/>
      <w:r w:rsidRPr="000C25E6">
        <w:rPr>
          <w:rStyle w:val="CdigoHTML"/>
          <w:color w:val="4A4A4A"/>
          <w:sz w:val="20"/>
        </w:rPr>
        <w:t>(</w:t>
      </w:r>
      <w:proofErr w:type="gramEnd"/>
      <w:r w:rsidRPr="000C25E6">
        <w:rPr>
          <w:rStyle w:val="CdigoHTML"/>
          <w:color w:val="4A4A4A"/>
          <w:sz w:val="20"/>
        </w:rPr>
        <w:t>)**</w:t>
      </w:r>
      <w:r w:rsidRPr="000C25E6">
        <w:rPr>
          <w:rFonts w:ascii="Arial" w:hAnsi="Arial" w:cs="Arial"/>
          <w:color w:val="4A4A4A"/>
          <w:sz w:val="20"/>
          <w:szCs w:val="20"/>
        </w:rPr>
        <w:t> devuelve el </w:t>
      </w:r>
      <w:r w:rsidRPr="000C25E6">
        <w:rPr>
          <w:rStyle w:val="Textoennegrita"/>
          <w:rFonts w:ascii="Arial" w:hAnsi="Arial" w:cs="Arial"/>
          <w:color w:val="4A4A4A"/>
          <w:sz w:val="20"/>
          <w:szCs w:val="20"/>
        </w:rPr>
        <w:t>valor</w:t>
      </w:r>
      <w:r w:rsidRPr="000C25E6">
        <w:rPr>
          <w:rFonts w:ascii="Arial" w:hAnsi="Arial" w:cs="Arial"/>
          <w:color w:val="4A4A4A"/>
          <w:sz w:val="20"/>
          <w:szCs w:val="20"/>
        </w:rPr>
        <w:t> del </w:t>
      </w:r>
      <w:r w:rsidRPr="000C25E6">
        <w:rPr>
          <w:rStyle w:val="Textoennegrita"/>
          <w:rFonts w:ascii="Arial" w:hAnsi="Arial" w:cs="Arial"/>
          <w:color w:val="4A4A4A"/>
          <w:sz w:val="20"/>
          <w:szCs w:val="20"/>
        </w:rPr>
        <w:t>primer elemento</w:t>
      </w:r>
      <w:r w:rsidRPr="000C25E6">
        <w:rPr>
          <w:rFonts w:ascii="Arial" w:hAnsi="Arial" w:cs="Arial"/>
          <w:color w:val="4A4A4A"/>
          <w:sz w:val="20"/>
          <w:szCs w:val="20"/>
        </w:rPr>
        <w:t> del array que cumple la función de prueba proporcionada. En cualquier otro caso se devuelve </w:t>
      </w:r>
      <w:proofErr w:type="spellStart"/>
      <w:r w:rsidRPr="000C25E6">
        <w:rPr>
          <w:rFonts w:ascii="Arial" w:hAnsi="Arial" w:cs="Arial"/>
          <w:color w:val="4A4A4A"/>
          <w:sz w:val="20"/>
          <w:szCs w:val="20"/>
        </w:rPr>
        <w:fldChar w:fldCharType="begin"/>
      </w:r>
      <w:r w:rsidRPr="000C25E6">
        <w:rPr>
          <w:rFonts w:ascii="Arial" w:hAnsi="Arial" w:cs="Arial"/>
          <w:color w:val="4A4A4A"/>
          <w:sz w:val="20"/>
          <w:szCs w:val="20"/>
        </w:rPr>
        <w:instrText xml:space="preserve"> HYPERLINK "https://developer.mozilla.org/es/docs/Web/JavaScript/Referencia/Objetos_globales/undefined" \o "La propiedad global undefined representa el valor primitivo undefined. Es uno de los valores primitivos de JavaScript." \t "_blank" </w:instrText>
      </w:r>
      <w:r w:rsidRPr="000C25E6">
        <w:rPr>
          <w:rFonts w:ascii="Arial" w:hAnsi="Arial" w:cs="Arial"/>
          <w:color w:val="4A4A4A"/>
          <w:sz w:val="20"/>
          <w:szCs w:val="20"/>
        </w:rPr>
        <w:fldChar w:fldCharType="separate"/>
      </w:r>
      <w:r w:rsidRPr="000C25E6">
        <w:rPr>
          <w:rStyle w:val="CdigoHTML"/>
          <w:color w:val="0791E6"/>
          <w:sz w:val="20"/>
        </w:rPr>
        <w:t>undefined</w:t>
      </w:r>
      <w:proofErr w:type="spellEnd"/>
      <w:r w:rsidRPr="000C25E6">
        <w:rPr>
          <w:rFonts w:ascii="Arial" w:hAnsi="Arial" w:cs="Arial"/>
          <w:color w:val="4A4A4A"/>
          <w:sz w:val="20"/>
          <w:szCs w:val="20"/>
        </w:rPr>
        <w:fldChar w:fldCharType="end"/>
      </w:r>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Distancia de Levenshtein</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hyperlink r:id="rId52" w:anchor="mw-head" w:tgtFrame="_blank" w:history="1">
        <w:r w:rsidRPr="000C25E6">
          <w:rPr>
            <w:rStyle w:val="Hipervnculo"/>
            <w:rFonts w:ascii="Arial" w:hAnsi="Arial" w:cs="Arial"/>
            <w:color w:val="0791E6"/>
            <w:sz w:val="20"/>
            <w:szCs w:val="20"/>
          </w:rPr>
          <w:t xml:space="preserve">Ir a la </w:t>
        </w:r>
        <w:proofErr w:type="spellStart"/>
        <w:r w:rsidRPr="000C25E6">
          <w:rPr>
            <w:rStyle w:val="Hipervnculo"/>
            <w:rFonts w:ascii="Arial" w:hAnsi="Arial" w:cs="Arial"/>
            <w:color w:val="0791E6"/>
            <w:sz w:val="20"/>
            <w:szCs w:val="20"/>
          </w:rPr>
          <w:t>navegación</w:t>
        </w:r>
      </w:hyperlink>
      <w:hyperlink r:id="rId53" w:anchor="p-search" w:tgtFrame="_blank" w:history="1">
        <w:r w:rsidRPr="000C25E6">
          <w:rPr>
            <w:rStyle w:val="Hipervnculo"/>
            <w:rFonts w:ascii="Arial" w:hAnsi="Arial" w:cs="Arial"/>
            <w:color w:val="0791E6"/>
            <w:sz w:val="20"/>
            <w:szCs w:val="20"/>
          </w:rPr>
          <w:t>Ir</w:t>
        </w:r>
        <w:proofErr w:type="spellEnd"/>
        <w:r w:rsidRPr="000C25E6">
          <w:rPr>
            <w:rStyle w:val="Hipervnculo"/>
            <w:rFonts w:ascii="Arial" w:hAnsi="Arial" w:cs="Arial"/>
            <w:color w:val="0791E6"/>
            <w:sz w:val="20"/>
            <w:szCs w:val="20"/>
          </w:rPr>
          <w:t xml:space="preserve"> a la búsqueda</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La </w:t>
      </w:r>
      <w:r w:rsidRPr="000C25E6">
        <w:rPr>
          <w:rStyle w:val="Textoennegrita"/>
          <w:rFonts w:ascii="Arial" w:hAnsi="Arial" w:cs="Arial"/>
          <w:color w:val="4A4A4A"/>
          <w:sz w:val="20"/>
          <w:szCs w:val="20"/>
        </w:rPr>
        <w:t xml:space="preserve">distancia de </w:t>
      </w:r>
      <w:proofErr w:type="spellStart"/>
      <w:r w:rsidRPr="000C25E6">
        <w:rPr>
          <w:rStyle w:val="Textoennegrita"/>
          <w:rFonts w:ascii="Arial" w:hAnsi="Arial" w:cs="Arial"/>
          <w:color w:val="4A4A4A"/>
          <w:sz w:val="20"/>
          <w:szCs w:val="20"/>
        </w:rPr>
        <w:t>Levenshtein</w:t>
      </w:r>
      <w:proofErr w:type="spellEnd"/>
      <w:r w:rsidRPr="000C25E6">
        <w:rPr>
          <w:rFonts w:ascii="Arial" w:hAnsi="Arial" w:cs="Arial"/>
          <w:color w:val="4A4A4A"/>
          <w:sz w:val="20"/>
          <w:szCs w:val="20"/>
        </w:rPr>
        <w:t>, </w:t>
      </w:r>
      <w:r w:rsidRPr="000C25E6">
        <w:rPr>
          <w:rStyle w:val="Textoennegrita"/>
          <w:rFonts w:ascii="Arial" w:hAnsi="Arial" w:cs="Arial"/>
          <w:color w:val="4A4A4A"/>
          <w:sz w:val="20"/>
          <w:szCs w:val="20"/>
        </w:rPr>
        <w:t>distancia de edición</w:t>
      </w:r>
      <w:r w:rsidRPr="000C25E6">
        <w:rPr>
          <w:rFonts w:ascii="Arial" w:hAnsi="Arial" w:cs="Arial"/>
          <w:color w:val="4A4A4A"/>
          <w:sz w:val="20"/>
          <w:szCs w:val="20"/>
        </w:rPr>
        <w:t> o </w:t>
      </w:r>
      <w:r w:rsidRPr="000C25E6">
        <w:rPr>
          <w:rStyle w:val="Textoennegrita"/>
          <w:rFonts w:ascii="Arial" w:hAnsi="Arial" w:cs="Arial"/>
          <w:color w:val="4A4A4A"/>
          <w:sz w:val="20"/>
          <w:szCs w:val="20"/>
        </w:rPr>
        <w:t>distancia entre palabras</w:t>
      </w:r>
      <w:r w:rsidRPr="000C25E6">
        <w:rPr>
          <w:rFonts w:ascii="Arial" w:hAnsi="Arial" w:cs="Arial"/>
          <w:color w:val="4A4A4A"/>
          <w:sz w:val="20"/>
          <w:szCs w:val="20"/>
        </w:rPr>
        <w:t> es el número mínimo de operaciones requeridas para transformar una </w:t>
      </w:r>
      <w:hyperlink r:id="rId54" w:tgtFrame="_blank" w:tooltip="Cadena de caracteres" w:history="1">
        <w:r w:rsidRPr="000C25E6">
          <w:rPr>
            <w:rStyle w:val="Hipervnculo"/>
            <w:rFonts w:ascii="Arial" w:hAnsi="Arial" w:cs="Arial"/>
            <w:color w:val="0791E6"/>
            <w:sz w:val="20"/>
            <w:szCs w:val="20"/>
          </w:rPr>
          <w:t>cadena de caracteres</w:t>
        </w:r>
      </w:hyperlink>
      <w:r w:rsidRPr="000C25E6">
        <w:rPr>
          <w:rFonts w:ascii="Arial" w:hAnsi="Arial" w:cs="Arial"/>
          <w:color w:val="4A4A4A"/>
          <w:sz w:val="20"/>
          <w:szCs w:val="20"/>
        </w:rPr>
        <w:t> en otra, se usa ampliamente en </w:t>
      </w:r>
      <w:hyperlink r:id="rId55" w:tgtFrame="_blank" w:tooltip="Teoría de la información" w:history="1">
        <w:r w:rsidRPr="000C25E6">
          <w:rPr>
            <w:rStyle w:val="Hipervnculo"/>
            <w:rFonts w:ascii="Arial" w:hAnsi="Arial" w:cs="Arial"/>
            <w:color w:val="0791E6"/>
            <w:sz w:val="20"/>
            <w:szCs w:val="20"/>
          </w:rPr>
          <w:t>teoría de la información</w:t>
        </w:r>
      </w:hyperlink>
      <w:r w:rsidRPr="000C25E6">
        <w:rPr>
          <w:rFonts w:ascii="Arial" w:hAnsi="Arial" w:cs="Arial"/>
          <w:color w:val="4A4A4A"/>
          <w:sz w:val="20"/>
          <w:szCs w:val="20"/>
        </w:rPr>
        <w:t> y </w:t>
      </w:r>
      <w:hyperlink r:id="rId56" w:tgtFrame="_blank" w:tooltip="Ciencias de la computación" w:history="1">
        <w:r w:rsidRPr="000C25E6">
          <w:rPr>
            <w:rStyle w:val="Hipervnculo"/>
            <w:rFonts w:ascii="Arial" w:hAnsi="Arial" w:cs="Arial"/>
            <w:color w:val="0791E6"/>
            <w:sz w:val="20"/>
            <w:szCs w:val="20"/>
          </w:rPr>
          <w:t>ciencias de la computación</w:t>
        </w:r>
      </w:hyperlink>
      <w:r w:rsidRPr="000C25E6">
        <w:rPr>
          <w:rFonts w:ascii="Arial" w:hAnsi="Arial" w:cs="Arial"/>
          <w:color w:val="4A4A4A"/>
          <w:sz w:val="20"/>
          <w:szCs w:val="20"/>
        </w:rPr>
        <w:t>. Se entiende por operación, bien una inserción, eliminación o la sustitución de un carácter. Esta distancia recibe ese nombre en honor al científico ruso </w:t>
      </w:r>
      <w:hyperlink r:id="rId57" w:tgtFrame="_blank" w:tooltip="Vladimir Levenshtein" w:history="1">
        <w:r w:rsidRPr="000C25E6">
          <w:rPr>
            <w:rStyle w:val="Hipervnculo"/>
            <w:rFonts w:ascii="Arial" w:hAnsi="Arial" w:cs="Arial"/>
            <w:color w:val="0791E6"/>
            <w:sz w:val="20"/>
            <w:szCs w:val="20"/>
          </w:rPr>
          <w:t xml:space="preserve">Vladimir </w:t>
        </w:r>
        <w:proofErr w:type="spellStart"/>
        <w:r w:rsidRPr="000C25E6">
          <w:rPr>
            <w:rStyle w:val="Hipervnculo"/>
            <w:rFonts w:ascii="Arial" w:hAnsi="Arial" w:cs="Arial"/>
            <w:color w:val="0791E6"/>
            <w:sz w:val="20"/>
            <w:szCs w:val="20"/>
          </w:rPr>
          <w:t>Levenshtein</w:t>
        </w:r>
        <w:proofErr w:type="spellEnd"/>
      </w:hyperlink>
      <w:r w:rsidRPr="000C25E6">
        <w:rPr>
          <w:rFonts w:ascii="Arial" w:hAnsi="Arial" w:cs="Arial"/>
          <w:color w:val="4A4A4A"/>
          <w:sz w:val="20"/>
          <w:szCs w:val="20"/>
        </w:rPr>
        <w:t>, quien se ocupó de esta distancia en </w:t>
      </w:r>
      <w:hyperlink r:id="rId58" w:tgtFrame="_blank" w:tooltip="1965" w:history="1">
        <w:r w:rsidRPr="000C25E6">
          <w:rPr>
            <w:rStyle w:val="Hipervnculo"/>
            <w:rFonts w:ascii="Arial" w:hAnsi="Arial" w:cs="Arial"/>
            <w:color w:val="0791E6"/>
            <w:sz w:val="20"/>
            <w:szCs w:val="20"/>
          </w:rPr>
          <w:t>1965</w:t>
        </w:r>
      </w:hyperlink>
      <w:r w:rsidRPr="000C25E6">
        <w:rPr>
          <w:rFonts w:ascii="Arial" w:hAnsi="Arial" w:cs="Arial"/>
          <w:color w:val="4A4A4A"/>
          <w:sz w:val="20"/>
          <w:szCs w:val="20"/>
        </w:rPr>
        <w:t>. Es útil en programas que determinan cuán similares son dos cadenas de caracteres, como es el caso de los </w:t>
      </w:r>
      <w:hyperlink r:id="rId59" w:tgtFrame="_blank" w:tooltip="Corrector ortográfico" w:history="1">
        <w:r w:rsidRPr="000C25E6">
          <w:rPr>
            <w:rStyle w:val="Hipervnculo"/>
            <w:rFonts w:ascii="Arial" w:hAnsi="Arial" w:cs="Arial"/>
            <w:color w:val="0791E6"/>
            <w:sz w:val="20"/>
            <w:szCs w:val="20"/>
          </w:rPr>
          <w:t>correctores ortográficos</w:t>
        </w:r>
      </w:hyperlink>
      <w:r w:rsidRPr="000C25E6">
        <w:rPr>
          <w:rFonts w:ascii="Arial" w:hAnsi="Arial" w:cs="Arial"/>
          <w:color w:val="4A4A4A"/>
          <w:sz w:val="20"/>
          <w:szCs w:val="20"/>
        </w:rPr>
        <w:t>.</w:t>
      </w:r>
    </w:p>
    <w:p w:rsidR="005D1A16" w:rsidRDefault="005D1A16" w:rsidP="00893D13">
      <w:pPr>
        <w:pStyle w:val="NormalWeb"/>
        <w:spacing w:before="0" w:beforeAutospacing="0" w:after="0" w:afterAutospacing="0"/>
        <w:jc w:val="both"/>
        <w:rPr>
          <w:rFonts w:ascii="Arial" w:hAnsi="Arial" w:cs="Arial"/>
          <w:color w:val="273B47"/>
        </w:rPr>
      </w:pPr>
    </w:p>
    <w:p w:rsidR="005D1A16" w:rsidRDefault="005D1A16" w:rsidP="005D1A16">
      <w:pPr>
        <w:pStyle w:val="NormalWeb"/>
        <w:shd w:val="clear" w:color="auto" w:fill="FFFFFF"/>
        <w:spacing w:before="0" w:beforeAutospacing="0" w:after="0" w:afterAutospacing="0"/>
        <w:rPr>
          <w:rFonts w:ascii="Arial" w:hAnsi="Arial" w:cs="Arial"/>
          <w:color w:val="4A4A4A"/>
        </w:rPr>
      </w:pPr>
      <w:r>
        <w:rPr>
          <w:rFonts w:ascii="Arial" w:hAnsi="Arial" w:cs="Arial"/>
          <w:color w:val="4A4A4A"/>
        </w:rPr>
        <w:t>Otra gran utilidad de los Proxy son la validación de datos, podemos usarlos como piezas intermedias para controlar ingeniosamente las posibles entradas del usuario.</w:t>
      </w:r>
    </w:p>
    <w:p w:rsidR="005D1A16" w:rsidRPr="005D1A16" w:rsidRDefault="005D1A16" w:rsidP="005D1A16">
      <w:pPr>
        <w:pStyle w:val="NormalWeb"/>
        <w:shd w:val="clear" w:color="auto" w:fill="FFFFFF"/>
        <w:spacing w:before="0" w:beforeAutospacing="0" w:after="0" w:afterAutospacing="0"/>
        <w:rPr>
          <w:rFonts w:ascii="Arial" w:hAnsi="Arial" w:cs="Arial"/>
          <w:color w:val="4A4A4A"/>
        </w:rPr>
      </w:pPr>
      <w:hyperlink r:id="rId60" w:tgtFrame="_blank" w:history="1">
        <w:r>
          <w:rPr>
            <w:rStyle w:val="Hipervnculo"/>
            <w:rFonts w:ascii="Arial" w:eastAsiaTheme="majorEastAsia" w:hAnsi="Arial" w:cs="Arial"/>
            <w:color w:val="0791E6"/>
          </w:rPr>
          <w:t>https://es.wikipedia.org/wiki/Distancia_de_Levenshtein</w:t>
        </w:r>
      </w:hyperlink>
      <w:r>
        <w:rPr>
          <w:rFonts w:ascii="Arial" w:hAnsi="Arial" w:cs="Arial"/>
          <w:color w:val="4A4A4A"/>
        </w:rPr>
        <w:br/>
      </w:r>
      <w:hyperlink r:id="rId61" w:tgtFrame="_blank" w:history="1">
        <w:r>
          <w:rPr>
            <w:rStyle w:val="Hipervnculo"/>
            <w:rFonts w:ascii="Arial" w:eastAsiaTheme="majorEastAsia" w:hAnsi="Arial" w:cs="Arial"/>
            <w:color w:val="0791E6"/>
          </w:rPr>
          <w:t>https://developer.mozilla.org/es/docs/Web/JavaScript/Referencia/Objetos_globales/Proxy</w:t>
        </w:r>
      </w:hyperlink>
    </w:p>
    <w:sectPr w:rsidR="005D1A16" w:rsidRPr="005D1A16" w:rsidSect="004E1AED">
      <w:footerReference w:type="default" r:id="rId62"/>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480D" w:rsidRDefault="005D480D">
      <w:pPr>
        <w:spacing w:after="0" w:line="240" w:lineRule="auto"/>
      </w:pPr>
      <w:r>
        <w:separator/>
      </w:r>
    </w:p>
  </w:endnote>
  <w:endnote w:type="continuationSeparator" w:id="0">
    <w:p w:rsidR="005D480D" w:rsidRDefault="005D48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rsidR="00170434" w:rsidRDefault="00170434">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8</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480D" w:rsidRDefault="005D480D">
      <w:pPr>
        <w:spacing w:after="0" w:line="240" w:lineRule="auto"/>
      </w:pPr>
      <w:r>
        <w:separator/>
      </w:r>
    </w:p>
  </w:footnote>
  <w:footnote w:type="continuationSeparator" w:id="0">
    <w:p w:rsidR="005D480D" w:rsidRDefault="005D48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EE5742"/>
    <w:multiLevelType w:val="multilevel"/>
    <w:tmpl w:val="6C9E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FA1DBE"/>
    <w:multiLevelType w:val="multilevel"/>
    <w:tmpl w:val="6994B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2633E0"/>
    <w:multiLevelType w:val="multilevel"/>
    <w:tmpl w:val="A8CE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0DB03E1"/>
    <w:multiLevelType w:val="multilevel"/>
    <w:tmpl w:val="108E6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97120A"/>
    <w:multiLevelType w:val="multilevel"/>
    <w:tmpl w:val="63DED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AE7F96"/>
    <w:multiLevelType w:val="multilevel"/>
    <w:tmpl w:val="04D4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047470"/>
    <w:multiLevelType w:val="multilevel"/>
    <w:tmpl w:val="68D8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D22EF5"/>
    <w:multiLevelType w:val="multilevel"/>
    <w:tmpl w:val="6010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1B197A"/>
    <w:multiLevelType w:val="multilevel"/>
    <w:tmpl w:val="086C6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54F62DD"/>
    <w:multiLevelType w:val="multilevel"/>
    <w:tmpl w:val="11A8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452FDA"/>
    <w:multiLevelType w:val="multilevel"/>
    <w:tmpl w:val="FE6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CE6788"/>
    <w:multiLevelType w:val="multilevel"/>
    <w:tmpl w:val="493C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6D24E8"/>
    <w:multiLevelType w:val="multilevel"/>
    <w:tmpl w:val="2068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A8764D"/>
    <w:multiLevelType w:val="multilevel"/>
    <w:tmpl w:val="651C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A2C3EB3"/>
    <w:multiLevelType w:val="multilevel"/>
    <w:tmpl w:val="84B4631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1" w15:restartNumberingAfterBreak="0">
    <w:nsid w:val="7F3A1AB1"/>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0"/>
  </w:num>
  <w:num w:numId="2">
    <w:abstractNumId w:val="13"/>
  </w:num>
  <w:num w:numId="3">
    <w:abstractNumId w:val="19"/>
  </w:num>
  <w:num w:numId="4">
    <w:abstractNumId w:val="14"/>
  </w:num>
  <w:num w:numId="5">
    <w:abstractNumId w:val="29"/>
  </w:num>
  <w:num w:numId="6">
    <w:abstractNumId w:val="30"/>
  </w:num>
  <w:num w:numId="7">
    <w:abstractNumId w:val="28"/>
  </w:num>
  <w:num w:numId="8">
    <w:abstractNumId w:val="31"/>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8"/>
  </w:num>
  <w:num w:numId="20">
    <w:abstractNumId w:val="16"/>
  </w:num>
  <w:num w:numId="21">
    <w:abstractNumId w:val="11"/>
  </w:num>
  <w:num w:numId="22">
    <w:abstractNumId w:val="10"/>
  </w:num>
  <w:num w:numId="23">
    <w:abstractNumId w:val="15"/>
  </w:num>
  <w:num w:numId="24">
    <w:abstractNumId w:val="22"/>
  </w:num>
  <w:num w:numId="25">
    <w:abstractNumId w:val="12"/>
  </w:num>
  <w:num w:numId="26">
    <w:abstractNumId w:val="24"/>
  </w:num>
  <w:num w:numId="27">
    <w:abstractNumId w:val="26"/>
  </w:num>
  <w:num w:numId="28">
    <w:abstractNumId w:val="25"/>
  </w:num>
  <w:num w:numId="29">
    <w:abstractNumId w:val="21"/>
  </w:num>
  <w:num w:numId="30">
    <w:abstractNumId w:val="27"/>
  </w:num>
  <w:num w:numId="31">
    <w:abstractNumId w:val="17"/>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3A0"/>
    <w:rsid w:val="000439F9"/>
    <w:rsid w:val="00093CA0"/>
    <w:rsid w:val="000A355E"/>
    <w:rsid w:val="000C25E6"/>
    <w:rsid w:val="000E4D64"/>
    <w:rsid w:val="00117503"/>
    <w:rsid w:val="001379AF"/>
    <w:rsid w:val="00152A61"/>
    <w:rsid w:val="00170434"/>
    <w:rsid w:val="00194DF6"/>
    <w:rsid w:val="001A33F2"/>
    <w:rsid w:val="001F06DA"/>
    <w:rsid w:val="0020127B"/>
    <w:rsid w:val="0029690C"/>
    <w:rsid w:val="00310B0F"/>
    <w:rsid w:val="00354E58"/>
    <w:rsid w:val="00366A97"/>
    <w:rsid w:val="003723CE"/>
    <w:rsid w:val="003C5E5E"/>
    <w:rsid w:val="003C65B8"/>
    <w:rsid w:val="004061CD"/>
    <w:rsid w:val="00454520"/>
    <w:rsid w:val="004A2F66"/>
    <w:rsid w:val="004E1AED"/>
    <w:rsid w:val="004F76F8"/>
    <w:rsid w:val="0058287D"/>
    <w:rsid w:val="005A24B7"/>
    <w:rsid w:val="005A7530"/>
    <w:rsid w:val="005B5597"/>
    <w:rsid w:val="005C12A5"/>
    <w:rsid w:val="005D1A16"/>
    <w:rsid w:val="005D480D"/>
    <w:rsid w:val="00651535"/>
    <w:rsid w:val="006672EB"/>
    <w:rsid w:val="00680CB1"/>
    <w:rsid w:val="006A2334"/>
    <w:rsid w:val="006C22A5"/>
    <w:rsid w:val="006E02E0"/>
    <w:rsid w:val="0070138A"/>
    <w:rsid w:val="007365BA"/>
    <w:rsid w:val="00747C7E"/>
    <w:rsid w:val="007502A8"/>
    <w:rsid w:val="007E50A0"/>
    <w:rsid w:val="00813B26"/>
    <w:rsid w:val="0085022B"/>
    <w:rsid w:val="00893D13"/>
    <w:rsid w:val="008C45A9"/>
    <w:rsid w:val="00925784"/>
    <w:rsid w:val="00947B8B"/>
    <w:rsid w:val="00994753"/>
    <w:rsid w:val="00996171"/>
    <w:rsid w:val="00A1310C"/>
    <w:rsid w:val="00A31933"/>
    <w:rsid w:val="00A537BE"/>
    <w:rsid w:val="00AD7026"/>
    <w:rsid w:val="00B323E1"/>
    <w:rsid w:val="00B32B20"/>
    <w:rsid w:val="00B9395D"/>
    <w:rsid w:val="00BA3CEF"/>
    <w:rsid w:val="00BA59B3"/>
    <w:rsid w:val="00BD4652"/>
    <w:rsid w:val="00C4132B"/>
    <w:rsid w:val="00C47776"/>
    <w:rsid w:val="00CB557E"/>
    <w:rsid w:val="00D2651B"/>
    <w:rsid w:val="00D47A97"/>
    <w:rsid w:val="00D71CAB"/>
    <w:rsid w:val="00D83220"/>
    <w:rsid w:val="00DD6037"/>
    <w:rsid w:val="00E036B2"/>
    <w:rsid w:val="00E0386D"/>
    <w:rsid w:val="00E517CB"/>
    <w:rsid w:val="00E971C3"/>
    <w:rsid w:val="00ED73BE"/>
    <w:rsid w:val="00F113A0"/>
    <w:rsid w:val="00F264E3"/>
    <w:rsid w:val="00FC65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C242E"/>
  <w15:docId w15:val="{2D040228-7FE1-44AA-B4F7-38255A6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F113A0"/>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F113A0"/>
    <w:rPr>
      <w:b/>
      <w:bCs/>
    </w:rPr>
  </w:style>
  <w:style w:type="character" w:customStyle="1" w:styleId="hljs-keyword">
    <w:name w:val="hljs-keyword"/>
    <w:basedOn w:val="Fuentedeprrafopredeter"/>
    <w:rsid w:val="0029690C"/>
  </w:style>
  <w:style w:type="character" w:customStyle="1" w:styleId="hljs-string">
    <w:name w:val="hljs-string"/>
    <w:basedOn w:val="Fuentedeprrafopredeter"/>
    <w:rsid w:val="0029690C"/>
  </w:style>
  <w:style w:type="character" w:customStyle="1" w:styleId="hljs-variable">
    <w:name w:val="hljs-variable"/>
    <w:basedOn w:val="Fuentedeprrafopredeter"/>
    <w:rsid w:val="00D71CAB"/>
  </w:style>
  <w:style w:type="character" w:customStyle="1" w:styleId="hljs-number">
    <w:name w:val="hljs-number"/>
    <w:basedOn w:val="Fuentedeprrafopredeter"/>
    <w:rsid w:val="00D71CAB"/>
  </w:style>
  <w:style w:type="character" w:customStyle="1" w:styleId="hljs-selector-tag">
    <w:name w:val="hljs-selector-tag"/>
    <w:basedOn w:val="Fuentedeprrafopredeter"/>
    <w:rsid w:val="00D71CAB"/>
  </w:style>
  <w:style w:type="character" w:customStyle="1" w:styleId="hljs-attribute">
    <w:name w:val="hljs-attribute"/>
    <w:basedOn w:val="Fuentedeprrafopredeter"/>
    <w:rsid w:val="00D71CAB"/>
  </w:style>
  <w:style w:type="character" w:customStyle="1" w:styleId="hljs-comment">
    <w:name w:val="hljs-comment"/>
    <w:basedOn w:val="Fuentedeprrafopredeter"/>
    <w:rsid w:val="00366A97"/>
  </w:style>
  <w:style w:type="character" w:customStyle="1" w:styleId="hljs-attr">
    <w:name w:val="hljs-attr"/>
    <w:basedOn w:val="Fuentedeprrafopredeter"/>
    <w:rsid w:val="00366A97"/>
  </w:style>
  <w:style w:type="character" w:customStyle="1" w:styleId="hljs-meta">
    <w:name w:val="hljs-meta"/>
    <w:basedOn w:val="Fuentedeprrafopredeter"/>
    <w:rsid w:val="00366A97"/>
  </w:style>
  <w:style w:type="character" w:customStyle="1" w:styleId="hljs-tag">
    <w:name w:val="hljs-tag"/>
    <w:basedOn w:val="Fuentedeprrafopredeter"/>
    <w:rsid w:val="00366A97"/>
  </w:style>
  <w:style w:type="character" w:customStyle="1" w:styleId="hljs-name">
    <w:name w:val="hljs-name"/>
    <w:basedOn w:val="Fuentedeprrafopredeter"/>
    <w:rsid w:val="00366A97"/>
  </w:style>
  <w:style w:type="character" w:customStyle="1" w:styleId="hljs-selector-class">
    <w:name w:val="hljs-selector-class"/>
    <w:basedOn w:val="Fuentedeprrafopredeter"/>
    <w:rsid w:val="00E517CB"/>
  </w:style>
  <w:style w:type="character" w:customStyle="1" w:styleId="hljs-selector-id">
    <w:name w:val="hljs-selector-id"/>
    <w:basedOn w:val="Fuentedeprrafopredeter"/>
    <w:rsid w:val="005A7530"/>
  </w:style>
  <w:style w:type="character" w:styleId="Hipervnculo">
    <w:name w:val="Hyperlink"/>
    <w:basedOn w:val="Fuentedeprrafopredeter"/>
    <w:uiPriority w:val="99"/>
    <w:semiHidden/>
    <w:unhideWhenUsed/>
    <w:rsid w:val="005A7530"/>
    <w:rPr>
      <w:color w:val="0000FF"/>
      <w:u w:val="single"/>
    </w:rPr>
  </w:style>
  <w:style w:type="character" w:styleId="nfasis">
    <w:name w:val="Emphasis"/>
    <w:basedOn w:val="Fuentedeprrafopredeter"/>
    <w:uiPriority w:val="20"/>
    <w:qFormat/>
    <w:rsid w:val="00D2651B"/>
    <w:rPr>
      <w:i/>
      <w:iCs/>
    </w:rPr>
  </w:style>
  <w:style w:type="character" w:customStyle="1" w:styleId="hljs-builtin">
    <w:name w:val="hljs-built_in"/>
    <w:basedOn w:val="Fuentedeprrafopredeter"/>
    <w:rsid w:val="00680CB1"/>
  </w:style>
  <w:style w:type="character" w:customStyle="1" w:styleId="hljs-selector-pseudo">
    <w:name w:val="hljs-selector-pseudo"/>
    <w:basedOn w:val="Fuentedeprrafopredeter"/>
    <w:rsid w:val="00680CB1"/>
  </w:style>
  <w:style w:type="character" w:customStyle="1" w:styleId="hljs-function">
    <w:name w:val="hljs-function"/>
    <w:basedOn w:val="Fuentedeprrafopredeter"/>
    <w:rsid w:val="003C65B8"/>
  </w:style>
  <w:style w:type="character" w:customStyle="1" w:styleId="hljs-title">
    <w:name w:val="hljs-title"/>
    <w:basedOn w:val="Fuentedeprrafopredeter"/>
    <w:rsid w:val="003C65B8"/>
  </w:style>
  <w:style w:type="character" w:customStyle="1" w:styleId="hljs-params">
    <w:name w:val="hljs-params"/>
    <w:basedOn w:val="Fuentedeprrafopredeter"/>
    <w:rsid w:val="003C65B8"/>
  </w:style>
  <w:style w:type="character" w:customStyle="1" w:styleId="star-number">
    <w:name w:val="star-number"/>
    <w:basedOn w:val="Fuentedeprrafopredeter"/>
    <w:rsid w:val="00310B0F"/>
  </w:style>
  <w:style w:type="character" w:customStyle="1" w:styleId="hljs-subst">
    <w:name w:val="hljs-subst"/>
    <w:basedOn w:val="Fuentedeprrafopredeter"/>
    <w:rsid w:val="001704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82185910">
      <w:bodyDiv w:val="1"/>
      <w:marLeft w:val="0"/>
      <w:marRight w:val="0"/>
      <w:marTop w:val="0"/>
      <w:marBottom w:val="0"/>
      <w:divBdr>
        <w:top w:val="none" w:sz="0" w:space="0" w:color="auto"/>
        <w:left w:val="none" w:sz="0" w:space="0" w:color="auto"/>
        <w:bottom w:val="none" w:sz="0" w:space="0" w:color="auto"/>
        <w:right w:val="none" w:sz="0" w:space="0" w:color="auto"/>
      </w:divBdr>
    </w:div>
    <w:div w:id="108547528">
      <w:bodyDiv w:val="1"/>
      <w:marLeft w:val="0"/>
      <w:marRight w:val="0"/>
      <w:marTop w:val="0"/>
      <w:marBottom w:val="0"/>
      <w:divBdr>
        <w:top w:val="none" w:sz="0" w:space="0" w:color="auto"/>
        <w:left w:val="none" w:sz="0" w:space="0" w:color="auto"/>
        <w:bottom w:val="none" w:sz="0" w:space="0" w:color="auto"/>
        <w:right w:val="none" w:sz="0" w:space="0" w:color="auto"/>
      </w:divBdr>
    </w:div>
    <w:div w:id="131026227">
      <w:bodyDiv w:val="1"/>
      <w:marLeft w:val="0"/>
      <w:marRight w:val="0"/>
      <w:marTop w:val="0"/>
      <w:marBottom w:val="0"/>
      <w:divBdr>
        <w:top w:val="none" w:sz="0" w:space="0" w:color="auto"/>
        <w:left w:val="none" w:sz="0" w:space="0" w:color="auto"/>
        <w:bottom w:val="none" w:sz="0" w:space="0" w:color="auto"/>
        <w:right w:val="none" w:sz="0" w:space="0" w:color="auto"/>
      </w:divBdr>
    </w:div>
    <w:div w:id="157159615">
      <w:bodyDiv w:val="1"/>
      <w:marLeft w:val="0"/>
      <w:marRight w:val="0"/>
      <w:marTop w:val="0"/>
      <w:marBottom w:val="0"/>
      <w:divBdr>
        <w:top w:val="none" w:sz="0" w:space="0" w:color="auto"/>
        <w:left w:val="none" w:sz="0" w:space="0" w:color="auto"/>
        <w:bottom w:val="none" w:sz="0" w:space="0" w:color="auto"/>
        <w:right w:val="none" w:sz="0" w:space="0" w:color="auto"/>
      </w:divBdr>
    </w:div>
    <w:div w:id="160051015">
      <w:bodyDiv w:val="1"/>
      <w:marLeft w:val="0"/>
      <w:marRight w:val="0"/>
      <w:marTop w:val="0"/>
      <w:marBottom w:val="0"/>
      <w:divBdr>
        <w:top w:val="none" w:sz="0" w:space="0" w:color="auto"/>
        <w:left w:val="none" w:sz="0" w:space="0" w:color="auto"/>
        <w:bottom w:val="none" w:sz="0" w:space="0" w:color="auto"/>
        <w:right w:val="none" w:sz="0" w:space="0" w:color="auto"/>
      </w:divBdr>
    </w:div>
    <w:div w:id="167981994">
      <w:bodyDiv w:val="1"/>
      <w:marLeft w:val="0"/>
      <w:marRight w:val="0"/>
      <w:marTop w:val="0"/>
      <w:marBottom w:val="0"/>
      <w:divBdr>
        <w:top w:val="none" w:sz="0" w:space="0" w:color="auto"/>
        <w:left w:val="none" w:sz="0" w:space="0" w:color="auto"/>
        <w:bottom w:val="none" w:sz="0" w:space="0" w:color="auto"/>
        <w:right w:val="none" w:sz="0" w:space="0" w:color="auto"/>
      </w:divBdr>
      <w:divsChild>
        <w:div w:id="1025179880">
          <w:marLeft w:val="0"/>
          <w:marRight w:val="0"/>
          <w:marTop w:val="0"/>
          <w:marBottom w:val="0"/>
          <w:divBdr>
            <w:top w:val="none" w:sz="0" w:space="0" w:color="auto"/>
            <w:left w:val="none" w:sz="0" w:space="0" w:color="auto"/>
            <w:bottom w:val="none" w:sz="0" w:space="0" w:color="auto"/>
            <w:right w:val="none" w:sz="0" w:space="0" w:color="auto"/>
          </w:divBdr>
        </w:div>
      </w:divsChild>
    </w:div>
    <w:div w:id="172719840">
      <w:bodyDiv w:val="1"/>
      <w:marLeft w:val="0"/>
      <w:marRight w:val="0"/>
      <w:marTop w:val="0"/>
      <w:marBottom w:val="0"/>
      <w:divBdr>
        <w:top w:val="none" w:sz="0" w:space="0" w:color="auto"/>
        <w:left w:val="none" w:sz="0" w:space="0" w:color="auto"/>
        <w:bottom w:val="none" w:sz="0" w:space="0" w:color="auto"/>
        <w:right w:val="none" w:sz="0" w:space="0" w:color="auto"/>
      </w:divBdr>
    </w:div>
    <w:div w:id="225534403">
      <w:bodyDiv w:val="1"/>
      <w:marLeft w:val="0"/>
      <w:marRight w:val="0"/>
      <w:marTop w:val="0"/>
      <w:marBottom w:val="0"/>
      <w:divBdr>
        <w:top w:val="none" w:sz="0" w:space="0" w:color="auto"/>
        <w:left w:val="none" w:sz="0" w:space="0" w:color="auto"/>
        <w:bottom w:val="none" w:sz="0" w:space="0" w:color="auto"/>
        <w:right w:val="none" w:sz="0" w:space="0" w:color="auto"/>
      </w:divBdr>
    </w:div>
    <w:div w:id="272399070">
      <w:bodyDiv w:val="1"/>
      <w:marLeft w:val="0"/>
      <w:marRight w:val="0"/>
      <w:marTop w:val="0"/>
      <w:marBottom w:val="0"/>
      <w:divBdr>
        <w:top w:val="none" w:sz="0" w:space="0" w:color="auto"/>
        <w:left w:val="none" w:sz="0" w:space="0" w:color="auto"/>
        <w:bottom w:val="none" w:sz="0" w:space="0" w:color="auto"/>
        <w:right w:val="none" w:sz="0" w:space="0" w:color="auto"/>
      </w:divBdr>
    </w:div>
    <w:div w:id="276182280">
      <w:bodyDiv w:val="1"/>
      <w:marLeft w:val="0"/>
      <w:marRight w:val="0"/>
      <w:marTop w:val="0"/>
      <w:marBottom w:val="0"/>
      <w:divBdr>
        <w:top w:val="none" w:sz="0" w:space="0" w:color="auto"/>
        <w:left w:val="none" w:sz="0" w:space="0" w:color="auto"/>
        <w:bottom w:val="none" w:sz="0" w:space="0" w:color="auto"/>
        <w:right w:val="none" w:sz="0" w:space="0" w:color="auto"/>
      </w:divBdr>
    </w:div>
    <w:div w:id="293876036">
      <w:bodyDiv w:val="1"/>
      <w:marLeft w:val="0"/>
      <w:marRight w:val="0"/>
      <w:marTop w:val="0"/>
      <w:marBottom w:val="0"/>
      <w:divBdr>
        <w:top w:val="none" w:sz="0" w:space="0" w:color="auto"/>
        <w:left w:val="none" w:sz="0" w:space="0" w:color="auto"/>
        <w:bottom w:val="none" w:sz="0" w:space="0" w:color="auto"/>
        <w:right w:val="none" w:sz="0" w:space="0" w:color="auto"/>
      </w:divBdr>
    </w:div>
    <w:div w:id="295261412">
      <w:bodyDiv w:val="1"/>
      <w:marLeft w:val="0"/>
      <w:marRight w:val="0"/>
      <w:marTop w:val="0"/>
      <w:marBottom w:val="0"/>
      <w:divBdr>
        <w:top w:val="none" w:sz="0" w:space="0" w:color="auto"/>
        <w:left w:val="none" w:sz="0" w:space="0" w:color="auto"/>
        <w:bottom w:val="none" w:sz="0" w:space="0" w:color="auto"/>
        <w:right w:val="none" w:sz="0" w:space="0" w:color="auto"/>
      </w:divBdr>
    </w:div>
    <w:div w:id="325479879">
      <w:bodyDiv w:val="1"/>
      <w:marLeft w:val="0"/>
      <w:marRight w:val="0"/>
      <w:marTop w:val="0"/>
      <w:marBottom w:val="0"/>
      <w:divBdr>
        <w:top w:val="none" w:sz="0" w:space="0" w:color="auto"/>
        <w:left w:val="none" w:sz="0" w:space="0" w:color="auto"/>
        <w:bottom w:val="none" w:sz="0" w:space="0" w:color="auto"/>
        <w:right w:val="none" w:sz="0" w:space="0" w:color="auto"/>
      </w:divBdr>
    </w:div>
    <w:div w:id="346254907">
      <w:bodyDiv w:val="1"/>
      <w:marLeft w:val="0"/>
      <w:marRight w:val="0"/>
      <w:marTop w:val="0"/>
      <w:marBottom w:val="0"/>
      <w:divBdr>
        <w:top w:val="none" w:sz="0" w:space="0" w:color="auto"/>
        <w:left w:val="none" w:sz="0" w:space="0" w:color="auto"/>
        <w:bottom w:val="none" w:sz="0" w:space="0" w:color="auto"/>
        <w:right w:val="none" w:sz="0" w:space="0" w:color="auto"/>
      </w:divBdr>
    </w:div>
    <w:div w:id="362637098">
      <w:bodyDiv w:val="1"/>
      <w:marLeft w:val="0"/>
      <w:marRight w:val="0"/>
      <w:marTop w:val="0"/>
      <w:marBottom w:val="0"/>
      <w:divBdr>
        <w:top w:val="none" w:sz="0" w:space="0" w:color="auto"/>
        <w:left w:val="none" w:sz="0" w:space="0" w:color="auto"/>
        <w:bottom w:val="none" w:sz="0" w:space="0" w:color="auto"/>
        <w:right w:val="none" w:sz="0" w:space="0" w:color="auto"/>
      </w:divBdr>
    </w:div>
    <w:div w:id="375544246">
      <w:bodyDiv w:val="1"/>
      <w:marLeft w:val="0"/>
      <w:marRight w:val="0"/>
      <w:marTop w:val="0"/>
      <w:marBottom w:val="0"/>
      <w:divBdr>
        <w:top w:val="none" w:sz="0" w:space="0" w:color="auto"/>
        <w:left w:val="none" w:sz="0" w:space="0" w:color="auto"/>
        <w:bottom w:val="none" w:sz="0" w:space="0" w:color="auto"/>
        <w:right w:val="none" w:sz="0" w:space="0" w:color="auto"/>
      </w:divBdr>
    </w:div>
    <w:div w:id="385186582">
      <w:bodyDiv w:val="1"/>
      <w:marLeft w:val="0"/>
      <w:marRight w:val="0"/>
      <w:marTop w:val="0"/>
      <w:marBottom w:val="0"/>
      <w:divBdr>
        <w:top w:val="none" w:sz="0" w:space="0" w:color="auto"/>
        <w:left w:val="none" w:sz="0" w:space="0" w:color="auto"/>
        <w:bottom w:val="none" w:sz="0" w:space="0" w:color="auto"/>
        <w:right w:val="none" w:sz="0" w:space="0" w:color="auto"/>
      </w:divBdr>
    </w:div>
    <w:div w:id="410852914">
      <w:bodyDiv w:val="1"/>
      <w:marLeft w:val="0"/>
      <w:marRight w:val="0"/>
      <w:marTop w:val="0"/>
      <w:marBottom w:val="0"/>
      <w:divBdr>
        <w:top w:val="none" w:sz="0" w:space="0" w:color="auto"/>
        <w:left w:val="none" w:sz="0" w:space="0" w:color="auto"/>
        <w:bottom w:val="none" w:sz="0" w:space="0" w:color="auto"/>
        <w:right w:val="none" w:sz="0" w:space="0" w:color="auto"/>
      </w:divBdr>
    </w:div>
    <w:div w:id="428239539">
      <w:bodyDiv w:val="1"/>
      <w:marLeft w:val="0"/>
      <w:marRight w:val="0"/>
      <w:marTop w:val="0"/>
      <w:marBottom w:val="0"/>
      <w:divBdr>
        <w:top w:val="none" w:sz="0" w:space="0" w:color="auto"/>
        <w:left w:val="none" w:sz="0" w:space="0" w:color="auto"/>
        <w:bottom w:val="none" w:sz="0" w:space="0" w:color="auto"/>
        <w:right w:val="none" w:sz="0" w:space="0" w:color="auto"/>
      </w:divBdr>
    </w:div>
    <w:div w:id="436995544">
      <w:bodyDiv w:val="1"/>
      <w:marLeft w:val="0"/>
      <w:marRight w:val="0"/>
      <w:marTop w:val="0"/>
      <w:marBottom w:val="0"/>
      <w:divBdr>
        <w:top w:val="none" w:sz="0" w:space="0" w:color="auto"/>
        <w:left w:val="none" w:sz="0" w:space="0" w:color="auto"/>
        <w:bottom w:val="none" w:sz="0" w:space="0" w:color="auto"/>
        <w:right w:val="none" w:sz="0" w:space="0" w:color="auto"/>
      </w:divBdr>
    </w:div>
    <w:div w:id="446043914">
      <w:bodyDiv w:val="1"/>
      <w:marLeft w:val="0"/>
      <w:marRight w:val="0"/>
      <w:marTop w:val="0"/>
      <w:marBottom w:val="0"/>
      <w:divBdr>
        <w:top w:val="none" w:sz="0" w:space="0" w:color="auto"/>
        <w:left w:val="none" w:sz="0" w:space="0" w:color="auto"/>
        <w:bottom w:val="none" w:sz="0" w:space="0" w:color="auto"/>
        <w:right w:val="none" w:sz="0" w:space="0" w:color="auto"/>
      </w:divBdr>
    </w:div>
    <w:div w:id="447312925">
      <w:bodyDiv w:val="1"/>
      <w:marLeft w:val="0"/>
      <w:marRight w:val="0"/>
      <w:marTop w:val="0"/>
      <w:marBottom w:val="0"/>
      <w:divBdr>
        <w:top w:val="none" w:sz="0" w:space="0" w:color="auto"/>
        <w:left w:val="none" w:sz="0" w:space="0" w:color="auto"/>
        <w:bottom w:val="none" w:sz="0" w:space="0" w:color="auto"/>
        <w:right w:val="none" w:sz="0" w:space="0" w:color="auto"/>
      </w:divBdr>
    </w:div>
    <w:div w:id="466167389">
      <w:bodyDiv w:val="1"/>
      <w:marLeft w:val="0"/>
      <w:marRight w:val="0"/>
      <w:marTop w:val="0"/>
      <w:marBottom w:val="0"/>
      <w:divBdr>
        <w:top w:val="none" w:sz="0" w:space="0" w:color="auto"/>
        <w:left w:val="none" w:sz="0" w:space="0" w:color="auto"/>
        <w:bottom w:val="none" w:sz="0" w:space="0" w:color="auto"/>
        <w:right w:val="none" w:sz="0" w:space="0" w:color="auto"/>
      </w:divBdr>
    </w:div>
    <w:div w:id="469786264">
      <w:bodyDiv w:val="1"/>
      <w:marLeft w:val="0"/>
      <w:marRight w:val="0"/>
      <w:marTop w:val="0"/>
      <w:marBottom w:val="0"/>
      <w:divBdr>
        <w:top w:val="none" w:sz="0" w:space="0" w:color="auto"/>
        <w:left w:val="none" w:sz="0" w:space="0" w:color="auto"/>
        <w:bottom w:val="none" w:sz="0" w:space="0" w:color="auto"/>
        <w:right w:val="none" w:sz="0" w:space="0" w:color="auto"/>
      </w:divBdr>
    </w:div>
    <w:div w:id="525213267">
      <w:bodyDiv w:val="1"/>
      <w:marLeft w:val="0"/>
      <w:marRight w:val="0"/>
      <w:marTop w:val="0"/>
      <w:marBottom w:val="0"/>
      <w:divBdr>
        <w:top w:val="none" w:sz="0" w:space="0" w:color="auto"/>
        <w:left w:val="none" w:sz="0" w:space="0" w:color="auto"/>
        <w:bottom w:val="none" w:sz="0" w:space="0" w:color="auto"/>
        <w:right w:val="none" w:sz="0" w:space="0" w:color="auto"/>
      </w:divBdr>
    </w:div>
    <w:div w:id="567500659">
      <w:bodyDiv w:val="1"/>
      <w:marLeft w:val="0"/>
      <w:marRight w:val="0"/>
      <w:marTop w:val="0"/>
      <w:marBottom w:val="0"/>
      <w:divBdr>
        <w:top w:val="none" w:sz="0" w:space="0" w:color="auto"/>
        <w:left w:val="none" w:sz="0" w:space="0" w:color="auto"/>
        <w:bottom w:val="none" w:sz="0" w:space="0" w:color="auto"/>
        <w:right w:val="none" w:sz="0" w:space="0" w:color="auto"/>
      </w:divBdr>
    </w:div>
    <w:div w:id="574245966">
      <w:bodyDiv w:val="1"/>
      <w:marLeft w:val="0"/>
      <w:marRight w:val="0"/>
      <w:marTop w:val="0"/>
      <w:marBottom w:val="0"/>
      <w:divBdr>
        <w:top w:val="none" w:sz="0" w:space="0" w:color="auto"/>
        <w:left w:val="none" w:sz="0" w:space="0" w:color="auto"/>
        <w:bottom w:val="none" w:sz="0" w:space="0" w:color="auto"/>
        <w:right w:val="none" w:sz="0" w:space="0" w:color="auto"/>
      </w:divBdr>
    </w:div>
    <w:div w:id="585649695">
      <w:bodyDiv w:val="1"/>
      <w:marLeft w:val="0"/>
      <w:marRight w:val="0"/>
      <w:marTop w:val="0"/>
      <w:marBottom w:val="0"/>
      <w:divBdr>
        <w:top w:val="none" w:sz="0" w:space="0" w:color="auto"/>
        <w:left w:val="none" w:sz="0" w:space="0" w:color="auto"/>
        <w:bottom w:val="none" w:sz="0" w:space="0" w:color="auto"/>
        <w:right w:val="none" w:sz="0" w:space="0" w:color="auto"/>
      </w:divBdr>
    </w:div>
    <w:div w:id="648939811">
      <w:bodyDiv w:val="1"/>
      <w:marLeft w:val="0"/>
      <w:marRight w:val="0"/>
      <w:marTop w:val="0"/>
      <w:marBottom w:val="0"/>
      <w:divBdr>
        <w:top w:val="none" w:sz="0" w:space="0" w:color="auto"/>
        <w:left w:val="none" w:sz="0" w:space="0" w:color="auto"/>
        <w:bottom w:val="none" w:sz="0" w:space="0" w:color="auto"/>
        <w:right w:val="none" w:sz="0" w:space="0" w:color="auto"/>
      </w:divBdr>
    </w:div>
    <w:div w:id="659770377">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25104744">
      <w:bodyDiv w:val="1"/>
      <w:marLeft w:val="0"/>
      <w:marRight w:val="0"/>
      <w:marTop w:val="0"/>
      <w:marBottom w:val="0"/>
      <w:divBdr>
        <w:top w:val="none" w:sz="0" w:space="0" w:color="auto"/>
        <w:left w:val="none" w:sz="0" w:space="0" w:color="auto"/>
        <w:bottom w:val="none" w:sz="0" w:space="0" w:color="auto"/>
        <w:right w:val="none" w:sz="0" w:space="0" w:color="auto"/>
      </w:divBdr>
    </w:div>
    <w:div w:id="745148330">
      <w:bodyDiv w:val="1"/>
      <w:marLeft w:val="0"/>
      <w:marRight w:val="0"/>
      <w:marTop w:val="0"/>
      <w:marBottom w:val="0"/>
      <w:divBdr>
        <w:top w:val="none" w:sz="0" w:space="0" w:color="auto"/>
        <w:left w:val="none" w:sz="0" w:space="0" w:color="auto"/>
        <w:bottom w:val="none" w:sz="0" w:space="0" w:color="auto"/>
        <w:right w:val="none" w:sz="0" w:space="0" w:color="auto"/>
      </w:divBdr>
    </w:div>
    <w:div w:id="761797224">
      <w:bodyDiv w:val="1"/>
      <w:marLeft w:val="0"/>
      <w:marRight w:val="0"/>
      <w:marTop w:val="0"/>
      <w:marBottom w:val="0"/>
      <w:divBdr>
        <w:top w:val="none" w:sz="0" w:space="0" w:color="auto"/>
        <w:left w:val="none" w:sz="0" w:space="0" w:color="auto"/>
        <w:bottom w:val="none" w:sz="0" w:space="0" w:color="auto"/>
        <w:right w:val="none" w:sz="0" w:space="0" w:color="auto"/>
      </w:divBdr>
    </w:div>
    <w:div w:id="771436251">
      <w:bodyDiv w:val="1"/>
      <w:marLeft w:val="0"/>
      <w:marRight w:val="0"/>
      <w:marTop w:val="0"/>
      <w:marBottom w:val="0"/>
      <w:divBdr>
        <w:top w:val="none" w:sz="0" w:space="0" w:color="auto"/>
        <w:left w:val="none" w:sz="0" w:space="0" w:color="auto"/>
        <w:bottom w:val="none" w:sz="0" w:space="0" w:color="auto"/>
        <w:right w:val="none" w:sz="0" w:space="0" w:color="auto"/>
      </w:divBdr>
    </w:div>
    <w:div w:id="771509976">
      <w:bodyDiv w:val="1"/>
      <w:marLeft w:val="0"/>
      <w:marRight w:val="0"/>
      <w:marTop w:val="0"/>
      <w:marBottom w:val="0"/>
      <w:divBdr>
        <w:top w:val="none" w:sz="0" w:space="0" w:color="auto"/>
        <w:left w:val="none" w:sz="0" w:space="0" w:color="auto"/>
        <w:bottom w:val="none" w:sz="0" w:space="0" w:color="auto"/>
        <w:right w:val="none" w:sz="0" w:space="0" w:color="auto"/>
      </w:divBdr>
      <w:divsChild>
        <w:div w:id="780490741">
          <w:marLeft w:val="0"/>
          <w:marRight w:val="0"/>
          <w:marTop w:val="0"/>
          <w:marBottom w:val="0"/>
          <w:divBdr>
            <w:top w:val="none" w:sz="0" w:space="0" w:color="auto"/>
            <w:left w:val="none" w:sz="0" w:space="0" w:color="auto"/>
            <w:bottom w:val="none" w:sz="0" w:space="0" w:color="auto"/>
            <w:right w:val="none" w:sz="0" w:space="0" w:color="auto"/>
          </w:divBdr>
        </w:div>
      </w:divsChild>
    </w:div>
    <w:div w:id="838883216">
      <w:bodyDiv w:val="1"/>
      <w:marLeft w:val="0"/>
      <w:marRight w:val="0"/>
      <w:marTop w:val="0"/>
      <w:marBottom w:val="0"/>
      <w:divBdr>
        <w:top w:val="none" w:sz="0" w:space="0" w:color="auto"/>
        <w:left w:val="none" w:sz="0" w:space="0" w:color="auto"/>
        <w:bottom w:val="none" w:sz="0" w:space="0" w:color="auto"/>
        <w:right w:val="none" w:sz="0" w:space="0" w:color="auto"/>
      </w:divBdr>
    </w:div>
    <w:div w:id="896547923">
      <w:bodyDiv w:val="1"/>
      <w:marLeft w:val="0"/>
      <w:marRight w:val="0"/>
      <w:marTop w:val="0"/>
      <w:marBottom w:val="0"/>
      <w:divBdr>
        <w:top w:val="none" w:sz="0" w:space="0" w:color="auto"/>
        <w:left w:val="none" w:sz="0" w:space="0" w:color="auto"/>
        <w:bottom w:val="none" w:sz="0" w:space="0" w:color="auto"/>
        <w:right w:val="none" w:sz="0" w:space="0" w:color="auto"/>
      </w:divBdr>
    </w:div>
    <w:div w:id="925453264">
      <w:bodyDiv w:val="1"/>
      <w:marLeft w:val="0"/>
      <w:marRight w:val="0"/>
      <w:marTop w:val="0"/>
      <w:marBottom w:val="0"/>
      <w:divBdr>
        <w:top w:val="none" w:sz="0" w:space="0" w:color="auto"/>
        <w:left w:val="none" w:sz="0" w:space="0" w:color="auto"/>
        <w:bottom w:val="none" w:sz="0" w:space="0" w:color="auto"/>
        <w:right w:val="none" w:sz="0" w:space="0" w:color="auto"/>
      </w:divBdr>
    </w:div>
    <w:div w:id="950865342">
      <w:bodyDiv w:val="1"/>
      <w:marLeft w:val="0"/>
      <w:marRight w:val="0"/>
      <w:marTop w:val="0"/>
      <w:marBottom w:val="0"/>
      <w:divBdr>
        <w:top w:val="none" w:sz="0" w:space="0" w:color="auto"/>
        <w:left w:val="none" w:sz="0" w:space="0" w:color="auto"/>
        <w:bottom w:val="none" w:sz="0" w:space="0" w:color="auto"/>
        <w:right w:val="none" w:sz="0" w:space="0" w:color="auto"/>
      </w:divBdr>
    </w:div>
    <w:div w:id="99943120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1223317">
      <w:bodyDiv w:val="1"/>
      <w:marLeft w:val="0"/>
      <w:marRight w:val="0"/>
      <w:marTop w:val="0"/>
      <w:marBottom w:val="0"/>
      <w:divBdr>
        <w:top w:val="none" w:sz="0" w:space="0" w:color="auto"/>
        <w:left w:val="none" w:sz="0" w:space="0" w:color="auto"/>
        <w:bottom w:val="none" w:sz="0" w:space="0" w:color="auto"/>
        <w:right w:val="none" w:sz="0" w:space="0" w:color="auto"/>
      </w:divBdr>
      <w:divsChild>
        <w:div w:id="1241990103">
          <w:marLeft w:val="0"/>
          <w:marRight w:val="0"/>
          <w:marTop w:val="0"/>
          <w:marBottom w:val="0"/>
          <w:divBdr>
            <w:top w:val="none" w:sz="0" w:space="0" w:color="auto"/>
            <w:left w:val="none" w:sz="0" w:space="0" w:color="auto"/>
            <w:bottom w:val="none" w:sz="0" w:space="0" w:color="auto"/>
            <w:right w:val="none" w:sz="0" w:space="0" w:color="auto"/>
          </w:divBdr>
        </w:div>
      </w:divsChild>
    </w:div>
    <w:div w:id="1035539789">
      <w:bodyDiv w:val="1"/>
      <w:marLeft w:val="0"/>
      <w:marRight w:val="0"/>
      <w:marTop w:val="0"/>
      <w:marBottom w:val="0"/>
      <w:divBdr>
        <w:top w:val="none" w:sz="0" w:space="0" w:color="auto"/>
        <w:left w:val="none" w:sz="0" w:space="0" w:color="auto"/>
        <w:bottom w:val="none" w:sz="0" w:space="0" w:color="auto"/>
        <w:right w:val="none" w:sz="0" w:space="0" w:color="auto"/>
      </w:divBdr>
    </w:div>
    <w:div w:id="1057053026">
      <w:bodyDiv w:val="1"/>
      <w:marLeft w:val="0"/>
      <w:marRight w:val="0"/>
      <w:marTop w:val="0"/>
      <w:marBottom w:val="0"/>
      <w:divBdr>
        <w:top w:val="none" w:sz="0" w:space="0" w:color="auto"/>
        <w:left w:val="none" w:sz="0" w:space="0" w:color="auto"/>
        <w:bottom w:val="none" w:sz="0" w:space="0" w:color="auto"/>
        <w:right w:val="none" w:sz="0" w:space="0" w:color="auto"/>
      </w:divBdr>
      <w:divsChild>
        <w:div w:id="1708868823">
          <w:marLeft w:val="0"/>
          <w:marRight w:val="0"/>
          <w:marTop w:val="0"/>
          <w:marBottom w:val="0"/>
          <w:divBdr>
            <w:top w:val="none" w:sz="0" w:space="0" w:color="auto"/>
            <w:left w:val="none" w:sz="0" w:space="0" w:color="auto"/>
            <w:bottom w:val="none" w:sz="0" w:space="0" w:color="auto"/>
            <w:right w:val="none" w:sz="0" w:space="0" w:color="auto"/>
          </w:divBdr>
        </w:div>
      </w:divsChild>
    </w:div>
    <w:div w:id="1081412059">
      <w:bodyDiv w:val="1"/>
      <w:marLeft w:val="0"/>
      <w:marRight w:val="0"/>
      <w:marTop w:val="0"/>
      <w:marBottom w:val="0"/>
      <w:divBdr>
        <w:top w:val="none" w:sz="0" w:space="0" w:color="auto"/>
        <w:left w:val="none" w:sz="0" w:space="0" w:color="auto"/>
        <w:bottom w:val="none" w:sz="0" w:space="0" w:color="auto"/>
        <w:right w:val="none" w:sz="0" w:space="0" w:color="auto"/>
      </w:divBdr>
    </w:div>
    <w:div w:id="1114785157">
      <w:bodyDiv w:val="1"/>
      <w:marLeft w:val="0"/>
      <w:marRight w:val="0"/>
      <w:marTop w:val="0"/>
      <w:marBottom w:val="0"/>
      <w:divBdr>
        <w:top w:val="none" w:sz="0" w:space="0" w:color="auto"/>
        <w:left w:val="none" w:sz="0" w:space="0" w:color="auto"/>
        <w:bottom w:val="none" w:sz="0" w:space="0" w:color="auto"/>
        <w:right w:val="none" w:sz="0" w:space="0" w:color="auto"/>
      </w:divBdr>
      <w:divsChild>
        <w:div w:id="730617993">
          <w:marLeft w:val="0"/>
          <w:marRight w:val="0"/>
          <w:marTop w:val="0"/>
          <w:marBottom w:val="0"/>
          <w:divBdr>
            <w:top w:val="none" w:sz="0" w:space="0" w:color="auto"/>
            <w:left w:val="none" w:sz="0" w:space="0" w:color="auto"/>
            <w:bottom w:val="single" w:sz="6" w:space="6" w:color="F6F6F6"/>
            <w:right w:val="none" w:sz="0" w:space="0" w:color="auto"/>
          </w:divBdr>
          <w:divsChild>
            <w:div w:id="1626698301">
              <w:marLeft w:val="0"/>
              <w:marRight w:val="0"/>
              <w:marTop w:val="0"/>
              <w:marBottom w:val="0"/>
              <w:divBdr>
                <w:top w:val="none" w:sz="0" w:space="0" w:color="auto"/>
                <w:left w:val="none" w:sz="0" w:space="0" w:color="auto"/>
                <w:bottom w:val="none" w:sz="0" w:space="0" w:color="auto"/>
                <w:right w:val="none" w:sz="0" w:space="0" w:color="auto"/>
              </w:divBdr>
            </w:div>
          </w:divsChild>
        </w:div>
        <w:div w:id="1259362816">
          <w:marLeft w:val="0"/>
          <w:marRight w:val="0"/>
          <w:marTop w:val="0"/>
          <w:marBottom w:val="0"/>
          <w:divBdr>
            <w:top w:val="none" w:sz="0" w:space="0" w:color="auto"/>
            <w:left w:val="none" w:sz="0" w:space="0" w:color="auto"/>
            <w:bottom w:val="none" w:sz="0" w:space="0" w:color="auto"/>
            <w:right w:val="none" w:sz="0" w:space="0" w:color="auto"/>
          </w:divBdr>
          <w:divsChild>
            <w:div w:id="843976293">
              <w:marLeft w:val="0"/>
              <w:marRight w:val="0"/>
              <w:marTop w:val="0"/>
              <w:marBottom w:val="0"/>
              <w:divBdr>
                <w:top w:val="none" w:sz="0" w:space="0" w:color="auto"/>
                <w:left w:val="none" w:sz="0" w:space="0" w:color="auto"/>
                <w:bottom w:val="none" w:sz="0" w:space="0" w:color="auto"/>
                <w:right w:val="none" w:sz="0" w:space="0" w:color="auto"/>
              </w:divBdr>
              <w:divsChild>
                <w:div w:id="28254436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6394656">
      <w:bodyDiv w:val="1"/>
      <w:marLeft w:val="0"/>
      <w:marRight w:val="0"/>
      <w:marTop w:val="0"/>
      <w:marBottom w:val="0"/>
      <w:divBdr>
        <w:top w:val="none" w:sz="0" w:space="0" w:color="auto"/>
        <w:left w:val="none" w:sz="0" w:space="0" w:color="auto"/>
        <w:bottom w:val="none" w:sz="0" w:space="0" w:color="auto"/>
        <w:right w:val="none" w:sz="0" w:space="0" w:color="auto"/>
      </w:divBdr>
      <w:divsChild>
        <w:div w:id="2131430946">
          <w:marLeft w:val="0"/>
          <w:marRight w:val="0"/>
          <w:marTop w:val="0"/>
          <w:marBottom w:val="0"/>
          <w:divBdr>
            <w:top w:val="none" w:sz="0" w:space="0" w:color="auto"/>
            <w:left w:val="none" w:sz="0" w:space="0" w:color="auto"/>
            <w:bottom w:val="none" w:sz="0" w:space="0" w:color="auto"/>
            <w:right w:val="none" w:sz="0" w:space="0" w:color="auto"/>
          </w:divBdr>
        </w:div>
      </w:divsChild>
    </w:div>
    <w:div w:id="1182355218">
      <w:bodyDiv w:val="1"/>
      <w:marLeft w:val="0"/>
      <w:marRight w:val="0"/>
      <w:marTop w:val="0"/>
      <w:marBottom w:val="0"/>
      <w:divBdr>
        <w:top w:val="none" w:sz="0" w:space="0" w:color="auto"/>
        <w:left w:val="none" w:sz="0" w:space="0" w:color="auto"/>
        <w:bottom w:val="none" w:sz="0" w:space="0" w:color="auto"/>
        <w:right w:val="none" w:sz="0" w:space="0" w:color="auto"/>
      </w:divBdr>
    </w:div>
    <w:div w:id="1190410721">
      <w:bodyDiv w:val="1"/>
      <w:marLeft w:val="0"/>
      <w:marRight w:val="0"/>
      <w:marTop w:val="0"/>
      <w:marBottom w:val="0"/>
      <w:divBdr>
        <w:top w:val="none" w:sz="0" w:space="0" w:color="auto"/>
        <w:left w:val="none" w:sz="0" w:space="0" w:color="auto"/>
        <w:bottom w:val="none" w:sz="0" w:space="0" w:color="auto"/>
        <w:right w:val="none" w:sz="0" w:space="0" w:color="auto"/>
      </w:divBdr>
    </w:div>
    <w:div w:id="1214662593">
      <w:bodyDiv w:val="1"/>
      <w:marLeft w:val="0"/>
      <w:marRight w:val="0"/>
      <w:marTop w:val="0"/>
      <w:marBottom w:val="0"/>
      <w:divBdr>
        <w:top w:val="none" w:sz="0" w:space="0" w:color="auto"/>
        <w:left w:val="none" w:sz="0" w:space="0" w:color="auto"/>
        <w:bottom w:val="none" w:sz="0" w:space="0" w:color="auto"/>
        <w:right w:val="none" w:sz="0" w:space="0" w:color="auto"/>
      </w:divBdr>
      <w:divsChild>
        <w:div w:id="1786970540">
          <w:marLeft w:val="0"/>
          <w:marRight w:val="0"/>
          <w:marTop w:val="0"/>
          <w:marBottom w:val="0"/>
          <w:divBdr>
            <w:top w:val="none" w:sz="0" w:space="0" w:color="auto"/>
            <w:left w:val="none" w:sz="0" w:space="0" w:color="auto"/>
            <w:bottom w:val="none" w:sz="0" w:space="0" w:color="auto"/>
            <w:right w:val="none" w:sz="0" w:space="0" w:color="auto"/>
          </w:divBdr>
        </w:div>
      </w:divsChild>
    </w:div>
    <w:div w:id="1243682665">
      <w:bodyDiv w:val="1"/>
      <w:marLeft w:val="0"/>
      <w:marRight w:val="0"/>
      <w:marTop w:val="0"/>
      <w:marBottom w:val="0"/>
      <w:divBdr>
        <w:top w:val="none" w:sz="0" w:space="0" w:color="auto"/>
        <w:left w:val="none" w:sz="0" w:space="0" w:color="auto"/>
        <w:bottom w:val="none" w:sz="0" w:space="0" w:color="auto"/>
        <w:right w:val="none" w:sz="0" w:space="0" w:color="auto"/>
      </w:divBdr>
      <w:divsChild>
        <w:div w:id="1888488031">
          <w:marLeft w:val="0"/>
          <w:marRight w:val="0"/>
          <w:marTop w:val="0"/>
          <w:marBottom w:val="0"/>
          <w:divBdr>
            <w:top w:val="none" w:sz="0" w:space="0" w:color="auto"/>
            <w:left w:val="none" w:sz="0" w:space="0" w:color="auto"/>
            <w:bottom w:val="single" w:sz="6" w:space="6" w:color="F6F6F6"/>
            <w:right w:val="none" w:sz="0" w:space="0" w:color="auto"/>
          </w:divBdr>
          <w:divsChild>
            <w:div w:id="1950550893">
              <w:marLeft w:val="0"/>
              <w:marRight w:val="0"/>
              <w:marTop w:val="0"/>
              <w:marBottom w:val="0"/>
              <w:divBdr>
                <w:top w:val="none" w:sz="0" w:space="0" w:color="auto"/>
                <w:left w:val="none" w:sz="0" w:space="0" w:color="auto"/>
                <w:bottom w:val="none" w:sz="0" w:space="0" w:color="auto"/>
                <w:right w:val="none" w:sz="0" w:space="0" w:color="auto"/>
              </w:divBdr>
            </w:div>
          </w:divsChild>
        </w:div>
        <w:div w:id="303969969">
          <w:marLeft w:val="0"/>
          <w:marRight w:val="0"/>
          <w:marTop w:val="0"/>
          <w:marBottom w:val="0"/>
          <w:divBdr>
            <w:top w:val="none" w:sz="0" w:space="0" w:color="auto"/>
            <w:left w:val="none" w:sz="0" w:space="0" w:color="auto"/>
            <w:bottom w:val="none" w:sz="0" w:space="0" w:color="auto"/>
            <w:right w:val="none" w:sz="0" w:space="0" w:color="auto"/>
          </w:divBdr>
          <w:divsChild>
            <w:div w:id="333609442">
              <w:marLeft w:val="0"/>
              <w:marRight w:val="0"/>
              <w:marTop w:val="0"/>
              <w:marBottom w:val="0"/>
              <w:divBdr>
                <w:top w:val="none" w:sz="0" w:space="0" w:color="auto"/>
                <w:left w:val="none" w:sz="0" w:space="0" w:color="auto"/>
                <w:bottom w:val="none" w:sz="0" w:space="0" w:color="auto"/>
                <w:right w:val="none" w:sz="0" w:space="0" w:color="auto"/>
              </w:divBdr>
              <w:divsChild>
                <w:div w:id="1907493325">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244870667">
      <w:bodyDiv w:val="1"/>
      <w:marLeft w:val="0"/>
      <w:marRight w:val="0"/>
      <w:marTop w:val="0"/>
      <w:marBottom w:val="0"/>
      <w:divBdr>
        <w:top w:val="none" w:sz="0" w:space="0" w:color="auto"/>
        <w:left w:val="none" w:sz="0" w:space="0" w:color="auto"/>
        <w:bottom w:val="none" w:sz="0" w:space="0" w:color="auto"/>
        <w:right w:val="none" w:sz="0" w:space="0" w:color="auto"/>
      </w:divBdr>
    </w:div>
    <w:div w:id="1254508245">
      <w:bodyDiv w:val="1"/>
      <w:marLeft w:val="0"/>
      <w:marRight w:val="0"/>
      <w:marTop w:val="0"/>
      <w:marBottom w:val="0"/>
      <w:divBdr>
        <w:top w:val="none" w:sz="0" w:space="0" w:color="auto"/>
        <w:left w:val="none" w:sz="0" w:space="0" w:color="auto"/>
        <w:bottom w:val="none" w:sz="0" w:space="0" w:color="auto"/>
        <w:right w:val="none" w:sz="0" w:space="0" w:color="auto"/>
      </w:divBdr>
    </w:div>
    <w:div w:id="1282805238">
      <w:bodyDiv w:val="1"/>
      <w:marLeft w:val="0"/>
      <w:marRight w:val="0"/>
      <w:marTop w:val="0"/>
      <w:marBottom w:val="0"/>
      <w:divBdr>
        <w:top w:val="none" w:sz="0" w:space="0" w:color="auto"/>
        <w:left w:val="none" w:sz="0" w:space="0" w:color="auto"/>
        <w:bottom w:val="none" w:sz="0" w:space="0" w:color="auto"/>
        <w:right w:val="none" w:sz="0" w:space="0" w:color="auto"/>
      </w:divBdr>
    </w:div>
    <w:div w:id="1308431711">
      <w:bodyDiv w:val="1"/>
      <w:marLeft w:val="0"/>
      <w:marRight w:val="0"/>
      <w:marTop w:val="0"/>
      <w:marBottom w:val="0"/>
      <w:divBdr>
        <w:top w:val="none" w:sz="0" w:space="0" w:color="auto"/>
        <w:left w:val="none" w:sz="0" w:space="0" w:color="auto"/>
        <w:bottom w:val="none" w:sz="0" w:space="0" w:color="auto"/>
        <w:right w:val="none" w:sz="0" w:space="0" w:color="auto"/>
      </w:divBdr>
    </w:div>
    <w:div w:id="1377972680">
      <w:bodyDiv w:val="1"/>
      <w:marLeft w:val="0"/>
      <w:marRight w:val="0"/>
      <w:marTop w:val="0"/>
      <w:marBottom w:val="0"/>
      <w:divBdr>
        <w:top w:val="none" w:sz="0" w:space="0" w:color="auto"/>
        <w:left w:val="none" w:sz="0" w:space="0" w:color="auto"/>
        <w:bottom w:val="none" w:sz="0" w:space="0" w:color="auto"/>
        <w:right w:val="none" w:sz="0" w:space="0" w:color="auto"/>
      </w:divBdr>
    </w:div>
    <w:div w:id="1399016083">
      <w:bodyDiv w:val="1"/>
      <w:marLeft w:val="0"/>
      <w:marRight w:val="0"/>
      <w:marTop w:val="0"/>
      <w:marBottom w:val="0"/>
      <w:divBdr>
        <w:top w:val="none" w:sz="0" w:space="0" w:color="auto"/>
        <w:left w:val="none" w:sz="0" w:space="0" w:color="auto"/>
        <w:bottom w:val="none" w:sz="0" w:space="0" w:color="auto"/>
        <w:right w:val="none" w:sz="0" w:space="0" w:color="auto"/>
      </w:divBdr>
      <w:divsChild>
        <w:div w:id="1991521115">
          <w:marLeft w:val="0"/>
          <w:marRight w:val="0"/>
          <w:marTop w:val="0"/>
          <w:marBottom w:val="0"/>
          <w:divBdr>
            <w:top w:val="none" w:sz="0" w:space="0" w:color="auto"/>
            <w:left w:val="none" w:sz="0" w:space="0" w:color="auto"/>
            <w:bottom w:val="none" w:sz="0" w:space="0" w:color="auto"/>
            <w:right w:val="none" w:sz="0" w:space="0" w:color="auto"/>
          </w:divBdr>
        </w:div>
      </w:divsChild>
    </w:div>
    <w:div w:id="1421371064">
      <w:bodyDiv w:val="1"/>
      <w:marLeft w:val="0"/>
      <w:marRight w:val="0"/>
      <w:marTop w:val="0"/>
      <w:marBottom w:val="0"/>
      <w:divBdr>
        <w:top w:val="none" w:sz="0" w:space="0" w:color="auto"/>
        <w:left w:val="none" w:sz="0" w:space="0" w:color="auto"/>
        <w:bottom w:val="none" w:sz="0" w:space="0" w:color="auto"/>
        <w:right w:val="none" w:sz="0" w:space="0" w:color="auto"/>
      </w:divBdr>
    </w:div>
    <w:div w:id="1436558765">
      <w:bodyDiv w:val="1"/>
      <w:marLeft w:val="0"/>
      <w:marRight w:val="0"/>
      <w:marTop w:val="0"/>
      <w:marBottom w:val="0"/>
      <w:divBdr>
        <w:top w:val="none" w:sz="0" w:space="0" w:color="auto"/>
        <w:left w:val="none" w:sz="0" w:space="0" w:color="auto"/>
        <w:bottom w:val="none" w:sz="0" w:space="0" w:color="auto"/>
        <w:right w:val="none" w:sz="0" w:space="0" w:color="auto"/>
      </w:divBdr>
    </w:div>
    <w:div w:id="1437599391">
      <w:bodyDiv w:val="1"/>
      <w:marLeft w:val="0"/>
      <w:marRight w:val="0"/>
      <w:marTop w:val="0"/>
      <w:marBottom w:val="0"/>
      <w:divBdr>
        <w:top w:val="none" w:sz="0" w:space="0" w:color="auto"/>
        <w:left w:val="none" w:sz="0" w:space="0" w:color="auto"/>
        <w:bottom w:val="none" w:sz="0" w:space="0" w:color="auto"/>
        <w:right w:val="none" w:sz="0" w:space="0" w:color="auto"/>
      </w:divBdr>
    </w:div>
    <w:div w:id="1510951764">
      <w:bodyDiv w:val="1"/>
      <w:marLeft w:val="0"/>
      <w:marRight w:val="0"/>
      <w:marTop w:val="0"/>
      <w:marBottom w:val="0"/>
      <w:divBdr>
        <w:top w:val="none" w:sz="0" w:space="0" w:color="auto"/>
        <w:left w:val="none" w:sz="0" w:space="0" w:color="auto"/>
        <w:bottom w:val="none" w:sz="0" w:space="0" w:color="auto"/>
        <w:right w:val="none" w:sz="0" w:space="0" w:color="auto"/>
      </w:divBdr>
    </w:div>
    <w:div w:id="1520311228">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37737534">
      <w:bodyDiv w:val="1"/>
      <w:marLeft w:val="0"/>
      <w:marRight w:val="0"/>
      <w:marTop w:val="0"/>
      <w:marBottom w:val="0"/>
      <w:divBdr>
        <w:top w:val="none" w:sz="0" w:space="0" w:color="auto"/>
        <w:left w:val="none" w:sz="0" w:space="0" w:color="auto"/>
        <w:bottom w:val="none" w:sz="0" w:space="0" w:color="auto"/>
        <w:right w:val="none" w:sz="0" w:space="0" w:color="auto"/>
      </w:divBdr>
    </w:div>
    <w:div w:id="1542593728">
      <w:bodyDiv w:val="1"/>
      <w:marLeft w:val="0"/>
      <w:marRight w:val="0"/>
      <w:marTop w:val="0"/>
      <w:marBottom w:val="0"/>
      <w:divBdr>
        <w:top w:val="none" w:sz="0" w:space="0" w:color="auto"/>
        <w:left w:val="none" w:sz="0" w:space="0" w:color="auto"/>
        <w:bottom w:val="none" w:sz="0" w:space="0" w:color="auto"/>
        <w:right w:val="none" w:sz="0" w:space="0" w:color="auto"/>
      </w:divBdr>
    </w:div>
    <w:div w:id="1614168541">
      <w:bodyDiv w:val="1"/>
      <w:marLeft w:val="0"/>
      <w:marRight w:val="0"/>
      <w:marTop w:val="0"/>
      <w:marBottom w:val="0"/>
      <w:divBdr>
        <w:top w:val="none" w:sz="0" w:space="0" w:color="auto"/>
        <w:left w:val="none" w:sz="0" w:space="0" w:color="auto"/>
        <w:bottom w:val="none" w:sz="0" w:space="0" w:color="auto"/>
        <w:right w:val="none" w:sz="0" w:space="0" w:color="auto"/>
      </w:divBdr>
      <w:divsChild>
        <w:div w:id="1479885772">
          <w:marLeft w:val="0"/>
          <w:marRight w:val="0"/>
          <w:marTop w:val="0"/>
          <w:marBottom w:val="0"/>
          <w:divBdr>
            <w:top w:val="none" w:sz="0" w:space="0" w:color="auto"/>
            <w:left w:val="none" w:sz="0" w:space="0" w:color="auto"/>
            <w:bottom w:val="none" w:sz="0" w:space="0" w:color="auto"/>
            <w:right w:val="none" w:sz="0" w:space="0" w:color="auto"/>
          </w:divBdr>
        </w:div>
      </w:divsChild>
    </w:div>
    <w:div w:id="1615599822">
      <w:bodyDiv w:val="1"/>
      <w:marLeft w:val="0"/>
      <w:marRight w:val="0"/>
      <w:marTop w:val="0"/>
      <w:marBottom w:val="0"/>
      <w:divBdr>
        <w:top w:val="none" w:sz="0" w:space="0" w:color="auto"/>
        <w:left w:val="none" w:sz="0" w:space="0" w:color="auto"/>
        <w:bottom w:val="none" w:sz="0" w:space="0" w:color="auto"/>
        <w:right w:val="none" w:sz="0" w:space="0" w:color="auto"/>
      </w:divBdr>
    </w:div>
    <w:div w:id="1630358893">
      <w:bodyDiv w:val="1"/>
      <w:marLeft w:val="0"/>
      <w:marRight w:val="0"/>
      <w:marTop w:val="0"/>
      <w:marBottom w:val="0"/>
      <w:divBdr>
        <w:top w:val="none" w:sz="0" w:space="0" w:color="auto"/>
        <w:left w:val="none" w:sz="0" w:space="0" w:color="auto"/>
        <w:bottom w:val="none" w:sz="0" w:space="0" w:color="auto"/>
        <w:right w:val="none" w:sz="0" w:space="0" w:color="auto"/>
      </w:divBdr>
    </w:div>
    <w:div w:id="1650209106">
      <w:bodyDiv w:val="1"/>
      <w:marLeft w:val="0"/>
      <w:marRight w:val="0"/>
      <w:marTop w:val="0"/>
      <w:marBottom w:val="0"/>
      <w:divBdr>
        <w:top w:val="none" w:sz="0" w:space="0" w:color="auto"/>
        <w:left w:val="none" w:sz="0" w:space="0" w:color="auto"/>
        <w:bottom w:val="none" w:sz="0" w:space="0" w:color="auto"/>
        <w:right w:val="none" w:sz="0" w:space="0" w:color="auto"/>
      </w:divBdr>
    </w:div>
    <w:div w:id="1699545394">
      <w:bodyDiv w:val="1"/>
      <w:marLeft w:val="0"/>
      <w:marRight w:val="0"/>
      <w:marTop w:val="0"/>
      <w:marBottom w:val="0"/>
      <w:divBdr>
        <w:top w:val="none" w:sz="0" w:space="0" w:color="auto"/>
        <w:left w:val="none" w:sz="0" w:space="0" w:color="auto"/>
        <w:bottom w:val="none" w:sz="0" w:space="0" w:color="auto"/>
        <w:right w:val="none" w:sz="0" w:space="0" w:color="auto"/>
      </w:divBdr>
    </w:div>
    <w:div w:id="1723753030">
      <w:bodyDiv w:val="1"/>
      <w:marLeft w:val="0"/>
      <w:marRight w:val="0"/>
      <w:marTop w:val="0"/>
      <w:marBottom w:val="0"/>
      <w:divBdr>
        <w:top w:val="none" w:sz="0" w:space="0" w:color="auto"/>
        <w:left w:val="none" w:sz="0" w:space="0" w:color="auto"/>
        <w:bottom w:val="none" w:sz="0" w:space="0" w:color="auto"/>
        <w:right w:val="none" w:sz="0" w:space="0" w:color="auto"/>
      </w:divBdr>
    </w:div>
    <w:div w:id="1735201209">
      <w:bodyDiv w:val="1"/>
      <w:marLeft w:val="0"/>
      <w:marRight w:val="0"/>
      <w:marTop w:val="0"/>
      <w:marBottom w:val="0"/>
      <w:divBdr>
        <w:top w:val="none" w:sz="0" w:space="0" w:color="auto"/>
        <w:left w:val="none" w:sz="0" w:space="0" w:color="auto"/>
        <w:bottom w:val="none" w:sz="0" w:space="0" w:color="auto"/>
        <w:right w:val="none" w:sz="0" w:space="0" w:color="auto"/>
      </w:divBdr>
    </w:div>
    <w:div w:id="1761102941">
      <w:bodyDiv w:val="1"/>
      <w:marLeft w:val="0"/>
      <w:marRight w:val="0"/>
      <w:marTop w:val="0"/>
      <w:marBottom w:val="0"/>
      <w:divBdr>
        <w:top w:val="none" w:sz="0" w:space="0" w:color="auto"/>
        <w:left w:val="none" w:sz="0" w:space="0" w:color="auto"/>
        <w:bottom w:val="none" w:sz="0" w:space="0" w:color="auto"/>
        <w:right w:val="none" w:sz="0" w:space="0" w:color="auto"/>
      </w:divBdr>
    </w:div>
    <w:div w:id="1767458838">
      <w:bodyDiv w:val="1"/>
      <w:marLeft w:val="0"/>
      <w:marRight w:val="0"/>
      <w:marTop w:val="0"/>
      <w:marBottom w:val="0"/>
      <w:divBdr>
        <w:top w:val="none" w:sz="0" w:space="0" w:color="auto"/>
        <w:left w:val="none" w:sz="0" w:space="0" w:color="auto"/>
        <w:bottom w:val="none" w:sz="0" w:space="0" w:color="auto"/>
        <w:right w:val="none" w:sz="0" w:space="0" w:color="auto"/>
      </w:divBdr>
    </w:div>
    <w:div w:id="1789205783">
      <w:bodyDiv w:val="1"/>
      <w:marLeft w:val="0"/>
      <w:marRight w:val="0"/>
      <w:marTop w:val="0"/>
      <w:marBottom w:val="0"/>
      <w:divBdr>
        <w:top w:val="none" w:sz="0" w:space="0" w:color="auto"/>
        <w:left w:val="none" w:sz="0" w:space="0" w:color="auto"/>
        <w:bottom w:val="none" w:sz="0" w:space="0" w:color="auto"/>
        <w:right w:val="none" w:sz="0" w:space="0" w:color="auto"/>
      </w:divBdr>
    </w:div>
    <w:div w:id="1828551995">
      <w:bodyDiv w:val="1"/>
      <w:marLeft w:val="0"/>
      <w:marRight w:val="0"/>
      <w:marTop w:val="0"/>
      <w:marBottom w:val="0"/>
      <w:divBdr>
        <w:top w:val="none" w:sz="0" w:space="0" w:color="auto"/>
        <w:left w:val="none" w:sz="0" w:space="0" w:color="auto"/>
        <w:bottom w:val="none" w:sz="0" w:space="0" w:color="auto"/>
        <w:right w:val="none" w:sz="0" w:space="0" w:color="auto"/>
      </w:divBdr>
      <w:divsChild>
        <w:div w:id="398748846">
          <w:marLeft w:val="0"/>
          <w:marRight w:val="0"/>
          <w:marTop w:val="0"/>
          <w:marBottom w:val="0"/>
          <w:divBdr>
            <w:top w:val="none" w:sz="0" w:space="0" w:color="auto"/>
            <w:left w:val="none" w:sz="0" w:space="0" w:color="auto"/>
            <w:bottom w:val="none" w:sz="0" w:space="0" w:color="auto"/>
            <w:right w:val="none" w:sz="0" w:space="0" w:color="auto"/>
          </w:divBdr>
        </w:div>
      </w:divsChild>
    </w:div>
    <w:div w:id="1847864475">
      <w:bodyDiv w:val="1"/>
      <w:marLeft w:val="0"/>
      <w:marRight w:val="0"/>
      <w:marTop w:val="0"/>
      <w:marBottom w:val="0"/>
      <w:divBdr>
        <w:top w:val="none" w:sz="0" w:space="0" w:color="auto"/>
        <w:left w:val="none" w:sz="0" w:space="0" w:color="auto"/>
        <w:bottom w:val="none" w:sz="0" w:space="0" w:color="auto"/>
        <w:right w:val="none" w:sz="0" w:space="0" w:color="auto"/>
      </w:divBdr>
    </w:div>
    <w:div w:id="1875188723">
      <w:bodyDiv w:val="1"/>
      <w:marLeft w:val="0"/>
      <w:marRight w:val="0"/>
      <w:marTop w:val="0"/>
      <w:marBottom w:val="0"/>
      <w:divBdr>
        <w:top w:val="none" w:sz="0" w:space="0" w:color="auto"/>
        <w:left w:val="none" w:sz="0" w:space="0" w:color="auto"/>
        <w:bottom w:val="none" w:sz="0" w:space="0" w:color="auto"/>
        <w:right w:val="none" w:sz="0" w:space="0" w:color="auto"/>
      </w:divBdr>
      <w:divsChild>
        <w:div w:id="918558687">
          <w:marLeft w:val="0"/>
          <w:marRight w:val="0"/>
          <w:marTop w:val="0"/>
          <w:marBottom w:val="0"/>
          <w:divBdr>
            <w:top w:val="none" w:sz="0" w:space="0" w:color="auto"/>
            <w:left w:val="none" w:sz="0" w:space="0" w:color="auto"/>
            <w:bottom w:val="none" w:sz="0" w:space="0" w:color="auto"/>
            <w:right w:val="none" w:sz="0" w:space="0" w:color="auto"/>
          </w:divBdr>
        </w:div>
      </w:divsChild>
    </w:div>
    <w:div w:id="1907643548">
      <w:bodyDiv w:val="1"/>
      <w:marLeft w:val="0"/>
      <w:marRight w:val="0"/>
      <w:marTop w:val="0"/>
      <w:marBottom w:val="0"/>
      <w:divBdr>
        <w:top w:val="none" w:sz="0" w:space="0" w:color="auto"/>
        <w:left w:val="none" w:sz="0" w:space="0" w:color="auto"/>
        <w:bottom w:val="none" w:sz="0" w:space="0" w:color="auto"/>
        <w:right w:val="none" w:sz="0" w:space="0" w:color="auto"/>
      </w:divBdr>
    </w:div>
    <w:div w:id="1928877064">
      <w:bodyDiv w:val="1"/>
      <w:marLeft w:val="0"/>
      <w:marRight w:val="0"/>
      <w:marTop w:val="0"/>
      <w:marBottom w:val="0"/>
      <w:divBdr>
        <w:top w:val="none" w:sz="0" w:space="0" w:color="auto"/>
        <w:left w:val="none" w:sz="0" w:space="0" w:color="auto"/>
        <w:bottom w:val="none" w:sz="0" w:space="0" w:color="auto"/>
        <w:right w:val="none" w:sz="0" w:space="0" w:color="auto"/>
      </w:divBdr>
    </w:div>
    <w:div w:id="1933540385">
      <w:bodyDiv w:val="1"/>
      <w:marLeft w:val="0"/>
      <w:marRight w:val="0"/>
      <w:marTop w:val="0"/>
      <w:marBottom w:val="0"/>
      <w:divBdr>
        <w:top w:val="none" w:sz="0" w:space="0" w:color="auto"/>
        <w:left w:val="none" w:sz="0" w:space="0" w:color="auto"/>
        <w:bottom w:val="none" w:sz="0" w:space="0" w:color="auto"/>
        <w:right w:val="none" w:sz="0" w:space="0" w:color="auto"/>
      </w:divBdr>
      <w:divsChild>
        <w:div w:id="1056978761">
          <w:marLeft w:val="0"/>
          <w:marRight w:val="0"/>
          <w:marTop w:val="0"/>
          <w:marBottom w:val="0"/>
          <w:divBdr>
            <w:top w:val="none" w:sz="0" w:space="0" w:color="auto"/>
            <w:left w:val="none" w:sz="0" w:space="0" w:color="auto"/>
            <w:bottom w:val="none" w:sz="0" w:space="0" w:color="auto"/>
            <w:right w:val="none" w:sz="0" w:space="0" w:color="auto"/>
          </w:divBdr>
        </w:div>
      </w:divsChild>
    </w:div>
    <w:div w:id="1950089826">
      <w:bodyDiv w:val="1"/>
      <w:marLeft w:val="0"/>
      <w:marRight w:val="0"/>
      <w:marTop w:val="0"/>
      <w:marBottom w:val="0"/>
      <w:divBdr>
        <w:top w:val="none" w:sz="0" w:space="0" w:color="auto"/>
        <w:left w:val="none" w:sz="0" w:space="0" w:color="auto"/>
        <w:bottom w:val="none" w:sz="0" w:space="0" w:color="auto"/>
        <w:right w:val="none" w:sz="0" w:space="0" w:color="auto"/>
      </w:divBdr>
    </w:div>
    <w:div w:id="1969696683">
      <w:bodyDiv w:val="1"/>
      <w:marLeft w:val="0"/>
      <w:marRight w:val="0"/>
      <w:marTop w:val="0"/>
      <w:marBottom w:val="0"/>
      <w:divBdr>
        <w:top w:val="none" w:sz="0" w:space="0" w:color="auto"/>
        <w:left w:val="none" w:sz="0" w:space="0" w:color="auto"/>
        <w:bottom w:val="none" w:sz="0" w:space="0" w:color="auto"/>
        <w:right w:val="none" w:sz="0" w:space="0" w:color="auto"/>
      </w:divBdr>
    </w:div>
    <w:div w:id="2037849753">
      <w:bodyDiv w:val="1"/>
      <w:marLeft w:val="0"/>
      <w:marRight w:val="0"/>
      <w:marTop w:val="0"/>
      <w:marBottom w:val="0"/>
      <w:divBdr>
        <w:top w:val="none" w:sz="0" w:space="0" w:color="auto"/>
        <w:left w:val="none" w:sz="0" w:space="0" w:color="auto"/>
        <w:bottom w:val="none" w:sz="0" w:space="0" w:color="auto"/>
        <w:right w:val="none" w:sz="0" w:space="0" w:color="auto"/>
      </w:divBdr>
    </w:div>
    <w:div w:id="2040079292">
      <w:bodyDiv w:val="1"/>
      <w:marLeft w:val="0"/>
      <w:marRight w:val="0"/>
      <w:marTop w:val="0"/>
      <w:marBottom w:val="0"/>
      <w:divBdr>
        <w:top w:val="none" w:sz="0" w:space="0" w:color="auto"/>
        <w:left w:val="none" w:sz="0" w:space="0" w:color="auto"/>
        <w:bottom w:val="none" w:sz="0" w:space="0" w:color="auto"/>
        <w:right w:val="none" w:sz="0" w:space="0" w:color="auto"/>
      </w:divBdr>
    </w:div>
    <w:div w:id="2043553446">
      <w:bodyDiv w:val="1"/>
      <w:marLeft w:val="0"/>
      <w:marRight w:val="0"/>
      <w:marTop w:val="0"/>
      <w:marBottom w:val="0"/>
      <w:divBdr>
        <w:top w:val="none" w:sz="0" w:space="0" w:color="auto"/>
        <w:left w:val="none" w:sz="0" w:space="0" w:color="auto"/>
        <w:bottom w:val="none" w:sz="0" w:space="0" w:color="auto"/>
        <w:right w:val="none" w:sz="0" w:space="0" w:color="auto"/>
      </w:divBdr>
    </w:div>
    <w:div w:id="2057463419">
      <w:bodyDiv w:val="1"/>
      <w:marLeft w:val="0"/>
      <w:marRight w:val="0"/>
      <w:marTop w:val="0"/>
      <w:marBottom w:val="0"/>
      <w:divBdr>
        <w:top w:val="none" w:sz="0" w:space="0" w:color="auto"/>
        <w:left w:val="none" w:sz="0" w:space="0" w:color="auto"/>
        <w:bottom w:val="none" w:sz="0" w:space="0" w:color="auto"/>
        <w:right w:val="none" w:sz="0" w:space="0" w:color="auto"/>
      </w:divBdr>
    </w:div>
    <w:div w:id="2080706074">
      <w:bodyDiv w:val="1"/>
      <w:marLeft w:val="0"/>
      <w:marRight w:val="0"/>
      <w:marTop w:val="0"/>
      <w:marBottom w:val="0"/>
      <w:divBdr>
        <w:top w:val="none" w:sz="0" w:space="0" w:color="auto"/>
        <w:left w:val="none" w:sz="0" w:space="0" w:color="auto"/>
        <w:bottom w:val="none" w:sz="0" w:space="0" w:color="auto"/>
        <w:right w:val="none" w:sz="0" w:space="0" w:color="auto"/>
      </w:divBdr>
    </w:div>
    <w:div w:id="214566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irebasestorage.googleapis.com/v0/b/gitbook-28427.appspot.com/o/assets%2F-LlTyKe9xd6RJ6x5f2-z%2F-Ln9ZjFBlm-s-f1q7F63%2F-Ln9_73eBUNHnXNiJ6eJ%2Findex.css?alt=media&amp;token=d91cbcaa-be06-47ea-8f51-538e5bd1f2ed"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5.gif"/><Relationship Id="rId21" Type="http://schemas.openxmlformats.org/officeDocument/2006/relationships/image" Target="media/image8.png"/><Relationship Id="rId34" Type="http://schemas.openxmlformats.org/officeDocument/2006/relationships/image" Target="media/image20.gif"/><Relationship Id="rId42" Type="http://schemas.openxmlformats.org/officeDocument/2006/relationships/image" Target="media/image28.gif"/><Relationship Id="rId47" Type="http://schemas.openxmlformats.org/officeDocument/2006/relationships/hyperlink" Target="https://developer.mozilla.org/es/docs/Web/JavaScript/Referencia/Objetos_globales/Promise/race" TargetMode="External"/><Relationship Id="rId50" Type="http://schemas.openxmlformats.org/officeDocument/2006/relationships/hyperlink" Target="https://developer.mozilla.org/en-US/docs/Web/JavaScript/Reference/Global_Objects/Proxy/handler/get" TargetMode="External"/><Relationship Id="rId55" Type="http://schemas.openxmlformats.org/officeDocument/2006/relationships/hyperlink" Target="https://es.wikipedia.org/wiki/Teor%C3%ADa_de_la_informaci%C3%B3n"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eveloper.mozilla.org/es/docs/Web/API/HTMLMediaElement" TargetMode="External"/><Relationship Id="rId29" Type="http://schemas.openxmlformats.org/officeDocument/2006/relationships/image" Target="media/image15.png"/><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gif"/><Relationship Id="rId40" Type="http://schemas.openxmlformats.org/officeDocument/2006/relationships/image" Target="media/image26.gif"/><Relationship Id="rId45" Type="http://schemas.openxmlformats.org/officeDocument/2006/relationships/hyperlink" Target="https://dev.to/lydiahallie/javascript-visualized-event-loop-3dif" TargetMode="External"/><Relationship Id="rId53" Type="http://schemas.openxmlformats.org/officeDocument/2006/relationships/hyperlink" Target="https://es.wikipedia.org/wiki/Distancia_de_Levenshtein" TargetMode="External"/><Relationship Id="rId58" Type="http://schemas.openxmlformats.org/officeDocument/2006/relationships/hyperlink" Target="https://es.wikipedia.org/wiki/1965" TargetMode="External"/><Relationship Id="rId5" Type="http://schemas.openxmlformats.org/officeDocument/2006/relationships/numbering" Target="numbering.xml"/><Relationship Id="rId61" Type="http://schemas.openxmlformats.org/officeDocument/2006/relationships/hyperlink" Target="https://developer.mozilla.org/es/docs/Web/JavaScript/Referencia/Objetos_globales/Proxy" TargetMode="External"/><Relationship Id="rId19" Type="http://schemas.openxmlformats.org/officeDocument/2006/relationships/image" Target="media/image6.jpe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s://astexplorer.net/" TargetMode="External"/><Relationship Id="rId30" Type="http://schemas.openxmlformats.org/officeDocument/2006/relationships/image" Target="media/image16.png"/><Relationship Id="rId35" Type="http://schemas.openxmlformats.org/officeDocument/2006/relationships/image" Target="media/image21.gif"/><Relationship Id="rId43" Type="http://schemas.openxmlformats.org/officeDocument/2006/relationships/image" Target="media/image29.gif"/><Relationship Id="rId48" Type="http://schemas.openxmlformats.org/officeDocument/2006/relationships/hyperlink" Target="https://developer.mozilla.org/es/docs/Web/JavaScript/Referencia/Objetos_globales/Proxy" TargetMode="External"/><Relationship Id="rId56" Type="http://schemas.openxmlformats.org/officeDocument/2006/relationships/hyperlink" Target="https://es.wikipedia.org/wiki/Ciencias_de_la_computaci%C3%B3n"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developer.mozilla.org/en-US/docs/Web/JavaScript/Reference/Global_Objects/Symbol%22" TargetMode="External"/><Relationship Id="rId3" Type="http://schemas.openxmlformats.org/officeDocument/2006/relationships/customXml" Target="../customXml/item3.xml"/><Relationship Id="rId12" Type="http://schemas.openxmlformats.org/officeDocument/2006/relationships/hyperlink" Target="https://firebasestorage.googleapis.com/v0/b/gitbook-28427.appspot.com/o/assets%2F-LlTyKe9xd6RJ6x5f2-z%2F-Ln9ZjFBlm-s-f1q7F63%2F-Ln9_0AO_RTk9HHBf8tM%2Findex.html?alt=media&amp;token=090c9439-1f81-49e1-9087-a2175ef1fbde"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gif"/><Relationship Id="rId46" Type="http://schemas.openxmlformats.org/officeDocument/2006/relationships/hyperlink" Target="https://developer.mozilla.org/es/docs/Web/JavaScript/Referencia/Objetos_globales/Promise/all" TargetMode="External"/><Relationship Id="rId59" Type="http://schemas.openxmlformats.org/officeDocument/2006/relationships/hyperlink" Target="https://es.wikipedia.org/wiki/Corrector_ortogr%C3%A1fico" TargetMode="External"/><Relationship Id="rId20" Type="http://schemas.openxmlformats.org/officeDocument/2006/relationships/image" Target="media/image7.jpeg"/><Relationship Id="rId41" Type="http://schemas.openxmlformats.org/officeDocument/2006/relationships/image" Target="media/image27.gif"/><Relationship Id="rId54" Type="http://schemas.openxmlformats.org/officeDocument/2006/relationships/hyperlink" Target="https://es.wikipedia.org/wiki/Cadena_de_caracteres"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gif"/><Relationship Id="rId49" Type="http://schemas.openxmlformats.org/officeDocument/2006/relationships/hyperlink" Target="https://developer.mozilla.org/en-US/docs/Web/JavaScript/Reference/Global_Objects/Proxy/handler/get" TargetMode="External"/><Relationship Id="rId57" Type="http://schemas.openxmlformats.org/officeDocument/2006/relationships/hyperlink" Target="https://es.wikipedia.org/wiki/Vladimir_Levenshtein"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hyperlink" Target="https://twitter.com/lydiahallie" TargetMode="External"/><Relationship Id="rId52" Type="http://schemas.openxmlformats.org/officeDocument/2006/relationships/hyperlink" Target="https://es.wikipedia.org/wiki/Distancia_de_Levenshtein" TargetMode="External"/><Relationship Id="rId60" Type="http://schemas.openxmlformats.org/officeDocument/2006/relationships/hyperlink" Target="https://es.wikipedia.org/wiki/Distancia_de_Levenshtein"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7919733-122C-45E5-9CE4-4AFC304B7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2434</TotalTime>
  <Pages>25</Pages>
  <Words>5115</Words>
  <Characters>28137</Characters>
  <Application>Microsoft Office Word</Application>
  <DocSecurity>0</DocSecurity>
  <Lines>234</Lines>
  <Paragraphs>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41</cp:revision>
  <dcterms:created xsi:type="dcterms:W3CDTF">2020-12-01T16:34:00Z</dcterms:created>
  <dcterms:modified xsi:type="dcterms:W3CDTF">2020-12-11T19:20:00Z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