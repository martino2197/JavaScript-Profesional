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854144"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bookmarkStart w:id="1" w:name="_GoBack"/>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bookmarkEnd w:id="1"/>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Pr="00E0386D" w:rsidRDefault="00310B0F" w:rsidP="00E0386D">
      <w:pPr>
        <w:spacing w:after="0" w:line="240" w:lineRule="auto"/>
        <w:jc w:val="both"/>
        <w:rPr>
          <w:rFonts w:ascii="Arial" w:hAnsi="Arial" w:cs="Arial"/>
          <w:sz w:val="21"/>
          <w:szCs w:val="21"/>
          <w:lang w:val="es-MX"/>
        </w:rPr>
      </w:pPr>
    </w:p>
    <w:sectPr w:rsidR="00310B0F" w:rsidRPr="00E0386D" w:rsidSect="004E1AED">
      <w:footerReference w:type="default" r:id="rId4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144" w:rsidRDefault="00854144">
      <w:pPr>
        <w:spacing w:after="0" w:line="240" w:lineRule="auto"/>
      </w:pPr>
      <w:r>
        <w:separator/>
      </w:r>
    </w:p>
  </w:endnote>
  <w:endnote w:type="continuationSeparator" w:id="0">
    <w:p w:rsidR="00854144" w:rsidRDefault="00854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996171">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144" w:rsidRDefault="00854144">
      <w:pPr>
        <w:spacing w:after="0" w:line="240" w:lineRule="auto"/>
      </w:pPr>
      <w:r>
        <w:separator/>
      </w:r>
    </w:p>
  </w:footnote>
  <w:footnote w:type="continuationSeparator" w:id="0">
    <w:p w:rsidR="00854144" w:rsidRDefault="008541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7"/>
  </w:num>
  <w:num w:numId="6">
    <w:abstractNumId w:val="28"/>
  </w:num>
  <w:num w:numId="7">
    <w:abstractNumId w:val="26"/>
  </w:num>
  <w:num w:numId="8">
    <w:abstractNumId w:val="29"/>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16"/>
  </w:num>
  <w:num w:numId="21">
    <w:abstractNumId w:val="11"/>
  </w:num>
  <w:num w:numId="22">
    <w:abstractNumId w:val="10"/>
  </w:num>
  <w:num w:numId="23">
    <w:abstractNumId w:val="15"/>
  </w:num>
  <w:num w:numId="24">
    <w:abstractNumId w:val="21"/>
  </w:num>
  <w:num w:numId="25">
    <w:abstractNumId w:val="12"/>
  </w:num>
  <w:num w:numId="26">
    <w:abstractNumId w:val="22"/>
  </w:num>
  <w:num w:numId="27">
    <w:abstractNumId w:val="24"/>
  </w:num>
  <w:num w:numId="28">
    <w:abstractNumId w:val="23"/>
  </w:num>
  <w:num w:numId="29">
    <w:abstractNumId w:val="20"/>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E4D64"/>
    <w:rsid w:val="00117503"/>
    <w:rsid w:val="001379AF"/>
    <w:rsid w:val="00152A61"/>
    <w:rsid w:val="00194DF6"/>
    <w:rsid w:val="001A33F2"/>
    <w:rsid w:val="0020127B"/>
    <w:rsid w:val="0029690C"/>
    <w:rsid w:val="00310B0F"/>
    <w:rsid w:val="00354E58"/>
    <w:rsid w:val="00366A97"/>
    <w:rsid w:val="003723CE"/>
    <w:rsid w:val="003C5E5E"/>
    <w:rsid w:val="003C65B8"/>
    <w:rsid w:val="004061CD"/>
    <w:rsid w:val="004E1AED"/>
    <w:rsid w:val="004F76F8"/>
    <w:rsid w:val="0058287D"/>
    <w:rsid w:val="005A7530"/>
    <w:rsid w:val="005B5597"/>
    <w:rsid w:val="005C12A5"/>
    <w:rsid w:val="00651535"/>
    <w:rsid w:val="00680CB1"/>
    <w:rsid w:val="006A2334"/>
    <w:rsid w:val="006C22A5"/>
    <w:rsid w:val="006E02E0"/>
    <w:rsid w:val="0070138A"/>
    <w:rsid w:val="007365BA"/>
    <w:rsid w:val="00747C7E"/>
    <w:rsid w:val="007502A8"/>
    <w:rsid w:val="007E50A0"/>
    <w:rsid w:val="0085022B"/>
    <w:rsid w:val="00854144"/>
    <w:rsid w:val="008C45A9"/>
    <w:rsid w:val="00947B8B"/>
    <w:rsid w:val="00994753"/>
    <w:rsid w:val="00996171"/>
    <w:rsid w:val="00A1310C"/>
    <w:rsid w:val="00A31933"/>
    <w:rsid w:val="00A537BE"/>
    <w:rsid w:val="00AD7026"/>
    <w:rsid w:val="00B323E1"/>
    <w:rsid w:val="00B32B20"/>
    <w:rsid w:val="00B9395D"/>
    <w:rsid w:val="00BA3CEF"/>
    <w:rsid w:val="00BA59B3"/>
    <w:rsid w:val="00BD4652"/>
    <w:rsid w:val="00C4132B"/>
    <w:rsid w:val="00C47776"/>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5209"/>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gif"/><Relationship Id="rId21" Type="http://schemas.openxmlformats.org/officeDocument/2006/relationships/image" Target="media/image8.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s://twitter.com/lydiahalli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7.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1AAB7A23-5515-4C48-B996-230A21A7F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1564</TotalTime>
  <Pages>21</Pages>
  <Words>3553</Words>
  <Characters>19547</Characters>
  <Application>Microsoft Office Word</Application>
  <DocSecurity>0</DocSecurity>
  <Lines>162</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30</cp:revision>
  <dcterms:created xsi:type="dcterms:W3CDTF">2020-12-01T16:34:00Z</dcterms:created>
  <dcterms:modified xsi:type="dcterms:W3CDTF">2020-12-08T17:20:00Z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