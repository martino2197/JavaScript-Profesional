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w:t>
      </w:r>
      <w:r w:rsidRPr="0056755B">
        <w:rPr>
          <w:rFonts w:ascii="Arial" w:hAnsi="Arial" w:cs="Arial"/>
          <w:lang w:val="es-MX"/>
        </w:rPr>
        <w:t xml:space="preserve">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577588" w:rsidRDefault="00577588" w:rsidP="0056755B">
      <w:pPr>
        <w:spacing w:before="0" w:line="240" w:lineRule="auto"/>
        <w:jc w:val="both"/>
        <w:rPr>
          <w:rFonts w:ascii="Arial" w:hAnsi="Arial" w:cs="Arial"/>
          <w:lang w:val="es-MX"/>
        </w:rPr>
      </w:pPr>
    </w:p>
    <w:p w:rsidR="00B009CB" w:rsidRDefault="00B009CB" w:rsidP="0056755B">
      <w:pPr>
        <w:spacing w:before="0" w:line="240" w:lineRule="auto"/>
        <w:jc w:val="both"/>
        <w:rPr>
          <w:rFonts w:ascii="Arial" w:hAnsi="Arial" w:cs="Arial"/>
          <w:color w:val="FF0000"/>
          <w:lang w:val="es-MX"/>
        </w:rPr>
      </w:pPr>
    </w:p>
    <w:p w:rsidR="00B009CB" w:rsidRDefault="00B009CB" w:rsidP="0056755B">
      <w:pPr>
        <w:spacing w:before="0" w:line="240" w:lineRule="auto"/>
        <w:jc w:val="both"/>
        <w:rPr>
          <w:rFonts w:ascii="Arial" w:hAnsi="Arial" w:cs="Arial"/>
          <w:color w:val="FF0000"/>
          <w:lang w:val="es-MX"/>
        </w:rPr>
      </w:pPr>
    </w:p>
    <w:p w:rsidR="00B009CB" w:rsidRDefault="00B009CB" w:rsidP="0056755B">
      <w:pPr>
        <w:spacing w:before="0" w:line="240" w:lineRule="auto"/>
        <w:jc w:val="both"/>
        <w:rPr>
          <w:rFonts w:ascii="Arial" w:hAnsi="Arial" w:cs="Arial"/>
          <w:color w:val="FF0000"/>
          <w:lang w:val="es-MX"/>
        </w:rPr>
      </w:pPr>
    </w:p>
    <w:p w:rsidR="00577588" w:rsidRDefault="00577588" w:rsidP="0056755B">
      <w:pPr>
        <w:spacing w:before="0" w:line="240" w:lineRule="auto"/>
        <w:jc w:val="both"/>
        <w:rPr>
          <w:rFonts w:ascii="Arial" w:hAnsi="Arial" w:cs="Arial"/>
          <w:color w:val="FF0000"/>
          <w:lang w:val="es-MX"/>
        </w:rPr>
      </w:pPr>
      <w:bookmarkStart w:id="1" w:name="_GoBack"/>
      <w:bookmarkEnd w:id="1"/>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Pr="0056755B" w:rsidRDefault="00C5667F" w:rsidP="0056755B">
      <w:pPr>
        <w:spacing w:before="0" w:line="240" w:lineRule="auto"/>
        <w:jc w:val="both"/>
        <w:rPr>
          <w:rFonts w:ascii="Arial" w:hAnsi="Arial" w:cs="Arial"/>
          <w:lang w:val="es-MX"/>
        </w:rPr>
      </w:pPr>
      <w:r>
        <w:rPr>
          <w:rFonts w:ascii="Arial" w:hAnsi="Arial" w:cs="Arial"/>
          <w:color w:val="FF0000"/>
          <w:lang w:val="es-MX"/>
        </w:rPr>
        <w:t xml:space="preserve">Mover </w:t>
      </w:r>
    </w:p>
    <w:sectPr w:rsidR="00C5667F" w:rsidRPr="0056755B" w:rsidSect="004E1AED">
      <w:footerReference w:type="default" r:id="rId70"/>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606A" w:rsidRDefault="0061606A">
      <w:pPr>
        <w:spacing w:after="0" w:line="240" w:lineRule="auto"/>
      </w:pPr>
      <w:r>
        <w:separator/>
      </w:r>
    </w:p>
  </w:endnote>
  <w:endnote w:type="continuationSeparator" w:id="0">
    <w:p w:rsidR="0061606A" w:rsidRDefault="00616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94050D" w:rsidRDefault="0094050D">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606A" w:rsidRDefault="0061606A">
      <w:pPr>
        <w:spacing w:after="0" w:line="240" w:lineRule="auto"/>
      </w:pPr>
      <w:r>
        <w:separator/>
      </w:r>
    </w:p>
  </w:footnote>
  <w:footnote w:type="continuationSeparator" w:id="0">
    <w:p w:rsidR="0061606A" w:rsidRDefault="00616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4"/>
  </w:num>
  <w:num w:numId="3">
    <w:abstractNumId w:val="20"/>
  </w:num>
  <w:num w:numId="4">
    <w:abstractNumId w:val="15"/>
  </w:num>
  <w:num w:numId="5">
    <w:abstractNumId w:val="30"/>
  </w:num>
  <w:num w:numId="6">
    <w:abstractNumId w:val="31"/>
  </w:num>
  <w:num w:numId="7">
    <w:abstractNumId w:val="29"/>
  </w:num>
  <w:num w:numId="8">
    <w:abstractNumId w:val="3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7"/>
  </w:num>
  <w:num w:numId="21">
    <w:abstractNumId w:val="11"/>
  </w:num>
  <w:num w:numId="22">
    <w:abstractNumId w:val="10"/>
  </w:num>
  <w:num w:numId="23">
    <w:abstractNumId w:val="16"/>
  </w:num>
  <w:num w:numId="24">
    <w:abstractNumId w:val="23"/>
  </w:num>
  <w:num w:numId="25">
    <w:abstractNumId w:val="13"/>
  </w:num>
  <w:num w:numId="26">
    <w:abstractNumId w:val="25"/>
  </w:num>
  <w:num w:numId="27">
    <w:abstractNumId w:val="27"/>
  </w:num>
  <w:num w:numId="28">
    <w:abstractNumId w:val="26"/>
  </w:num>
  <w:num w:numId="29">
    <w:abstractNumId w:val="22"/>
  </w:num>
  <w:num w:numId="30">
    <w:abstractNumId w:val="28"/>
  </w:num>
  <w:num w:numId="31">
    <w:abstractNumId w:val="18"/>
  </w:num>
  <w:num w:numId="32">
    <w:abstractNumId w:val="24"/>
  </w:num>
  <w:num w:numId="33">
    <w:abstractNumId w:val="12"/>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A2F66"/>
    <w:rsid w:val="004E1AED"/>
    <w:rsid w:val="004F76F8"/>
    <w:rsid w:val="0056755B"/>
    <w:rsid w:val="00577588"/>
    <w:rsid w:val="0058287D"/>
    <w:rsid w:val="005A24B7"/>
    <w:rsid w:val="005A7530"/>
    <w:rsid w:val="005B5597"/>
    <w:rsid w:val="005C12A5"/>
    <w:rsid w:val="005D1A16"/>
    <w:rsid w:val="005D480D"/>
    <w:rsid w:val="00614892"/>
    <w:rsid w:val="0061606A"/>
    <w:rsid w:val="00651535"/>
    <w:rsid w:val="006672EB"/>
    <w:rsid w:val="00680CB1"/>
    <w:rsid w:val="006A2334"/>
    <w:rsid w:val="006C22A5"/>
    <w:rsid w:val="006E02E0"/>
    <w:rsid w:val="0070138A"/>
    <w:rsid w:val="007365BA"/>
    <w:rsid w:val="00747C7E"/>
    <w:rsid w:val="007502A8"/>
    <w:rsid w:val="007E50A0"/>
    <w:rsid w:val="00813B26"/>
    <w:rsid w:val="0085022B"/>
    <w:rsid w:val="00893D13"/>
    <w:rsid w:val="008C45A9"/>
    <w:rsid w:val="00925784"/>
    <w:rsid w:val="0094050D"/>
    <w:rsid w:val="00947B8B"/>
    <w:rsid w:val="00994753"/>
    <w:rsid w:val="00996171"/>
    <w:rsid w:val="009A41B0"/>
    <w:rsid w:val="00A1310C"/>
    <w:rsid w:val="00A31933"/>
    <w:rsid w:val="00A537BE"/>
    <w:rsid w:val="00AD7026"/>
    <w:rsid w:val="00B009CB"/>
    <w:rsid w:val="00B323E1"/>
    <w:rsid w:val="00B32B20"/>
    <w:rsid w:val="00B9395D"/>
    <w:rsid w:val="00BA3CEF"/>
    <w:rsid w:val="00BA59B3"/>
    <w:rsid w:val="00BD4652"/>
    <w:rsid w:val="00BF046A"/>
    <w:rsid w:val="00C4132B"/>
    <w:rsid w:val="00C47776"/>
    <w:rsid w:val="00C5667F"/>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66" Type="http://schemas.openxmlformats.org/officeDocument/2006/relationships/hyperlink" Target="https://developer.mozilla.org/es/docs/Web/JavaScript/Referencia/Objetos_globales/Generator/throw" TargetMode="External"/><Relationship Id="rId5" Type="http://schemas.openxmlformats.org/officeDocument/2006/relationships/numbering" Target="numbering.xml"/><Relationship Id="rId61" Type="http://schemas.openxmlformats.org/officeDocument/2006/relationships/hyperlink" Target="https://developer.mozilla.org/es/docs/Web/JavaScript/Referencia/Objetos_globales/Proxy" TargetMode="Externa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56" Type="http://schemas.openxmlformats.org/officeDocument/2006/relationships/hyperlink" Target="https://es.wikipedia.org/wiki/Ciencias_de_la_computaci%C3%B3n"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59" Type="http://schemas.openxmlformats.org/officeDocument/2006/relationships/hyperlink" Target="https://es.wikipedia.org/wiki/Corrector_ortogr%C3%A1fico"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hyperlink" Target="https://developer.mozilla.org/es/docs/Web/JavaScript/Referencia/Objetos_globales/Generador"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35C770C8-1BE9-435D-AD01-35D6F436A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2983</TotalTime>
  <Pages>29</Pages>
  <Words>6841</Words>
  <Characters>37627</Characters>
  <Application>Microsoft Office Word</Application>
  <DocSecurity>0</DocSecurity>
  <Lines>313</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48</cp:revision>
  <dcterms:created xsi:type="dcterms:W3CDTF">2020-12-01T16:34:00Z</dcterms:created>
  <dcterms:modified xsi:type="dcterms:W3CDTF">2020-12-15T02:03:00Z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