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w:t>
      </w:r>
      <w:r w:rsidRPr="0056755B">
        <w:rPr>
          <w:rFonts w:ascii="Arial" w:hAnsi="Arial" w:cs="Arial"/>
          <w:lang w:val="es-MX"/>
        </w:rPr>
        <w:t xml:space="preserve">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bookmarkStart w:id="1" w:name="_GoBack"/>
      <w:bookmarkEnd w:id="1"/>
    </w:p>
    <w:p w:rsidR="00B009CB" w:rsidRDefault="00B009CB" w:rsidP="0056755B">
      <w:pPr>
        <w:spacing w:before="0" w:line="240" w:lineRule="auto"/>
        <w:jc w:val="both"/>
        <w:rPr>
          <w:rFonts w:ascii="Arial" w:hAnsi="Arial" w:cs="Arial"/>
          <w:color w:val="FF0000"/>
          <w:lang w:val="es-MX"/>
        </w:rPr>
      </w:pPr>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C5667F" w:rsidRPr="0056755B" w:rsidRDefault="00C5667F" w:rsidP="0056755B">
      <w:pPr>
        <w:spacing w:before="0" w:line="240" w:lineRule="auto"/>
        <w:jc w:val="both"/>
        <w:rPr>
          <w:rFonts w:ascii="Arial" w:hAnsi="Arial" w:cs="Arial"/>
          <w:lang w:val="es-MX"/>
        </w:rPr>
      </w:pPr>
      <w:r>
        <w:rPr>
          <w:rFonts w:ascii="Arial" w:hAnsi="Arial" w:cs="Arial"/>
          <w:color w:val="FF0000"/>
          <w:lang w:val="es-MX"/>
        </w:rPr>
        <w:t xml:space="preserve">Mover </w:t>
      </w:r>
    </w:p>
    <w:sectPr w:rsidR="00C5667F" w:rsidRPr="0056755B" w:rsidSect="004E1AED">
      <w:footerReference w:type="default" r:id="rId71"/>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0438" w:rsidRDefault="00230438">
      <w:pPr>
        <w:spacing w:after="0" w:line="240" w:lineRule="auto"/>
      </w:pPr>
      <w:r>
        <w:separator/>
      </w:r>
    </w:p>
  </w:endnote>
  <w:endnote w:type="continuationSeparator" w:id="0">
    <w:p w:rsidR="00230438" w:rsidRDefault="00230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94050D" w:rsidRDefault="0094050D">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0438" w:rsidRDefault="00230438">
      <w:pPr>
        <w:spacing w:after="0" w:line="240" w:lineRule="auto"/>
      </w:pPr>
      <w:r>
        <w:separator/>
      </w:r>
    </w:p>
  </w:footnote>
  <w:footnote w:type="continuationSeparator" w:id="0">
    <w:p w:rsidR="00230438" w:rsidRDefault="002304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4"/>
  </w:num>
  <w:num w:numId="3">
    <w:abstractNumId w:val="20"/>
  </w:num>
  <w:num w:numId="4">
    <w:abstractNumId w:val="15"/>
  </w:num>
  <w:num w:numId="5">
    <w:abstractNumId w:val="31"/>
  </w:num>
  <w:num w:numId="6">
    <w:abstractNumId w:val="32"/>
  </w:num>
  <w:num w:numId="7">
    <w:abstractNumId w:val="30"/>
  </w:num>
  <w:num w:numId="8">
    <w:abstractNumId w:val="3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9"/>
  </w:num>
  <w:num w:numId="20">
    <w:abstractNumId w:val="17"/>
  </w:num>
  <w:num w:numId="21">
    <w:abstractNumId w:val="11"/>
  </w:num>
  <w:num w:numId="22">
    <w:abstractNumId w:val="10"/>
  </w:num>
  <w:num w:numId="23">
    <w:abstractNumId w:val="16"/>
  </w:num>
  <w:num w:numId="24">
    <w:abstractNumId w:val="24"/>
  </w:num>
  <w:num w:numId="25">
    <w:abstractNumId w:val="13"/>
  </w:num>
  <w:num w:numId="26">
    <w:abstractNumId w:val="26"/>
  </w:num>
  <w:num w:numId="27">
    <w:abstractNumId w:val="28"/>
  </w:num>
  <w:num w:numId="28">
    <w:abstractNumId w:val="27"/>
  </w:num>
  <w:num w:numId="29">
    <w:abstractNumId w:val="23"/>
  </w:num>
  <w:num w:numId="30">
    <w:abstractNumId w:val="29"/>
  </w:num>
  <w:num w:numId="31">
    <w:abstractNumId w:val="18"/>
  </w:num>
  <w:num w:numId="32">
    <w:abstractNumId w:val="25"/>
  </w:num>
  <w:num w:numId="33">
    <w:abstractNumId w:val="12"/>
  </w:num>
  <w:num w:numId="34">
    <w:abstractNumId w:val="33"/>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30438"/>
    <w:rsid w:val="00295583"/>
    <w:rsid w:val="0029690C"/>
    <w:rsid w:val="00310B0F"/>
    <w:rsid w:val="00354E58"/>
    <w:rsid w:val="00366A97"/>
    <w:rsid w:val="003723CE"/>
    <w:rsid w:val="003C5E5E"/>
    <w:rsid w:val="003C65B8"/>
    <w:rsid w:val="004061CD"/>
    <w:rsid w:val="00454520"/>
    <w:rsid w:val="004A2F66"/>
    <w:rsid w:val="004E1AED"/>
    <w:rsid w:val="004F76F8"/>
    <w:rsid w:val="0056755B"/>
    <w:rsid w:val="00577588"/>
    <w:rsid w:val="0058287D"/>
    <w:rsid w:val="005A24B7"/>
    <w:rsid w:val="005A7530"/>
    <w:rsid w:val="005B5597"/>
    <w:rsid w:val="005C12A5"/>
    <w:rsid w:val="005D1A16"/>
    <w:rsid w:val="005D480D"/>
    <w:rsid w:val="00614892"/>
    <w:rsid w:val="00651535"/>
    <w:rsid w:val="006672EB"/>
    <w:rsid w:val="00680CB1"/>
    <w:rsid w:val="006A2334"/>
    <w:rsid w:val="006C22A5"/>
    <w:rsid w:val="006E02E0"/>
    <w:rsid w:val="0070138A"/>
    <w:rsid w:val="007365BA"/>
    <w:rsid w:val="00747C7E"/>
    <w:rsid w:val="007502A8"/>
    <w:rsid w:val="007E50A0"/>
    <w:rsid w:val="00813B26"/>
    <w:rsid w:val="0085022B"/>
    <w:rsid w:val="00893D13"/>
    <w:rsid w:val="008C45A9"/>
    <w:rsid w:val="00925784"/>
    <w:rsid w:val="0094050D"/>
    <w:rsid w:val="00947B8B"/>
    <w:rsid w:val="00994753"/>
    <w:rsid w:val="00996171"/>
    <w:rsid w:val="009A41B0"/>
    <w:rsid w:val="00A1310C"/>
    <w:rsid w:val="00A31933"/>
    <w:rsid w:val="00A537BE"/>
    <w:rsid w:val="00AD7026"/>
    <w:rsid w:val="00B009CB"/>
    <w:rsid w:val="00B323E1"/>
    <w:rsid w:val="00B32B20"/>
    <w:rsid w:val="00B9395D"/>
    <w:rsid w:val="00BA3CEF"/>
    <w:rsid w:val="00BA59B3"/>
    <w:rsid w:val="00BD4652"/>
    <w:rsid w:val="00BF046A"/>
    <w:rsid w:val="00C4132B"/>
    <w:rsid w:val="00C47776"/>
    <w:rsid w:val="00C5667F"/>
    <w:rsid w:val="00CB557E"/>
    <w:rsid w:val="00D2651B"/>
    <w:rsid w:val="00D47A97"/>
    <w:rsid w:val="00D71CAB"/>
    <w:rsid w:val="00D83220"/>
    <w:rsid w:val="00DD6037"/>
    <w:rsid w:val="00E036B2"/>
    <w:rsid w:val="00E0386D"/>
    <w:rsid w:val="00E517CB"/>
    <w:rsid w:val="00E971C3"/>
    <w:rsid w:val="00ED73BE"/>
    <w:rsid w:val="00F113A0"/>
    <w:rsid w:val="00F264E3"/>
    <w:rsid w:val="00FC65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63" Type="http://schemas.openxmlformats.org/officeDocument/2006/relationships/hyperlink" Target="https://developer.mozilla.org/es/docs/Web/JavaScript/Referencia/Objetos_globales/Generador" TargetMode="External"/><Relationship Id="rId68" Type="http://schemas.openxmlformats.org/officeDocument/2006/relationships/hyperlink" Target="https://developer.mozilla.org/es/docs/Web/JavaScript/Referencia/Objetos_globales/Generador" TargetMode="External"/><Relationship Id="rId2" Type="http://schemas.openxmlformats.org/officeDocument/2006/relationships/customXml" Target="../customXml/item2.xml"/><Relationship Id="rId16" Type="http://schemas.openxmlformats.org/officeDocument/2006/relationships/hyperlink" Target="https://developer.mozilla.org/es/docs/Web/API/HTMLMediaElement"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66" Type="http://schemas.openxmlformats.org/officeDocument/2006/relationships/hyperlink" Target="https://developer.mozilla.org/es/docs/Web/JavaScript/Referencia/Objetos_globales/Generator/throw" TargetMode="External"/><Relationship Id="rId5" Type="http://schemas.openxmlformats.org/officeDocument/2006/relationships/numbering" Target="numbering.xml"/><Relationship Id="rId61" Type="http://schemas.openxmlformats.org/officeDocument/2006/relationships/hyperlink" Target="https://developer.mozilla.org/es/docs/Web/JavaScript/Referencia/Objetos_globales/Proxy" TargetMode="External"/><Relationship Id="rId19" Type="http://schemas.openxmlformats.org/officeDocument/2006/relationships/image" Target="media/image6.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stexplorer.net/" TargetMode="External"/><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56" Type="http://schemas.openxmlformats.org/officeDocument/2006/relationships/hyperlink" Target="https://es.wikipedia.org/wiki/Ciencias_de_la_computaci%C3%B3n"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hyperlink" Target="https://developer.mozilla.org/es/docs/Web/API/Intersection_Observer_API"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https://developer.mozilla.org/es/docs/Web/JavaScript/Referencia/Objetos_globales/Promise/all" TargetMode="External"/><Relationship Id="rId59" Type="http://schemas.openxmlformats.org/officeDocument/2006/relationships/hyperlink" Target="https://es.wikipedia.org/wiki/Corrector_ortogr%C3%A1fico" TargetMode="External"/><Relationship Id="rId67" Type="http://schemas.openxmlformats.org/officeDocument/2006/relationships/hyperlink" Target="https://developer.mozilla.org/es/docs/Web/JavaScript/Referencia/Objetos_globales/Generador" TargetMode="External"/><Relationship Id="rId20" Type="http://schemas.openxmlformats.org/officeDocument/2006/relationships/image" Target="media/image7.jpeg"/><Relationship Id="rId41" Type="http://schemas.openxmlformats.org/officeDocument/2006/relationships/image" Target="media/image27.gif"/><Relationship Id="rId54" Type="http://schemas.openxmlformats.org/officeDocument/2006/relationships/hyperlink" Target="https://es.wikipedia.org/wiki/Cadena_de_caracteres" TargetMode="External"/><Relationship Id="rId62" Type="http://schemas.openxmlformats.org/officeDocument/2006/relationships/hyperlink" Target="https://developer.mozilla.org/es/docs/Web/JavaScript/Referencia/Objetos_globales/Generador" TargetMode="External"/><Relationship Id="rId70" Type="http://schemas.openxmlformats.org/officeDocument/2006/relationships/hyperlink" Target="https://developer.mozilla.org/es/docs/Web/API/Page_Visibility_AP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hyperlink" Target="https://developer.mozilla.org/en-US/docs/Web/JavaScript/Reference/Global_Objects/Proxy/handler/get" TargetMode="External"/><Relationship Id="rId57" Type="http://schemas.openxmlformats.org/officeDocument/2006/relationships/hyperlink" Target="https://es.wikipedia.org/wiki/Vladimir_Levenshtein"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7" Type="http://schemas.openxmlformats.org/officeDocument/2006/relationships/settings" Target="setting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22A849F1-4878-456F-80B9-4CC7BBC33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3000</TotalTime>
  <Pages>29</Pages>
  <Words>7069</Words>
  <Characters>38882</Characters>
  <Application>Microsoft Office Word</Application>
  <DocSecurity>0</DocSecurity>
  <Lines>324</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50</cp:revision>
  <dcterms:created xsi:type="dcterms:W3CDTF">2020-12-01T16:34:00Z</dcterms:created>
  <dcterms:modified xsi:type="dcterms:W3CDTF">2020-12-15T02:20:00Z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