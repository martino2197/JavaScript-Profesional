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proofErr w:type="spellStart"/>
      <w:r w:rsidRPr="0056755B">
        <w:rPr>
          <w:rFonts w:ascii="Arial" w:hAnsi="Arial" w:cs="Arial"/>
          <w:b/>
          <w:bCs/>
          <w:lang w:val="es-MX"/>
        </w:rPr>
        <w:t>fetch</w:t>
      </w:r>
      <w:proofErr w:type="spellEnd"/>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proofErr w:type="spellStart"/>
      <w:r w:rsidRPr="0056755B">
        <w:rPr>
          <w:rFonts w:ascii="Arial" w:hAnsi="Arial" w:cs="Arial"/>
          <w:b/>
          <w:bCs/>
          <w:lang w:val="es-MX"/>
        </w:rPr>
        <w:t>fetch</w:t>
      </w:r>
      <w:proofErr w:type="spellEnd"/>
      <w:r w:rsidRPr="0056755B">
        <w:rPr>
          <w:rFonts w:ascii="Arial" w:hAnsi="Arial" w:cs="Arial"/>
          <w:lang w:val="es-MX"/>
        </w:rPr>
        <w:t> tenemos algo llamado </w:t>
      </w:r>
      <w:proofErr w:type="spellStart"/>
      <w:r w:rsidRPr="0056755B">
        <w:rPr>
          <w:rFonts w:ascii="Arial" w:hAnsi="Arial" w:cs="Arial"/>
          <w:b/>
          <w:bCs/>
          <w:lang w:val="es-MX"/>
        </w:rPr>
        <w:t>AbortController</w:t>
      </w:r>
      <w:proofErr w:type="spellEnd"/>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proofErr w:type="spellStart"/>
      <w:r w:rsidRPr="00295583">
        <w:rPr>
          <w:rFonts w:ascii="Arial" w:hAnsi="Arial" w:cs="Arial"/>
          <w:color w:val="4A4A4A"/>
          <w:sz w:val="21"/>
          <w:szCs w:val="21"/>
        </w:rPr>
        <w:fldChar w:fldCharType="begin"/>
      </w:r>
      <w:r w:rsidRPr="00295583">
        <w:rPr>
          <w:rFonts w:ascii="Arial" w:hAnsi="Arial" w:cs="Arial"/>
          <w:color w:val="4A4A4A"/>
          <w:sz w:val="21"/>
          <w:szCs w:val="21"/>
        </w:rPr>
        <w:instrText xml:space="preserve"> HYPERLINK "https://developer.mozilla.org/en-US/docs/Web/API/WindowOrWorkerGlobalScope/fetch" \t "_blank" </w:instrText>
      </w:r>
      <w:r w:rsidRPr="00295583">
        <w:rPr>
          <w:rFonts w:ascii="Arial" w:hAnsi="Arial" w:cs="Arial"/>
          <w:color w:val="4A4A4A"/>
          <w:sz w:val="21"/>
          <w:szCs w:val="21"/>
        </w:rPr>
        <w:fldChar w:fldCharType="separate"/>
      </w:r>
      <w:r w:rsidRPr="00295583">
        <w:rPr>
          <w:rStyle w:val="Hipervnculo"/>
          <w:rFonts w:ascii="Arial" w:eastAsiaTheme="majorEastAsia" w:hAnsi="Arial" w:cs="Arial"/>
          <w:color w:val="0791E6"/>
          <w:sz w:val="21"/>
          <w:szCs w:val="21"/>
        </w:rPr>
        <w:t>fetch</w:t>
      </w:r>
      <w:proofErr w:type="spellEnd"/>
      <w:r w:rsidRPr="00295583">
        <w:rPr>
          <w:rFonts w:ascii="Arial" w:hAnsi="Arial" w:cs="Arial"/>
          <w:color w:val="4A4A4A"/>
          <w:sz w:val="21"/>
          <w:szCs w:val="21"/>
        </w:rPr>
        <w:fldChar w:fldCharType="end"/>
      </w:r>
      <w:r w:rsidRPr="00295583">
        <w:rPr>
          <w:rFonts w:ascii="Arial" w:hAnsi="Arial" w:cs="Arial"/>
          <w:color w:val="4A4A4A"/>
          <w:sz w:val="21"/>
          <w:szCs w:val="21"/>
        </w:rPr>
        <w:t xml:space="preserve"> abrirá un canal de comunicación con un recurso externo (en red) devolviendo una promesa, por lo tanto se puede acceder a la respuesta mediante un </w:t>
      </w:r>
      <w:proofErr w:type="spellStart"/>
      <w:r w:rsidRPr="00295583">
        <w:rPr>
          <w:rFonts w:ascii="Arial" w:hAnsi="Arial" w:cs="Arial"/>
          <w:color w:val="4A4A4A"/>
          <w:sz w:val="21"/>
          <w:szCs w:val="21"/>
        </w:rPr>
        <w:t>then</w:t>
      </w:r>
      <w:proofErr w:type="spellEnd"/>
      <w:r w:rsidRPr="00295583">
        <w:rPr>
          <w:rFonts w:ascii="Arial"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attr"/>
          <w:color w:val="FFFFFF"/>
          <w:sz w:val="21"/>
          <w:szCs w:val="21"/>
        </w:rPr>
        <w:t>fetchResponsePromise</w:t>
      </w:r>
      <w:proofErr w:type="spellEnd"/>
      <w:r w:rsidRPr="00295583">
        <w:rPr>
          <w:rStyle w:val="CdigoHTML"/>
          <w:color w:val="FFFFFF"/>
          <w:sz w:val="21"/>
          <w:szCs w:val="21"/>
        </w:rPr>
        <w:t xml:space="preserve"> = </w:t>
      </w:r>
      <w:proofErr w:type="spellStart"/>
      <w:proofErr w:type="gramStart"/>
      <w:r w:rsidRPr="00295583">
        <w:rPr>
          <w:rStyle w:val="CdigoHTML"/>
          <w:color w:val="FFFFFF"/>
          <w:sz w:val="21"/>
          <w:szCs w:val="21"/>
        </w:rPr>
        <w:t>fetch</w:t>
      </w:r>
      <w:proofErr w:type="spellEnd"/>
      <w:r w:rsidRPr="00295583">
        <w:rPr>
          <w:rStyle w:val="CdigoHTML"/>
          <w:color w:val="FFFFFF"/>
          <w:sz w:val="21"/>
          <w:szCs w:val="21"/>
        </w:rPr>
        <w:t>(</w:t>
      </w:r>
      <w:proofErr w:type="spellStart"/>
      <w:proofErr w:type="gramEnd"/>
      <w:r w:rsidRPr="00295583">
        <w:rPr>
          <w:rStyle w:val="CdigoHTML"/>
          <w:color w:val="FFFFFF"/>
          <w:sz w:val="21"/>
          <w:szCs w:val="21"/>
        </w:rPr>
        <w:t>resource</w:t>
      </w:r>
      <w:proofErr w:type="spellEnd"/>
      <w:r w:rsidRPr="00295583">
        <w:rPr>
          <w:rStyle w:val="CdigoHTML"/>
          <w:color w:val="FFFFFF"/>
          <w:sz w:val="21"/>
          <w:szCs w:val="21"/>
        </w:rPr>
        <w:t xml:space="preserve">, </w:t>
      </w:r>
      <w:proofErr w:type="spellStart"/>
      <w:r w:rsidRPr="00295583">
        <w:rPr>
          <w:rStyle w:val="CdigoHTML"/>
          <w:color w:val="FFFFFF"/>
          <w:sz w:val="21"/>
          <w:szCs w:val="21"/>
        </w:rPr>
        <w:t>init</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 xml:space="preserve">Como todas las promesas se puede acceder a la respuesta dentro de funciones </w:t>
      </w:r>
      <w:proofErr w:type="spellStart"/>
      <w:r w:rsidRPr="00295583">
        <w:rPr>
          <w:rFonts w:ascii="Arial" w:hAnsi="Arial" w:cs="Arial"/>
          <w:color w:val="4A4A4A"/>
          <w:sz w:val="21"/>
          <w:szCs w:val="21"/>
        </w:rPr>
        <w:t>async</w:t>
      </w:r>
      <w:proofErr w:type="spellEnd"/>
      <w:r w:rsidRPr="00295583">
        <w:rPr>
          <w:rFonts w:ascii="Arial" w:hAnsi="Arial" w:cs="Arial"/>
          <w:color w:val="4A4A4A"/>
          <w:sz w:val="21"/>
          <w:szCs w:val="21"/>
        </w:rPr>
        <w:t xml:space="preserve">, mediante </w:t>
      </w:r>
      <w:proofErr w:type="gramStart"/>
      <w:r w:rsidRPr="00295583">
        <w:rPr>
          <w:rFonts w:ascii="Arial" w:hAnsi="Arial" w:cs="Arial"/>
          <w:color w:val="4A4A4A"/>
          <w:sz w:val="21"/>
          <w:szCs w:val="21"/>
        </w:rPr>
        <w:t>al el uso</w:t>
      </w:r>
      <w:proofErr w:type="gramEnd"/>
      <w:r w:rsidRPr="00295583">
        <w:rPr>
          <w:rFonts w:ascii="Arial" w:hAnsi="Arial" w:cs="Arial"/>
          <w:color w:val="4A4A4A"/>
          <w:sz w:val="21"/>
          <w:szCs w:val="21"/>
        </w:rPr>
        <w:t xml:space="preserve"> de la palabra reservada </w:t>
      </w:r>
      <w:proofErr w:type="spellStart"/>
      <w:r w:rsidRPr="00295583">
        <w:rPr>
          <w:rFonts w:ascii="Arial" w:hAnsi="Arial" w:cs="Arial"/>
          <w:color w:val="4A4A4A"/>
          <w:sz w:val="21"/>
          <w:szCs w:val="21"/>
        </w:rPr>
        <w:t>await</w:t>
      </w:r>
      <w:proofErr w:type="spellEnd"/>
      <w:r w:rsidRPr="00295583">
        <w:rPr>
          <w:rFonts w:ascii="Arial" w:hAnsi="Arial" w:cs="Arial"/>
          <w:color w:val="4A4A4A"/>
          <w:sz w:val="21"/>
          <w:szCs w:val="21"/>
        </w:rPr>
        <w:t xml:space="preserve">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w:t>
      </w:r>
      <w:proofErr w:type="spellStart"/>
      <w:r w:rsidRPr="00295583">
        <w:rPr>
          <w:rStyle w:val="CdigoHTML"/>
          <w:color w:val="FFFFFF"/>
          <w:sz w:val="21"/>
          <w:szCs w:val="21"/>
          <w:lang w:val="en-US"/>
        </w:rPr>
        <w:t>myRequest</w:t>
      </w:r>
      <w:proofErr w:type="spellEnd"/>
      <w:proofErr w:type="gramStart"/>
      <w:r w:rsidRPr="00295583">
        <w:rPr>
          <w:rStyle w:val="CdigoHTML"/>
          <w:color w:val="FFFFFF"/>
          <w:sz w:val="21"/>
          <w:szCs w:val="21"/>
          <w:lang w:val="en-US"/>
        </w:rPr>
        <w:t>).</w:t>
      </w:r>
      <w:r w:rsidRPr="00295583">
        <w:rPr>
          <w:rStyle w:val="hljs-keyword"/>
          <w:b/>
          <w:bCs/>
          <w:color w:val="F92672"/>
          <w:sz w:val="21"/>
          <w:szCs w:val="21"/>
          <w:lang w:val="en-US"/>
        </w:rPr>
        <w:t>then</w:t>
      </w:r>
      <w:proofErr w:type="gramEnd"/>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xml:space="preserve">// </w:t>
      </w:r>
      <w:proofErr w:type="spellStart"/>
      <w:r w:rsidRPr="00295583">
        <w:rPr>
          <w:rStyle w:val="hljs-comment"/>
          <w:color w:val="75715E"/>
          <w:sz w:val="21"/>
          <w:szCs w:val="21"/>
        </w:rPr>
        <w:t>code</w:t>
      </w:r>
      <w:proofErr w:type="spellEnd"/>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historicamente</w:t>
      </w:r>
      <w:proofErr w:type="spellEnd"/>
      <w:r w:rsidRPr="00295583">
        <w:rPr>
          <w:rFonts w:ascii="Arial" w:hAnsi="Arial" w:cs="Arial"/>
          <w:color w:val="4A4A4A"/>
          <w:sz w:val="21"/>
          <w:szCs w:val="21"/>
        </w:rPr>
        <w:t xml:space="preserve"> proviene del </w:t>
      </w:r>
      <w:proofErr w:type="spellStart"/>
      <w:r w:rsidRPr="00295583">
        <w:rPr>
          <w:rFonts w:ascii="Arial" w:hAnsi="Arial" w:cs="Arial"/>
          <w:color w:val="4A4A4A"/>
          <w:sz w:val="21"/>
          <w:szCs w:val="21"/>
        </w:rPr>
        <w:t>XMLHttpReques</w:t>
      </w:r>
      <w:proofErr w:type="spellEnd"/>
      <w:r w:rsidRPr="00295583">
        <w:rPr>
          <w:rFonts w:ascii="Arial" w:hAnsi="Arial" w:cs="Arial"/>
          <w:color w:val="4A4A4A"/>
          <w:sz w:val="21"/>
          <w:szCs w:val="21"/>
        </w:rPr>
        <w:t xml:space="preserve"> (o XHR para los cuates) con un funcionamiento similar al </w:t>
      </w:r>
      <w:proofErr w:type="spellStart"/>
      <w:r w:rsidRPr="00295583">
        <w:rPr>
          <w:rFonts w:ascii="Arial" w:hAnsi="Arial" w:cs="Arial"/>
          <w:color w:val="4A4A4A"/>
          <w:sz w:val="21"/>
          <w:szCs w:val="21"/>
        </w:rPr>
        <w:t>JQUERY.ajax</w:t>
      </w:r>
      <w:proofErr w:type="spellEnd"/>
      <w:r w:rsidRPr="00295583">
        <w:rPr>
          <w:rFonts w:ascii="Arial" w:hAnsi="Arial" w:cs="Arial"/>
          <w:color w:val="4A4A4A"/>
          <w:sz w:val="21"/>
          <w:szCs w:val="21"/>
        </w:rPr>
        <w:t xml:space="preserve"> (</w:t>
      </w:r>
      <w:proofErr w:type="spellStart"/>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w:t>
      </w:r>
      <w:proofErr w:type="spellEnd"/>
      <w:r w:rsidRPr="00295583">
        <w:rPr>
          <w:rFonts w:ascii="Arial" w:hAnsi="Arial" w:cs="Arial"/>
          <w:color w:val="4A4A4A"/>
          <w:sz w:val="21"/>
          <w:szCs w:val="21"/>
        </w:rPr>
        <w:t>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 xml:space="preserve">ML) con un mejor manejo de los errores (ya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sólo fallará cuando hayan problemas de red, manejando los errores mediante </w:t>
      </w:r>
      <w:proofErr w:type="spellStart"/>
      <w:r w:rsidRPr="00295583">
        <w:rPr>
          <w:rFonts w:ascii="Arial" w:hAnsi="Arial" w:cs="Arial"/>
          <w:color w:val="4A4A4A"/>
          <w:sz w:val="21"/>
          <w:szCs w:val="21"/>
        </w:rPr>
        <w:t>Response.status</w:t>
      </w:r>
      <w:proofErr w:type="spellEnd"/>
      <w:r w:rsidRPr="00295583">
        <w:rPr>
          <w:rFonts w:ascii="Arial" w:hAnsi="Arial" w:cs="Arial"/>
          <w:color w:val="4A4A4A"/>
          <w:sz w:val="21"/>
          <w:szCs w:val="21"/>
        </w:rPr>
        <w:t xml:space="preserve">, </w:t>
      </w:r>
      <w:proofErr w:type="spellStart"/>
      <w:r w:rsidRPr="00295583">
        <w:rPr>
          <w:rFonts w:ascii="Arial" w:hAnsi="Arial" w:cs="Arial"/>
          <w:color w:val="4A4A4A"/>
          <w:sz w:val="21"/>
          <w:szCs w:val="21"/>
        </w:rPr>
        <w:t>Response.statusText</w:t>
      </w:r>
      <w:proofErr w:type="spellEnd"/>
      <w:r w:rsidRPr="00295583">
        <w:rPr>
          <w:rFonts w:ascii="Arial" w:hAnsi="Arial" w:cs="Arial"/>
          <w:color w:val="4A4A4A"/>
          <w:sz w:val="21"/>
          <w:szCs w:val="21"/>
        </w:rPr>
        <w:t xml:space="preserve"> y </w:t>
      </w:r>
      <w:proofErr w:type="spellStart"/>
      <w:r w:rsidRPr="00295583">
        <w:rPr>
          <w:rFonts w:ascii="Arial" w:hAnsi="Arial" w:cs="Arial"/>
          <w:color w:val="4A4A4A"/>
          <w:sz w:val="21"/>
          <w:szCs w:val="21"/>
        </w:rPr>
        <w:t>Response.ok</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t xml:space="preserve">Una de las ventajas adicionales que se manejan con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vs XHR, es que </w:t>
      </w:r>
      <w:proofErr w:type="spellStart"/>
      <w:r w:rsidRPr="00295583">
        <w:rPr>
          <w:rFonts w:ascii="Arial" w:hAnsi="Arial" w:cs="Arial"/>
          <w:color w:val="4A4A4A"/>
          <w:sz w:val="21"/>
          <w:szCs w:val="21"/>
        </w:rPr>
        <w:t>fetch</w:t>
      </w:r>
      <w:proofErr w:type="spellEnd"/>
      <w:r w:rsidRPr="00295583">
        <w:rPr>
          <w:rFonts w:ascii="Arial" w:hAnsi="Arial" w:cs="Arial"/>
          <w:color w:val="4A4A4A"/>
          <w:sz w:val="21"/>
          <w:szCs w:val="21"/>
        </w:rPr>
        <w:t xml:space="preserve"> permite la cancelación de una señal (</w:t>
      </w:r>
      <w:proofErr w:type="spellStart"/>
      <w:r w:rsidRPr="00295583">
        <w:rPr>
          <w:rFonts w:ascii="Arial" w:hAnsi="Arial" w:cs="Arial"/>
          <w:color w:val="4A4A4A"/>
          <w:sz w:val="21"/>
          <w:szCs w:val="21"/>
        </w:rPr>
        <w:t>signal</w:t>
      </w:r>
      <w:proofErr w:type="spellEnd"/>
      <w:r w:rsidRPr="00295583">
        <w:rPr>
          <w:rFonts w:ascii="Arial" w:hAnsi="Arial" w:cs="Arial"/>
          <w:color w:val="4A4A4A"/>
          <w:sz w:val="21"/>
          <w:szCs w:val="21"/>
        </w:rPr>
        <w:t xml:space="preserve">) mediante objetos de tipo </w:t>
      </w:r>
      <w:proofErr w:type="spellStart"/>
      <w:r w:rsidRPr="00295583">
        <w:rPr>
          <w:rFonts w:ascii="Arial" w:hAnsi="Arial" w:cs="Arial"/>
          <w:color w:val="4A4A4A"/>
          <w:sz w:val="21"/>
          <w:szCs w:val="21"/>
        </w:rPr>
        <w:t>AbortController</w:t>
      </w:r>
      <w:proofErr w:type="spellEnd"/>
      <w:r w:rsidRPr="00295583">
        <w:rPr>
          <w:rFonts w:ascii="Arial" w:hAnsi="Arial" w:cs="Arial"/>
          <w:color w:val="4A4A4A"/>
          <w:sz w:val="21"/>
          <w:szCs w:val="21"/>
        </w:rPr>
        <w:t>.</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 xml:space="preserve">Para conseguir la señal interrumpida se debe de configurar un objeto de tipo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mismo que tiene una objeto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que es el que especificará si la señal se ha interrumpido o no (mediante </w:t>
      </w:r>
      <w:proofErr w:type="spellStart"/>
      <w:r w:rsidRPr="00295583">
        <w:rPr>
          <w:rStyle w:val="Textoennegrita"/>
          <w:rFonts w:ascii="Arial" w:eastAsiaTheme="majorEastAsia" w:hAnsi="Arial" w:cs="Arial"/>
          <w:color w:val="4A4A4A"/>
          <w:sz w:val="21"/>
          <w:szCs w:val="21"/>
        </w:rPr>
        <w:t>AbortSignal.aborted</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roofErr w:type="spellStart"/>
      <w:r w:rsidRPr="00295583">
        <w:rPr>
          <w:rStyle w:val="hljs-keyword"/>
          <w:b/>
          <w:bCs/>
          <w:color w:val="F92672"/>
          <w:sz w:val="21"/>
          <w:szCs w:val="21"/>
        </w:rPr>
        <w:t>let</w:t>
      </w:r>
      <w:proofErr w:type="spellEnd"/>
      <w:r w:rsidRPr="00295583">
        <w:rPr>
          <w:rStyle w:val="CdigoHTML"/>
          <w:color w:val="FFFFFF"/>
          <w:sz w:val="21"/>
          <w:szCs w:val="21"/>
        </w:rPr>
        <w:t xml:space="preserve"> </w:t>
      </w:r>
      <w:proofErr w:type="spellStart"/>
      <w:r w:rsidRPr="00295583">
        <w:rPr>
          <w:rStyle w:val="CdigoHTML"/>
          <w:color w:val="FFFFFF"/>
          <w:sz w:val="21"/>
          <w:szCs w:val="21"/>
        </w:rPr>
        <w:t>controller</w:t>
      </w:r>
      <w:proofErr w:type="spellEnd"/>
      <w:r w:rsidRPr="00295583">
        <w:rPr>
          <w:rStyle w:val="CdigoHTML"/>
          <w:color w:val="FFFFFF"/>
          <w:sz w:val="21"/>
          <w:szCs w:val="21"/>
        </w:rPr>
        <w:t xml:space="preserve"> </w:t>
      </w:r>
      <w:proofErr w:type="gramStart"/>
      <w:r w:rsidRPr="00295583">
        <w:rPr>
          <w:rStyle w:val="CdigoHTML"/>
          <w:color w:val="FFFFFF"/>
          <w:sz w:val="21"/>
          <w:szCs w:val="21"/>
        </w:rPr>
        <w:t xml:space="preserve">=  </w:t>
      </w:r>
      <w:r w:rsidRPr="00295583">
        <w:rPr>
          <w:rStyle w:val="hljs-keyword"/>
          <w:b/>
          <w:bCs/>
          <w:color w:val="F92672"/>
          <w:sz w:val="21"/>
          <w:szCs w:val="21"/>
        </w:rPr>
        <w:t>new</w:t>
      </w:r>
      <w:proofErr w:type="gramEnd"/>
      <w:r w:rsidRPr="00295583">
        <w:rPr>
          <w:rStyle w:val="CdigoHTML"/>
          <w:color w:val="FFFFFF"/>
          <w:sz w:val="21"/>
          <w:szCs w:val="21"/>
        </w:rPr>
        <w:t xml:space="preserve"> </w:t>
      </w:r>
      <w:proofErr w:type="spellStart"/>
      <w:r w:rsidRPr="00295583">
        <w:rPr>
          <w:rStyle w:val="CdigoHTML"/>
          <w:color w:val="FFFFFF"/>
          <w:sz w:val="21"/>
          <w:szCs w:val="21"/>
        </w:rPr>
        <w:t>AbortController</w:t>
      </w:r>
      <w:proofErr w:type="spellEnd"/>
      <w:r w:rsidRPr="00295583">
        <w:rPr>
          <w:rStyle w:val="CdigoHTML"/>
          <w:color w:val="FFFFFF"/>
          <w:sz w:val="21"/>
          <w:szCs w:val="21"/>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En el objeto de configuración del </w:t>
      </w:r>
      <w:proofErr w:type="spellStart"/>
      <w:r w:rsidRPr="00295583">
        <w:rPr>
          <w:rStyle w:val="Textoennegrita"/>
          <w:rFonts w:ascii="Arial" w:eastAsiaTheme="majorEastAsia" w:hAnsi="Arial" w:cs="Arial"/>
          <w:color w:val="4A4A4A"/>
          <w:sz w:val="21"/>
          <w:szCs w:val="21"/>
        </w:rPr>
        <w:t>await</w:t>
      </w:r>
      <w:proofErr w:type="spellEnd"/>
      <w:r w:rsidRPr="00295583">
        <w:rPr>
          <w:rStyle w:val="Textoennegrita"/>
          <w:rFonts w:ascii="Arial" w:eastAsiaTheme="majorEastAsia" w:hAnsi="Arial" w:cs="Arial"/>
          <w:color w:val="4A4A4A"/>
          <w:sz w:val="21"/>
          <w:szCs w:val="21"/>
        </w:rPr>
        <w:t xml:space="preserve"> existe un atributo llamado </w:t>
      </w:r>
      <w:proofErr w:type="spellStart"/>
      <w:r w:rsidRPr="00295583">
        <w:rPr>
          <w:rStyle w:val="Textoennegrita"/>
          <w:rFonts w:ascii="Arial" w:eastAsiaTheme="majorEastAsia" w:hAnsi="Arial" w:cs="Arial"/>
          <w:color w:val="4A4A4A"/>
          <w:sz w:val="21"/>
          <w:szCs w:val="21"/>
        </w:rPr>
        <w:t>signal</w:t>
      </w:r>
      <w:proofErr w:type="spellEnd"/>
      <w:r w:rsidRPr="00295583">
        <w:rPr>
          <w:rStyle w:val="Textoennegrita"/>
          <w:rFonts w:ascii="Arial" w:eastAsiaTheme="majorEastAsia" w:hAnsi="Arial" w:cs="Arial"/>
          <w:color w:val="4A4A4A"/>
          <w:sz w:val="21"/>
          <w:szCs w:val="21"/>
        </w:rPr>
        <w:t xml:space="preserve"> que recibe una señal de tipo </w:t>
      </w:r>
      <w:proofErr w:type="spellStart"/>
      <w:r w:rsidRPr="00295583">
        <w:rPr>
          <w:rStyle w:val="Textoennegrita"/>
          <w:rFonts w:ascii="Arial" w:eastAsiaTheme="majorEastAsia" w:hAnsi="Arial" w:cs="Arial"/>
          <w:color w:val="4A4A4A"/>
          <w:sz w:val="21"/>
          <w:szCs w:val="21"/>
        </w:rPr>
        <w:t>AbortSignal</w:t>
      </w:r>
      <w:proofErr w:type="spellEnd"/>
      <w:r w:rsidRPr="00295583">
        <w:rPr>
          <w:rStyle w:val="Textoennegrita"/>
          <w:rFonts w:ascii="Arial" w:eastAsiaTheme="majorEastAsia" w:hAnsi="Arial" w:cs="Arial"/>
          <w:color w:val="4A4A4A"/>
          <w:sz w:val="21"/>
          <w:szCs w:val="21"/>
        </w:rPr>
        <w:t xml:space="preserve"> (para este caso se guardó en el </w:t>
      </w:r>
      <w:proofErr w:type="spellStart"/>
      <w:r w:rsidRPr="00295583">
        <w:rPr>
          <w:rStyle w:val="Textoennegrita"/>
          <w:rFonts w:ascii="Arial" w:eastAsiaTheme="majorEastAsia" w:hAnsi="Arial" w:cs="Arial"/>
          <w:color w:val="4A4A4A"/>
          <w:sz w:val="21"/>
          <w:szCs w:val="21"/>
        </w:rPr>
        <w:t>controller</w:t>
      </w:r>
      <w:proofErr w:type="spellEnd"/>
      <w:r w:rsidRPr="00295583">
        <w:rPr>
          <w:rStyle w:val="Textoennegrita"/>
          <w:rFonts w:ascii="Arial" w:eastAsiaTheme="majorEastAsia" w:hAnsi="Arial" w:cs="Arial"/>
          <w:color w:val="4A4A4A"/>
          <w:sz w:val="21"/>
          <w:szCs w:val="21"/>
        </w:rPr>
        <w:t>).</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w:t>
      </w:r>
      <w:proofErr w:type="gramStart"/>
      <w:r w:rsidRPr="00295583">
        <w:rPr>
          <w:rStyle w:val="CdigoHTML"/>
          <w:color w:val="FFFFFF"/>
          <w:sz w:val="21"/>
          <w:szCs w:val="21"/>
          <w:lang w:val="en-US"/>
        </w:rPr>
        <w:t>fetch(</w:t>
      </w:r>
      <w:proofErr w:type="spellStart"/>
      <w:proofErr w:type="gramEnd"/>
      <w:r w:rsidRPr="00295583">
        <w:rPr>
          <w:rStyle w:val="hljs-builtin"/>
          <w:color w:val="A6E22E"/>
          <w:sz w:val="21"/>
          <w:szCs w:val="21"/>
          <w:lang w:val="en-US"/>
        </w:rPr>
        <w:t>url</w:t>
      </w:r>
      <w:proofErr w:type="spellEnd"/>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xml:space="preserve">: </w:t>
      </w:r>
      <w:proofErr w:type="spellStart"/>
      <w:r w:rsidRPr="00295583">
        <w:rPr>
          <w:rStyle w:val="CdigoHTML"/>
          <w:color w:val="FFFFFF"/>
          <w:sz w:val="21"/>
          <w:szCs w:val="21"/>
          <w:lang w:val="en-US"/>
        </w:rPr>
        <w:t>controller.signal</w:t>
      </w:r>
      <w:proofErr w:type="spellEnd"/>
      <w:r w:rsidRPr="00295583">
        <w:rPr>
          <w:rStyle w:val="CdigoHTML"/>
          <w:color w:val="FFFFFF"/>
          <w:sz w:val="21"/>
          <w:szCs w:val="21"/>
          <w:lang w:val="en-US"/>
        </w:rPr>
        <w: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 xml:space="preserve">Para parar la señal, sólo debemos acceder al método </w:t>
      </w:r>
      <w:proofErr w:type="spellStart"/>
      <w:proofErr w:type="gramStart"/>
      <w:r w:rsidRPr="00295583">
        <w:rPr>
          <w:rStyle w:val="Textoennegrita"/>
          <w:rFonts w:ascii="Arial" w:eastAsiaTheme="majorEastAsia" w:hAnsi="Arial" w:cs="Arial"/>
          <w:color w:val="4A4A4A"/>
          <w:sz w:val="21"/>
          <w:szCs w:val="21"/>
        </w:rPr>
        <w:t>abort</w:t>
      </w:r>
      <w:proofErr w:type="spellEnd"/>
      <w:r w:rsidRPr="00295583">
        <w:rPr>
          <w:rStyle w:val="Textoennegrita"/>
          <w:rFonts w:ascii="Arial" w:eastAsiaTheme="majorEastAsia" w:hAnsi="Arial" w:cs="Arial"/>
          <w:color w:val="4A4A4A"/>
          <w:sz w:val="21"/>
          <w:szCs w:val="21"/>
        </w:rPr>
        <w:t>(</w:t>
      </w:r>
      <w:proofErr w:type="gramEnd"/>
      <w:r w:rsidRPr="00295583">
        <w:rPr>
          <w:rStyle w:val="Textoennegrita"/>
          <w:rFonts w:ascii="Arial" w:eastAsiaTheme="majorEastAsia" w:hAnsi="Arial" w:cs="Arial"/>
          <w:color w:val="4A4A4A"/>
          <w:sz w:val="21"/>
          <w:szCs w:val="21"/>
        </w:rPr>
        <w:t xml:space="preserve">) del </w:t>
      </w:r>
      <w:proofErr w:type="spellStart"/>
      <w:r w:rsidRPr="00295583">
        <w:rPr>
          <w:rStyle w:val="Textoennegrita"/>
          <w:rFonts w:ascii="Arial" w:eastAsiaTheme="majorEastAsia" w:hAnsi="Arial" w:cs="Arial"/>
          <w:color w:val="4A4A4A"/>
          <w:sz w:val="21"/>
          <w:szCs w:val="21"/>
        </w:rPr>
        <w:t>AbortController</w:t>
      </w:r>
      <w:proofErr w:type="spellEnd"/>
      <w:r w:rsidRPr="00295583">
        <w:rPr>
          <w:rStyle w:val="Textoennegrita"/>
          <w:rFonts w:ascii="Arial" w:eastAsiaTheme="majorEastAsia" w:hAnsi="Arial" w:cs="Arial"/>
          <w:color w:val="4A4A4A"/>
          <w:sz w:val="21"/>
          <w:szCs w:val="21"/>
        </w:rPr>
        <w:t xml:space="preserve"> que genera el </w:t>
      </w:r>
      <w:proofErr w:type="spellStart"/>
      <w:r w:rsidRPr="00295583">
        <w:rPr>
          <w:rStyle w:val="Textoennegrita"/>
          <w:rFonts w:ascii="Arial" w:eastAsiaTheme="majorEastAsia" w:hAnsi="Arial" w:cs="Arial"/>
          <w:color w:val="4A4A4A"/>
          <w:sz w:val="21"/>
          <w:szCs w:val="21"/>
        </w:rPr>
        <w:t>AbortSignal</w:t>
      </w:r>
      <w:proofErr w:type="spellEnd"/>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proofErr w:type="spellStart"/>
      <w:proofErr w:type="gramStart"/>
      <w:r w:rsidRPr="00295583">
        <w:rPr>
          <w:rStyle w:val="CdigoHTML"/>
          <w:color w:val="FFFFFF"/>
          <w:sz w:val="21"/>
          <w:szCs w:val="21"/>
        </w:rPr>
        <w:t>controller.</w:t>
      </w:r>
      <w:r w:rsidRPr="00295583">
        <w:rPr>
          <w:rStyle w:val="hljs-builtin"/>
          <w:color w:val="A6E22E"/>
          <w:sz w:val="21"/>
          <w:szCs w:val="21"/>
        </w:rPr>
        <w:t>abort</w:t>
      </w:r>
      <w:proofErr w:type="spellEnd"/>
      <w:proofErr w:type="gramEnd"/>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proofErr w:type="spellStart"/>
      <w:r w:rsidRPr="00203097">
        <w:rPr>
          <w:rStyle w:val="nfasis"/>
          <w:rFonts w:ascii="Arial" w:eastAsiaTheme="majorEastAsia" w:hAnsi="Arial" w:cs="Arial"/>
          <w:color w:val="273B47"/>
          <w:sz w:val="21"/>
          <w:szCs w:val="21"/>
        </w:rPr>
        <w:t>viewport</w:t>
      </w:r>
      <w:proofErr w:type="spellEnd"/>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"https://developer.mozilla.org/es/docs/Glossary/viewport" \o "viewport: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\t "_blank" </w:instrText>
      </w:r>
      <w:r w:rsidRPr="00614892">
        <w:rPr>
          <w:rFonts w:ascii="Arial" w:hAnsi="Arial" w:cs="Arial"/>
          <w:color w:val="4A4A4A"/>
          <w:sz w:val="21"/>
          <w:szCs w:val="21"/>
        </w:rPr>
        <w:fldChar w:fldCharType="separate"/>
      </w:r>
      <w:r w:rsidRPr="00614892">
        <w:rPr>
          <w:rStyle w:val="Hipervnculo"/>
          <w:rFonts w:ascii="Arial" w:eastAsiaTheme="majorEastAsia" w:hAnsi="Arial" w:cs="Arial"/>
          <w:color w:val="0791E6"/>
          <w:sz w:val="21"/>
          <w:szCs w:val="21"/>
        </w:rPr>
        <w:t>viewport</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proofErr w:type="spellStart"/>
      <w:r w:rsidRPr="00614892">
        <w:rPr>
          <w:rFonts w:ascii="Arial" w:hAnsi="Arial" w:cs="Arial"/>
          <w:color w:val="4A4A4A"/>
          <w:sz w:val="21"/>
          <w:szCs w:val="21"/>
        </w:rPr>
        <w:t>Lazy-loading</w:t>
      </w:r>
      <w:proofErr w:type="spellEnd"/>
      <w:r w:rsidRPr="00614892">
        <w:rPr>
          <w:rFonts w:ascii="Arial" w:hAnsi="Arial" w:cs="Arial"/>
          <w:color w:val="4A4A4A"/>
          <w:sz w:val="21"/>
          <w:szCs w:val="21"/>
        </w:rPr>
        <w:t xml:space="preserve"> de imágenes u otro contenido a medida que la página se desplaza.</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xml:space="preserve"> infinito” de sitios web, donde más y más contenido se carga y muestra a medida que usted hace </w:t>
      </w:r>
      <w:proofErr w:type="spellStart"/>
      <w:r w:rsidRPr="00614892">
        <w:rPr>
          <w:rFonts w:ascii="Arial" w:hAnsi="Arial" w:cs="Arial"/>
          <w:color w:val="4A4A4A"/>
          <w:sz w:val="21"/>
          <w:szCs w:val="21"/>
        </w:rPr>
        <w:t>scroll</w:t>
      </w:r>
      <w:proofErr w:type="spellEnd"/>
      <w:r w:rsidRPr="00614892">
        <w:rPr>
          <w:rFonts w:ascii="Arial" w:hAnsi="Arial" w:cs="Arial"/>
          <w:color w:val="4A4A4A"/>
          <w:sz w:val="21"/>
          <w:szCs w:val="21"/>
        </w:rPr>
        <w:t>, de forma que el usuario no tiene que pasar páginas.</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614892">
      <w:pPr>
        <w:numPr>
          <w:ilvl w:val="0"/>
          <w:numId w:val="34"/>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69"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Crear el </w:t>
      </w:r>
      <w:proofErr w:type="spellStart"/>
      <w:r w:rsidRPr="00614892">
        <w:rPr>
          <w:rFonts w:ascii="Arial" w:hAnsi="Arial" w:cs="Arial"/>
          <w:color w:val="4A4A4A"/>
          <w:sz w:val="21"/>
          <w:szCs w:val="21"/>
        </w:rPr>
        <w:t>intersection</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llamando a su constructor y pasándole una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para que se ejecute cuando un nivel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scrollArea</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proofErr w:type="spellStart"/>
      <w:r w:rsidRPr="00614892">
        <w:rPr>
          <w:rStyle w:val="CdigoHTML"/>
          <w:color w:val="FFFFFF"/>
          <w:sz w:val="21"/>
          <w:szCs w:val="21"/>
          <w:lang w:val="en-US"/>
        </w:rPr>
        <w:t>rootMargin</w:t>
      </w:r>
      <w:proofErr w:type="spellEnd"/>
      <w:r w:rsidRPr="00614892">
        <w:rPr>
          <w:rStyle w:val="CdigoHTML"/>
          <w:color w:val="FFFFFF"/>
          <w:sz w:val="21"/>
          <w:szCs w:val="21"/>
          <w:lang w:val="en-US"/>
        </w:rPr>
        <w:t xml:space="preserve">: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w:t>
      </w:r>
      <w:proofErr w:type="spellStart"/>
      <w:proofErr w:type="gramStart"/>
      <w:r w:rsidRPr="00614892">
        <w:rPr>
          <w:rStyle w:val="CdigoHTML"/>
          <w:color w:val="FFFFFF"/>
          <w:sz w:val="21"/>
          <w:szCs w:val="21"/>
          <w:lang w:val="en-US"/>
        </w:rPr>
        <w:t>IntersectionObserver</w:t>
      </w:r>
      <w:proofErr w:type="spellEnd"/>
      <w:r w:rsidRPr="00614892">
        <w:rPr>
          <w:rStyle w:val="CdigoHTML"/>
          <w:color w:val="FFFFFF"/>
          <w:sz w:val="21"/>
          <w:szCs w:val="21"/>
          <w:lang w:val="en-US"/>
        </w:rPr>
        <w:t>(</w:t>
      </w:r>
      <w:proofErr w:type="gramEnd"/>
      <w:r w:rsidRPr="00614892">
        <w:rPr>
          <w:rStyle w:val="CdigoHTML"/>
          <w:color w:val="FFFFFF"/>
          <w:sz w:val="21"/>
          <w:szCs w:val="21"/>
          <w:lang w:val="en-US"/>
        </w:rPr>
        <w:t>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de 1.0 significa que cuando el 100%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está visible dentro del elemento especificado por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proofErr w:type="spellStart"/>
      <w:r w:rsidRPr="00614892">
        <w:rPr>
          <w:rStyle w:val="CdigoHTML"/>
          <w:color w:val="4A4A4A"/>
          <w:sz w:val="21"/>
          <w:szCs w:val="21"/>
        </w:rPr>
        <w:t>options</w:t>
      </w:r>
      <w:proofErr w:type="spellEnd"/>
      <w:r w:rsidRPr="00614892">
        <w:rPr>
          <w:rFonts w:ascii="Arial" w:hAnsi="Arial" w:cs="Arial"/>
          <w:color w:val="4A4A4A"/>
          <w:sz w:val="21"/>
          <w:szCs w:val="21"/>
        </w:rPr>
        <w:t> pasado al constructor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"https://developer.mozilla.org/es/docs/Web/API/IntersectionObserver/IntersectionObserver"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 xml:space="preserve"> le deja controlar las circunstancias bajo las cuales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El elemento que es usado como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para comprobar la visibilidad de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Debe ser un elemento ascendiente del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Por defecto se toma el </w:t>
      </w:r>
      <w:proofErr w:type="spellStart"/>
      <w:r w:rsidRPr="00614892">
        <w:rPr>
          <w:rFonts w:ascii="Arial" w:hAnsi="Arial" w:cs="Arial"/>
          <w:color w:val="4A4A4A"/>
          <w:sz w:val="21"/>
          <w:szCs w:val="21"/>
        </w:rPr>
        <w:t>viewport</w:t>
      </w:r>
      <w:proofErr w:type="spellEnd"/>
      <w:r w:rsidRPr="00614892">
        <w:rPr>
          <w:rFonts w:ascii="Arial" w:hAnsi="Arial" w:cs="Arial"/>
          <w:color w:val="4A4A4A"/>
          <w:sz w:val="21"/>
          <w:szCs w:val="21"/>
        </w:rPr>
        <w:t xml:space="preserve"> del navegador si no se especifica o si se especifica como </w:t>
      </w:r>
      <w:proofErr w:type="spellStart"/>
      <w:r w:rsidRPr="00614892">
        <w:rPr>
          <w:rStyle w:val="CdigoHTML"/>
          <w:color w:val="4A4A4A"/>
          <w:sz w:val="21"/>
          <w:szCs w:val="21"/>
        </w:rPr>
        <w:t>null</w:t>
      </w:r>
      <w:proofErr w:type="spellEnd"/>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rootMargin</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Margen alrededor del </w:t>
      </w:r>
      <w:proofErr w:type="spellStart"/>
      <w:r w:rsidRPr="00614892">
        <w:rPr>
          <w:rFonts w:ascii="Arial" w:hAnsi="Arial" w:cs="Arial"/>
          <w:color w:val="4A4A4A"/>
          <w:sz w:val="21"/>
          <w:szCs w:val="21"/>
        </w:rPr>
        <w:t>elemeto</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Puede tener valores similares a los de CSS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"https://developer.mozilla.org/es/docs/Web/CSS/margin" \o "La propiedad CSS margin establece el margen para los cuatro lados. Es una abreviación para evitar tener que establecer cada lado por separado con las otras propiedades de margen:  margin-top, margin-right, margin-bottom y margin-left." \t "_blank" </w:instrText>
      </w:r>
      <w:r w:rsidRPr="00614892">
        <w:rPr>
          <w:rFonts w:ascii="Arial" w:hAnsi="Arial" w:cs="Arial"/>
          <w:color w:val="4A4A4A"/>
          <w:sz w:val="21"/>
          <w:szCs w:val="21"/>
        </w:rPr>
        <w:fldChar w:fldCharType="separate"/>
      </w:r>
      <w:r w:rsidRPr="00614892">
        <w:rPr>
          <w:rStyle w:val="CdigoHTML"/>
          <w:color w:val="0791E6"/>
          <w:sz w:val="21"/>
          <w:szCs w:val="21"/>
        </w:rPr>
        <w:t>margin</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w:t>
      </w:r>
      <w:proofErr w:type="spellStart"/>
      <w:r w:rsidRPr="00614892">
        <w:rPr>
          <w:rFonts w:ascii="Arial" w:hAnsi="Arial" w:cs="Arial"/>
          <w:color w:val="4A4A4A"/>
          <w:sz w:val="21"/>
          <w:szCs w:val="21"/>
        </w:rPr>
        <w:t>property</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e.g</w:t>
      </w:r>
      <w:proofErr w:type="spellEnd"/>
      <w:r w:rsidRPr="00614892">
        <w:rPr>
          <w:rFonts w:ascii="Arial" w:hAnsi="Arial" w:cs="Arial"/>
          <w:color w:val="4A4A4A"/>
          <w:sz w:val="21"/>
          <w:szCs w:val="21"/>
        </w:rPr>
        <w:t>. "</w:t>
      </w:r>
      <w:r w:rsidRPr="00614892">
        <w:rPr>
          <w:rStyle w:val="CdigoHTML"/>
          <w:color w:val="4A4A4A"/>
          <w:sz w:val="21"/>
          <w:szCs w:val="21"/>
        </w:rPr>
        <w:t>10px 20px 30px 40px"</w:t>
      </w:r>
      <w:r w:rsidRPr="00614892">
        <w:rPr>
          <w:rFonts w:ascii="Arial" w:hAnsi="Arial" w:cs="Arial"/>
          <w:color w:val="4A4A4A"/>
          <w:sz w:val="21"/>
          <w:szCs w:val="21"/>
        </w:rPr>
        <w:t xml:space="preserve"> (top, </w:t>
      </w:r>
      <w:proofErr w:type="spellStart"/>
      <w:r w:rsidRPr="00614892">
        <w:rPr>
          <w:rFonts w:ascii="Arial" w:hAnsi="Arial" w:cs="Arial"/>
          <w:color w:val="4A4A4A"/>
          <w:sz w:val="21"/>
          <w:szCs w:val="21"/>
        </w:rPr>
        <w:t>right</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bottom</w:t>
      </w:r>
      <w:proofErr w:type="spellEnd"/>
      <w:r w:rsidRPr="00614892">
        <w:rPr>
          <w:rFonts w:ascii="Arial" w:hAnsi="Arial" w:cs="Arial"/>
          <w:color w:val="4A4A4A"/>
          <w:sz w:val="21"/>
          <w:szCs w:val="21"/>
        </w:rPr>
        <w:t xml:space="preserve">, </w:t>
      </w:r>
      <w:proofErr w:type="spellStart"/>
      <w:r w:rsidRPr="00614892">
        <w:rPr>
          <w:rFonts w:ascii="Arial" w:hAnsi="Arial" w:cs="Arial"/>
          <w:color w:val="4A4A4A"/>
          <w:sz w:val="21"/>
          <w:szCs w:val="21"/>
        </w:rPr>
        <w:t>left</w:t>
      </w:r>
      <w:proofErr w:type="spellEnd"/>
      <w:r w:rsidRPr="00614892">
        <w:rPr>
          <w:rFonts w:ascii="Arial" w:hAnsi="Arial" w:cs="Arial"/>
          <w:color w:val="4A4A4A"/>
          <w:sz w:val="21"/>
          <w:szCs w:val="21"/>
        </w:rPr>
        <w:t xml:space="preserve">). Los valores pueden ser porcentajes. Este conjunto de valores sirve para aumentar o encoger cada lado del cuadro delimitador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 xml:space="preserve">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614892">
        <w:rPr>
          <w:rStyle w:val="CdigoHTML"/>
          <w:color w:val="4A4A4A"/>
          <w:sz w:val="21"/>
          <w:szCs w:val="21"/>
        </w:rPr>
        <w:t>threshold</w:t>
      </w:r>
      <w:proofErr w:type="spellEnd"/>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Es un número o un array de números que indican a que porcentaje de visibilidad del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del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debería ser ejecutada. Si usted quiere que se detecte cuando la visibilidad pasa la marca del 50%, debería usar un valor de 0.5. Si quiere ejecutar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cada vez que la visibilidad pase otro 25%, usted debería especificar el array [0, 0.25, 0.5, 0.75, 1]. El valor por defecto es 0 (lo que significa que tan pronto como un píxel sea visible,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será ejecutada). Un valor de 1.0 significa que el umbral no se considera pasado hasta que todos los </w:t>
      </w:r>
      <w:proofErr w:type="spellStart"/>
      <w:r w:rsidRPr="00614892">
        <w:rPr>
          <w:rFonts w:ascii="Arial" w:hAnsi="Arial" w:cs="Arial"/>
          <w:color w:val="4A4A4A"/>
          <w:sz w:val="21"/>
          <w:szCs w:val="21"/>
        </w:rPr>
        <w:t>pixels</w:t>
      </w:r>
      <w:proofErr w:type="spellEnd"/>
      <w:r w:rsidRPr="00614892">
        <w:rPr>
          <w:rFonts w:ascii="Arial" w:hAnsi="Arial" w:cs="Arial"/>
          <w:color w:val="4A4A4A"/>
          <w:sz w:val="21"/>
          <w:szCs w:val="21"/>
        </w:rPr>
        <w:t xml:space="preserve">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Una vez usted ha creado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 xml:space="preserve">, necesita darle un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proofErr w:type="spellStart"/>
      <w:proofErr w:type="gramStart"/>
      <w:r w:rsidRPr="00614892">
        <w:rPr>
          <w:rStyle w:val="hljs-builtin"/>
          <w:color w:val="A6E22E"/>
          <w:sz w:val="21"/>
          <w:szCs w:val="21"/>
          <w:lang w:val="en-US"/>
        </w:rPr>
        <w:t>document</w:t>
      </w:r>
      <w:r w:rsidRPr="00614892">
        <w:rPr>
          <w:rStyle w:val="CdigoHTML"/>
          <w:color w:val="FFFFFF"/>
          <w:sz w:val="21"/>
          <w:szCs w:val="21"/>
          <w:lang w:val="en-US"/>
        </w:rPr>
        <w:t>.querySelector</w:t>
      </w:r>
      <w:proofErr w:type="spellEnd"/>
      <w:proofErr w:type="gramEnd"/>
      <w:r w:rsidRPr="00614892">
        <w:rPr>
          <w:rStyle w:val="CdigoHTML"/>
          <w:color w:val="FFFFFF"/>
          <w:sz w:val="21"/>
          <w:szCs w:val="21"/>
          <w:lang w:val="en-US"/>
        </w:rPr>
        <w:t>(</w:t>
      </w:r>
      <w:r w:rsidRPr="00614892">
        <w:rPr>
          <w:rStyle w:val="hljs-string"/>
          <w:color w:val="A6E22E"/>
          <w:sz w:val="21"/>
          <w:szCs w:val="21"/>
          <w:lang w:val="en-US"/>
        </w:rPr>
        <w:t>'#</w:t>
      </w:r>
      <w:proofErr w:type="spellStart"/>
      <w:r w:rsidRPr="00614892">
        <w:rPr>
          <w:rStyle w:val="hljs-string"/>
          <w:color w:val="A6E22E"/>
          <w:sz w:val="21"/>
          <w:szCs w:val="21"/>
          <w:lang w:val="en-US"/>
        </w:rPr>
        <w:t>listItem</w:t>
      </w:r>
      <w:proofErr w:type="spellEnd"/>
      <w:r w:rsidRPr="00614892">
        <w:rPr>
          <w:rStyle w:val="hljs-string"/>
          <w:color w:val="A6E22E"/>
          <w:sz w:val="21"/>
          <w:szCs w:val="21"/>
          <w:lang w:val="en-US"/>
        </w:rPr>
        <w:t>'</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roofErr w:type="spellStart"/>
      <w:proofErr w:type="gramStart"/>
      <w:r w:rsidRPr="00614892">
        <w:rPr>
          <w:rStyle w:val="CdigoHTML"/>
          <w:color w:val="FFFFFF"/>
          <w:sz w:val="21"/>
          <w:szCs w:val="21"/>
          <w:lang w:val="en-US"/>
        </w:rPr>
        <w:t>observer.observe</w:t>
      </w:r>
      <w:proofErr w:type="spellEnd"/>
      <w:proofErr w:type="gramEnd"/>
      <w:r w:rsidRPr="00614892">
        <w:rPr>
          <w:rStyle w:val="CdigoHTML"/>
          <w:color w:val="FFFFFF"/>
          <w:sz w:val="21"/>
          <w:szCs w:val="21"/>
          <w:lang w:val="en-US"/>
        </w:rPr>
        <w:t>(target);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Cuando el elemento </w:t>
      </w:r>
      <w:proofErr w:type="gramStart"/>
      <w:r w:rsidRPr="00614892">
        <w:rPr>
          <w:rFonts w:ascii="Arial" w:hAnsi="Arial" w:cs="Arial"/>
          <w:color w:val="4A4A4A"/>
          <w:sz w:val="21"/>
          <w:szCs w:val="21"/>
        </w:rPr>
        <w:t>target</w:t>
      </w:r>
      <w:proofErr w:type="gramEnd"/>
      <w:r w:rsidRPr="00614892">
        <w:rPr>
          <w:rFonts w:ascii="Arial" w:hAnsi="Arial" w:cs="Arial"/>
          <w:color w:val="4A4A4A"/>
          <w:sz w:val="21"/>
          <w:szCs w:val="21"/>
        </w:rPr>
        <w:t xml:space="preserve"> encuentra un </w:t>
      </w:r>
      <w:proofErr w:type="spellStart"/>
      <w:r w:rsidRPr="00614892">
        <w:rPr>
          <w:rFonts w:ascii="Arial" w:hAnsi="Arial" w:cs="Arial"/>
          <w:color w:val="4A4A4A"/>
          <w:sz w:val="21"/>
          <w:szCs w:val="21"/>
        </w:rPr>
        <w:t>threshold</w:t>
      </w:r>
      <w:proofErr w:type="spellEnd"/>
      <w:r w:rsidRPr="00614892">
        <w:rPr>
          <w:rFonts w:ascii="Arial" w:hAnsi="Arial" w:cs="Arial"/>
          <w:color w:val="4A4A4A"/>
          <w:sz w:val="21"/>
          <w:szCs w:val="21"/>
        </w:rPr>
        <w:t xml:space="preserve"> especificado por el </w:t>
      </w:r>
      <w:proofErr w:type="spellStart"/>
      <w:r w:rsidRPr="00614892">
        <w:rPr>
          <w:rStyle w:val="CdigoHTML"/>
          <w:color w:val="4A4A4A"/>
          <w:sz w:val="21"/>
          <w:szCs w:val="21"/>
        </w:rPr>
        <w:t>IntersectionObserver</w:t>
      </w:r>
      <w:proofErr w:type="spellEnd"/>
      <w:r w:rsidRPr="00614892">
        <w:rPr>
          <w:rFonts w:ascii="Arial" w:hAnsi="Arial" w:cs="Arial"/>
          <w:color w:val="4A4A4A"/>
          <w:sz w:val="21"/>
          <w:szCs w:val="21"/>
        </w:rPr>
        <w:t xml:space="preserve">,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es invocada. La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recibe una lista de objetos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"https://developer.mozilla.org/es/docs/Web/API/IntersectionObserverEntry" \o "La documentación acerca de este tema no ha sido escrita todavía . ¡Por favor  considera contribuir !" \t "_blank" </w:instrText>
      </w:r>
      <w:r w:rsidRPr="00614892">
        <w:rPr>
          <w:rFonts w:ascii="Arial" w:hAnsi="Arial" w:cs="Arial"/>
          <w:color w:val="4A4A4A"/>
          <w:sz w:val="21"/>
          <w:szCs w:val="21"/>
        </w:rPr>
        <w:fldChar w:fldCharType="separate"/>
      </w:r>
      <w:r w:rsidRPr="00614892">
        <w:rPr>
          <w:rStyle w:val="CdigoHTML"/>
          <w:color w:val="0791E6"/>
          <w:sz w:val="21"/>
          <w:szCs w:val="21"/>
        </w:rPr>
        <w:t>IntersectionObserverEntry</w:t>
      </w:r>
      <w:proofErr w:type="spellEnd"/>
      <w:r w:rsidRPr="00614892">
        <w:rPr>
          <w:rFonts w:ascii="Arial" w:hAnsi="Arial" w:cs="Arial"/>
          <w:color w:val="4A4A4A"/>
          <w:sz w:val="21"/>
          <w:szCs w:val="21"/>
        </w:rPr>
        <w:fldChar w:fldCharType="end"/>
      </w:r>
      <w:r w:rsidRPr="00614892">
        <w:rPr>
          <w:rFonts w:ascii="Arial" w:hAnsi="Arial" w:cs="Arial"/>
          <w:color w:val="4A4A4A"/>
          <w:sz w:val="21"/>
          <w:szCs w:val="21"/>
        </w:rPr>
        <w:t xml:space="preserve"> y el </w:t>
      </w:r>
      <w:proofErr w:type="spellStart"/>
      <w:r w:rsidRPr="00614892">
        <w:rPr>
          <w:rFonts w:ascii="Arial" w:hAnsi="Arial" w:cs="Arial"/>
          <w:color w:val="4A4A4A"/>
          <w:sz w:val="21"/>
          <w:szCs w:val="21"/>
        </w:rPr>
        <w:t>observer</w:t>
      </w:r>
      <w:proofErr w:type="spellEnd"/>
      <w:r w:rsidRPr="00614892">
        <w:rPr>
          <w:rFonts w:ascii="Arial" w:hAnsi="Arial" w:cs="Arial"/>
          <w:color w:val="4A4A4A"/>
          <w:sz w:val="21"/>
          <w:szCs w:val="21"/>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proofErr w:type="gramStart"/>
      <w:r w:rsidRPr="00614892">
        <w:rPr>
          <w:rStyle w:val="hljs-keyword"/>
          <w:b/>
          <w:bCs/>
          <w:color w:val="F92672"/>
          <w:sz w:val="21"/>
          <w:szCs w:val="21"/>
          <w:lang w:val="en-US"/>
        </w:rPr>
        <w:t>function</w:t>
      </w:r>
      <w:r w:rsidRPr="00614892">
        <w:rPr>
          <w:rStyle w:val="hljs-function"/>
          <w:color w:val="FFFFFF"/>
          <w:sz w:val="21"/>
          <w:szCs w:val="21"/>
          <w:lang w:val="en-US"/>
        </w:rPr>
        <w:t>(</w:t>
      </w:r>
      <w:proofErr w:type="gramEnd"/>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proofErr w:type="spellStart"/>
      <w:proofErr w:type="gramStart"/>
      <w:r w:rsidRPr="00614892">
        <w:rPr>
          <w:rStyle w:val="CdigoHTML"/>
          <w:color w:val="FFFFFF"/>
          <w:sz w:val="21"/>
          <w:szCs w:val="21"/>
        </w:rPr>
        <w:t>entries.forEach</w:t>
      </w:r>
      <w:proofErr w:type="spellEnd"/>
      <w:proofErr w:type="gramEnd"/>
      <w:r w:rsidRPr="00614892">
        <w:rPr>
          <w:rStyle w:val="CdigoHTML"/>
          <w:color w:val="FFFFFF"/>
          <w:sz w:val="21"/>
          <w:szCs w:val="21"/>
        </w:rPr>
        <w:t>(</w:t>
      </w:r>
      <w:proofErr w:type="spellStart"/>
      <w:r w:rsidRPr="00614892">
        <w:rPr>
          <w:rStyle w:val="CdigoHTML"/>
          <w:color w:val="FFFFFF"/>
          <w:sz w:val="21"/>
          <w:szCs w:val="21"/>
        </w:rPr>
        <w:t>entry</w:t>
      </w:r>
      <w:proofErr w:type="spellEnd"/>
      <w:r w:rsidRPr="00614892">
        <w:rPr>
          <w:rStyle w:val="CdigoHTML"/>
          <w:color w:val="FFFFFF"/>
          <w:sz w:val="21"/>
          <w:szCs w:val="21"/>
        </w:rPr>
        <w:t xml:space="preserve">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Cada </w:t>
      </w:r>
      <w:proofErr w:type="spellStart"/>
      <w:r w:rsidRPr="00614892">
        <w:rPr>
          <w:rStyle w:val="hljs-comment"/>
          <w:color w:val="75715E"/>
          <w:sz w:val="21"/>
          <w:szCs w:val="21"/>
        </w:rPr>
        <w:t>entry</w:t>
      </w:r>
      <w:proofErr w:type="spellEnd"/>
      <w:r w:rsidRPr="00614892">
        <w:rPr>
          <w:rStyle w:val="hljs-comment"/>
          <w:color w:val="75715E"/>
          <w:sz w:val="21"/>
          <w:szCs w:val="21"/>
        </w:rPr>
        <w:t xml:space="preserve">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entry.boundingClientRect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entry.intersectionRatio</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entry.intersectionRect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entry.isIntersecting</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xml:space="preserve">//   </w:t>
      </w:r>
      <w:proofErr w:type="spellStart"/>
      <w:proofErr w:type="gramStart"/>
      <w:r w:rsidRPr="00614892">
        <w:rPr>
          <w:rStyle w:val="hljs-comment"/>
          <w:color w:val="75715E"/>
          <w:sz w:val="21"/>
          <w:szCs w:val="21"/>
          <w:lang w:val="en-US"/>
        </w:rPr>
        <w:t>entry.rootBounds</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entry.target</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xml:space="preserve">//   </w:t>
      </w:r>
      <w:proofErr w:type="spellStart"/>
      <w:proofErr w:type="gramStart"/>
      <w:r w:rsidRPr="00614892">
        <w:rPr>
          <w:rStyle w:val="hljs-comment"/>
          <w:color w:val="75715E"/>
          <w:sz w:val="21"/>
          <w:szCs w:val="21"/>
        </w:rPr>
        <w:t>entry.time</w:t>
      </w:r>
      <w:proofErr w:type="spellEnd"/>
      <w:proofErr w:type="gramEnd"/>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Asegúrese de que su función </w:t>
      </w:r>
      <w:proofErr w:type="spellStart"/>
      <w:r w:rsidRPr="00614892">
        <w:rPr>
          <w:rFonts w:ascii="Arial" w:hAnsi="Arial" w:cs="Arial"/>
          <w:color w:val="4A4A4A"/>
          <w:sz w:val="21"/>
          <w:szCs w:val="21"/>
        </w:rPr>
        <w:t>callback</w:t>
      </w:r>
      <w:proofErr w:type="spellEnd"/>
      <w:r w:rsidRPr="00614892">
        <w:rPr>
          <w:rFonts w:ascii="Arial" w:hAnsi="Arial" w:cs="Arial"/>
          <w:color w:val="4A4A4A"/>
          <w:sz w:val="21"/>
          <w:szCs w:val="21"/>
        </w:rPr>
        <w:t xml:space="preserve"> se ejecute sobre el hilo principal. Debería operar tan rápidamente como sea posible; si alguna cosa necesita tiempo extra para ser realizada, use </w:t>
      </w:r>
      <w:proofErr w:type="spellStart"/>
      <w:r w:rsidRPr="00614892">
        <w:rPr>
          <w:rFonts w:ascii="Arial" w:hAnsi="Arial" w:cs="Arial"/>
          <w:color w:val="4A4A4A"/>
          <w:sz w:val="21"/>
          <w:szCs w:val="21"/>
        </w:rPr>
        <w:fldChar w:fldCharType="begin"/>
      </w:r>
      <w:r w:rsidRPr="00614892">
        <w:rPr>
          <w:rFonts w:ascii="Arial" w:hAnsi="Arial" w:cs="Arial"/>
          <w:color w:val="4A4A4A"/>
          <w:sz w:val="21"/>
          <w:szCs w:val="21"/>
        </w:rPr>
        <w:instrText xml:space="preserve"> HYPERLINK "https://developer.mozilla.org/es/docs/Web/API/Window/requestIdleCallback" \o "El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\t "_blank" </w:instrText>
      </w:r>
      <w:r w:rsidRPr="00614892">
        <w:rPr>
          <w:rFonts w:ascii="Arial" w:hAnsi="Arial" w:cs="Arial"/>
          <w:color w:val="4A4A4A"/>
          <w:sz w:val="21"/>
          <w:szCs w:val="21"/>
        </w:rPr>
        <w:fldChar w:fldCharType="separate"/>
      </w:r>
      <w:r w:rsidRPr="00614892">
        <w:rPr>
          <w:rStyle w:val="CdigoHTML"/>
          <w:color w:val="0791E6"/>
          <w:sz w:val="21"/>
          <w:szCs w:val="21"/>
        </w:rPr>
        <w:t>Window.requestIdleCallback</w:t>
      </w:r>
      <w:proofErr w:type="spellEnd"/>
      <w:r w:rsidRPr="00614892">
        <w:rPr>
          <w:rStyle w:val="CdigoHTML"/>
          <w:color w:val="0791E6"/>
          <w:sz w:val="21"/>
          <w:szCs w:val="21"/>
        </w:rPr>
        <w:t>()</w:t>
      </w:r>
      <w:r w:rsidRPr="00614892">
        <w:rPr>
          <w:rFonts w:ascii="Arial" w:hAnsi="Arial" w:cs="Arial"/>
          <w:color w:val="4A4A4A"/>
          <w:sz w:val="21"/>
          <w:szCs w:val="21"/>
        </w:rPr>
        <w:fldChar w:fldCharType="end"/>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 xml:space="preserve">También, note </w:t>
      </w:r>
      <w:proofErr w:type="gramStart"/>
      <w:r w:rsidRPr="00614892">
        <w:rPr>
          <w:rFonts w:ascii="Arial" w:hAnsi="Arial" w:cs="Arial"/>
          <w:color w:val="4A4A4A"/>
          <w:sz w:val="21"/>
          <w:szCs w:val="21"/>
        </w:rPr>
        <w:t>que</w:t>
      </w:r>
      <w:proofErr w:type="gramEnd"/>
      <w:r w:rsidRPr="00614892">
        <w:rPr>
          <w:rFonts w:ascii="Arial" w:hAnsi="Arial" w:cs="Arial"/>
          <w:color w:val="4A4A4A"/>
          <w:sz w:val="21"/>
          <w:szCs w:val="21"/>
        </w:rPr>
        <w:t xml:space="preserve"> si especifica la opción </w:t>
      </w:r>
      <w:proofErr w:type="spellStart"/>
      <w:r w:rsidRPr="00614892">
        <w:rPr>
          <w:rStyle w:val="CdigoHTML"/>
          <w:color w:val="4A4A4A"/>
          <w:sz w:val="21"/>
          <w:szCs w:val="21"/>
        </w:rPr>
        <w:t>root</w:t>
      </w:r>
      <w:proofErr w:type="spellEnd"/>
      <w:r w:rsidRPr="00614892">
        <w:rPr>
          <w:rFonts w:ascii="Arial" w:hAnsi="Arial" w:cs="Arial"/>
          <w:color w:val="4A4A4A"/>
          <w:sz w:val="21"/>
          <w:szCs w:val="21"/>
        </w:rPr>
        <w:t xml:space="preserve">, el elemento target debe ser un descendiente del elemento </w:t>
      </w:r>
      <w:proofErr w:type="spellStart"/>
      <w:r w:rsidRPr="00614892">
        <w:rPr>
          <w:rFonts w:ascii="Arial" w:hAnsi="Arial" w:cs="Arial"/>
          <w:color w:val="4A4A4A"/>
          <w:sz w:val="21"/>
          <w:szCs w:val="21"/>
        </w:rPr>
        <w:t>root</w:t>
      </w:r>
      <w:proofErr w:type="spellEnd"/>
      <w:r w:rsidRPr="00614892">
        <w:rPr>
          <w:rFonts w:ascii="Arial" w:hAnsi="Arial" w:cs="Arial"/>
          <w:color w:val="4A4A4A"/>
          <w:sz w:val="21"/>
          <w:szCs w:val="21"/>
        </w:rPr>
        <w: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proofErr w:type="spellStart"/>
      <w:r w:rsidRPr="00101BC5">
        <w:rPr>
          <w:rFonts w:ascii="Arial" w:hAnsi="Arial" w:cs="Arial"/>
          <w:b/>
          <w:bCs/>
          <w:i/>
          <w:iCs/>
          <w:sz w:val="21"/>
          <w:szCs w:val="21"/>
        </w:rPr>
        <w:t>visibilityChange</w:t>
      </w:r>
      <w:proofErr w:type="spellEnd"/>
      <w:r w:rsidRPr="00101BC5">
        <w:rPr>
          <w:rFonts w:ascii="Arial" w:hAnsi="Arial" w:cs="Arial"/>
          <w:sz w:val="21"/>
          <w:szCs w:val="21"/>
        </w:rPr>
        <w:t> forma parte del API del DOM llamado </w:t>
      </w:r>
      <w:r w:rsidRPr="00101BC5">
        <w:rPr>
          <w:rFonts w:ascii="Arial" w:hAnsi="Arial" w:cs="Arial"/>
          <w:b/>
          <w:bCs/>
          <w:sz w:val="21"/>
          <w:szCs w:val="21"/>
        </w:rPr>
        <w:t xml:space="preserve">Page </w:t>
      </w:r>
      <w:proofErr w:type="spellStart"/>
      <w:r w:rsidRPr="00101BC5">
        <w:rPr>
          <w:rFonts w:ascii="Arial" w:hAnsi="Arial" w:cs="Arial"/>
          <w:b/>
          <w:bCs/>
          <w:sz w:val="21"/>
          <w:szCs w:val="21"/>
        </w:rPr>
        <w:t>Visibility</w:t>
      </w:r>
      <w:proofErr w:type="spellEnd"/>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 xml:space="preserve">E </w:t>
      </w:r>
      <w:proofErr w:type="spellStart"/>
      <w:r w:rsidRPr="00101BC5">
        <w:rPr>
          <w:rFonts w:ascii="Arial" w:hAnsi="Arial" w:cs="Arial"/>
          <w:color w:val="4A4A4A"/>
          <w:sz w:val="21"/>
          <w:szCs w:val="21"/>
        </w:rPr>
        <w:t>levento</w:t>
      </w:r>
      <w:proofErr w:type="spellEnd"/>
      <w:r w:rsidRPr="00101BC5">
        <w:rPr>
          <w:rFonts w:ascii="Arial" w:hAnsi="Arial" w:cs="Arial"/>
          <w:color w:val="4A4A4A"/>
          <w:sz w:val="21"/>
          <w:szCs w:val="21"/>
        </w:rPr>
        <w:t> </w:t>
      </w:r>
      <w:proofErr w:type="spellStart"/>
      <w:r w:rsidRPr="00101BC5">
        <w:rPr>
          <w:rStyle w:val="CdigoHTML"/>
          <w:color w:val="4A4A4A"/>
          <w:sz w:val="21"/>
          <w:szCs w:val="21"/>
        </w:rPr>
        <w:t>visibilitychange</w:t>
      </w:r>
      <w:proofErr w:type="spellEnd"/>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.addEventListener</w:t>
      </w:r>
      <w:proofErr w:type="spellEnd"/>
      <w:proofErr w:type="gramEnd"/>
      <w:r w:rsidRPr="00101BC5">
        <w:rPr>
          <w:rStyle w:val="CdigoHTML"/>
          <w:color w:val="FFFFFF"/>
          <w:sz w:val="21"/>
          <w:szCs w:val="21"/>
          <w:lang w:val="en-US"/>
        </w:rPr>
        <w:t>(</w:t>
      </w:r>
      <w:r w:rsidRPr="00101BC5">
        <w:rPr>
          <w:rStyle w:val="hljs-string"/>
          <w:color w:val="A6E22E"/>
          <w:sz w:val="21"/>
          <w:szCs w:val="21"/>
          <w:lang w:val="en-US"/>
        </w:rPr>
        <w:t>"</w:t>
      </w:r>
      <w:proofErr w:type="spellStart"/>
      <w:r w:rsidRPr="00101BC5">
        <w:rPr>
          <w:rStyle w:val="hljs-string"/>
          <w:color w:val="A6E22E"/>
          <w:sz w:val="21"/>
          <w:szCs w:val="21"/>
          <w:lang w:val="en-US"/>
        </w:rPr>
        <w:t>visibilitychange</w:t>
      </w:r>
      <w:proofErr w:type="spellEnd"/>
      <w:r w:rsidRPr="00101BC5">
        <w:rPr>
          <w:rStyle w:val="hljs-string"/>
          <w:color w:val="A6E22E"/>
          <w:sz w:val="21"/>
          <w:szCs w:val="21"/>
          <w:lang w:val="en-US"/>
        </w:rPr>
        <w:t>"</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proofErr w:type="spellStart"/>
      <w:proofErr w:type="gramStart"/>
      <w:r w:rsidRPr="00101BC5">
        <w:rPr>
          <w:rStyle w:val="hljs-builtin"/>
          <w:color w:val="A6E22E"/>
          <w:sz w:val="21"/>
          <w:szCs w:val="21"/>
          <w:lang w:val="en-US"/>
        </w:rPr>
        <w:t>document</w:t>
      </w:r>
      <w:r w:rsidRPr="00101BC5">
        <w:rPr>
          <w:rStyle w:val="CdigoHTML"/>
          <w:color w:val="FFFFFF"/>
          <w:sz w:val="21"/>
          <w:szCs w:val="21"/>
          <w:lang w:val="en-US"/>
        </w:rPr>
        <w:t>.visibilityState</w:t>
      </w:r>
      <w:proofErr w:type="spellEnd"/>
      <w:proofErr w:type="gramEnd"/>
      <w:r w:rsidRPr="00101BC5">
        <w:rPr>
          <w:rStyle w:val="CdigoHTML"/>
          <w:color w:val="FFFFFF"/>
          <w:sz w:val="21"/>
          <w:szCs w:val="21"/>
          <w:lang w:val="en-US"/>
        </w:rPr>
        <w:t xml:space="preserv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backgroundMusic.play</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proofErr w:type="spellStart"/>
      <w:r w:rsidRPr="00101BC5">
        <w:rPr>
          <w:rStyle w:val="CdigoHTML"/>
          <w:color w:val="FFFFFF"/>
          <w:sz w:val="21"/>
          <w:szCs w:val="21"/>
          <w:lang w:val="en-US"/>
        </w:rPr>
        <w:t>backgroundMusic.pause</w:t>
      </w:r>
      <w:proofErr w:type="spellEnd"/>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0"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 xml:space="preserve">Una página quiere detectar cuando se está precargando para poder mantener un recuento preciso de las </w:t>
      </w:r>
      <w:proofErr w:type="spellStart"/>
      <w:r w:rsidRPr="00101BC5">
        <w:rPr>
          <w:rFonts w:ascii="Arial" w:hAnsi="Arial" w:cs="Arial"/>
          <w:color w:val="4A4A4A"/>
          <w:sz w:val="21"/>
          <w:szCs w:val="21"/>
        </w:rPr>
        <w:t>vistat</w:t>
      </w:r>
      <w:proofErr w:type="spellEnd"/>
      <w:r w:rsidRPr="00101BC5">
        <w:rPr>
          <w:rFonts w:ascii="Arial" w:hAnsi="Arial" w:cs="Arial"/>
          <w:color w:val="4A4A4A"/>
          <w:sz w:val="21"/>
          <w:szCs w:val="21"/>
        </w:rPr>
        <w:t xml:space="preserve"> de página.</w:t>
      </w:r>
    </w:p>
    <w:p w:rsidR="00B009CB" w:rsidRPr="00101BC5" w:rsidRDefault="00101BC5" w:rsidP="00101BC5">
      <w:pPr>
        <w:numPr>
          <w:ilvl w:val="0"/>
          <w:numId w:val="35"/>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proofErr w:type="spellStart"/>
      <w:r w:rsidRPr="00CE12EB">
        <w:rPr>
          <w:rStyle w:val="Textoennegrita"/>
          <w:rFonts w:ascii="Arial" w:eastAsiaTheme="majorEastAsia" w:hAnsi="Arial" w:cs="Arial"/>
          <w:color w:val="273B47"/>
          <w:sz w:val="21"/>
          <w:szCs w:val="21"/>
        </w:rPr>
        <w:t>Progressive</w:t>
      </w:r>
      <w:proofErr w:type="spellEnd"/>
      <w:r w:rsidRPr="00CE12EB">
        <w:rPr>
          <w:rStyle w:val="Textoennegrita"/>
          <w:rFonts w:ascii="Arial" w:eastAsiaTheme="majorEastAsia" w:hAnsi="Arial" w:cs="Arial"/>
          <w:color w:val="273B47"/>
          <w:sz w:val="21"/>
          <w:szCs w:val="21"/>
        </w:rPr>
        <w:t xml:space="preserve"> Web Apps</w:t>
      </w:r>
      <w:r w:rsidRPr="00CE12EB">
        <w:rPr>
          <w:rFonts w:ascii="Arial" w:hAnsi="Arial" w:cs="Arial"/>
          <w:color w:val="273B47"/>
          <w:sz w:val="21"/>
          <w:szCs w:val="21"/>
        </w:rPr>
        <w:t xml:space="preserve"> (PWA) los </w:t>
      </w:r>
      <w:proofErr w:type="spellStart"/>
      <w:r w:rsidRPr="00CE12EB">
        <w:rPr>
          <w:rFonts w:ascii="Arial" w:hAnsi="Arial" w:cs="Arial"/>
          <w:color w:val="273B47"/>
          <w:sz w:val="21"/>
          <w:szCs w:val="21"/>
        </w:rPr>
        <w:t>ServiceWorkers</w:t>
      </w:r>
      <w:proofErr w:type="spellEnd"/>
      <w:r w:rsidRPr="00CE12EB">
        <w:rPr>
          <w:rFonts w:ascii="Arial" w:hAnsi="Arial" w:cs="Arial"/>
          <w:color w:val="273B47"/>
          <w:sz w:val="21"/>
          <w:szCs w:val="21"/>
        </w:rPr>
        <w:t xml:space="preserve">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 xml:space="preserve">Los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workers</w:t>
      </w:r>
      <w:proofErr w:type="spellEnd"/>
      <w:r w:rsidRPr="00ED1340">
        <w:rPr>
          <w:rFonts w:ascii="Arial" w:hAnsi="Arial" w:cs="Arial"/>
          <w:color w:val="4A4A4A"/>
          <w:sz w:val="21"/>
          <w:szCs w:val="21"/>
        </w:rPr>
        <w:t xml:space="preserve">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w:t>
      </w:r>
      <w:proofErr w:type="spellStart"/>
      <w:r w:rsidRPr="00ED1340">
        <w:rPr>
          <w:rFonts w:ascii="Arial" w:hAnsi="Arial" w:cs="Arial"/>
          <w:color w:val="4A4A4A"/>
          <w:sz w:val="21"/>
          <w:szCs w:val="21"/>
        </w:rPr>
        <w:t>push</w:t>
      </w:r>
      <w:proofErr w:type="spellEnd"/>
      <w:r w:rsidRPr="00ED1340">
        <w:rPr>
          <w:rFonts w:ascii="Arial" w:hAnsi="Arial" w:cs="Arial"/>
          <w:color w:val="4A4A4A"/>
          <w:sz w:val="21"/>
          <w:szCs w:val="21"/>
        </w:rPr>
        <w:t xml:space="preserve"> y </w:t>
      </w:r>
      <w:proofErr w:type="spellStart"/>
      <w:r w:rsidRPr="00ED1340">
        <w:rPr>
          <w:rFonts w:ascii="Arial" w:hAnsi="Arial" w:cs="Arial"/>
          <w:color w:val="4A4A4A"/>
          <w:sz w:val="21"/>
          <w:szCs w:val="21"/>
        </w:rPr>
        <w:t>APIs</w:t>
      </w:r>
      <w:proofErr w:type="spellEnd"/>
      <w:r w:rsidRPr="00ED1340">
        <w:rPr>
          <w:rFonts w:ascii="Arial" w:hAnsi="Arial" w:cs="Arial"/>
          <w:color w:val="4A4A4A"/>
          <w:sz w:val="21"/>
          <w:szCs w:val="21"/>
        </w:rPr>
        <w:t xml:space="preserve">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71"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En este punto, su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observará el siguiente ciclo de vida: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ED1340">
      <w:pPr>
        <w:numPr>
          <w:ilvl w:val="0"/>
          <w:numId w:val="36"/>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 xml:space="preserve">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se </w:t>
      </w:r>
      <w:proofErr w:type="spellStart"/>
      <w:r w:rsidRPr="00ED1340">
        <w:rPr>
          <w:rFonts w:ascii="Arial" w:hAnsi="Arial" w:cs="Arial"/>
          <w:color w:val="4A4A4A"/>
          <w:sz w:val="21"/>
          <w:szCs w:val="21"/>
        </w:rPr>
        <w:t>descaga</w:t>
      </w:r>
      <w:proofErr w:type="spellEnd"/>
      <w:r w:rsidRPr="00ED1340">
        <w:rPr>
          <w:rFonts w:ascii="Arial" w:hAnsi="Arial" w:cs="Arial"/>
          <w:color w:val="4A4A4A"/>
          <w:sz w:val="21"/>
          <w:szCs w:val="21"/>
        </w:rPr>
        <w:t xml:space="preserve">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72" w:anchor="Par%C3%A1metros" w:tgtFrame="_blank" w:history="1">
        <w:proofErr w:type="spellStart"/>
        <w:r w:rsidRPr="00ED1340">
          <w:rPr>
            <w:rStyle w:val="Hipervnculo"/>
            <w:rFonts w:ascii="Arial" w:hAnsi="Arial" w:cs="Arial"/>
            <w:color w:val="0791E6"/>
            <w:sz w:val="21"/>
            <w:szCs w:val="21"/>
            <w:lang w:val="en-US"/>
          </w:rPr>
          <w:t>Parámetros</w:t>
        </w:r>
        <w:proofErr w:type="spellEnd"/>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spellStart"/>
      <w:r w:rsidRPr="00ED1340">
        <w:rPr>
          <w:rStyle w:val="CdigoHTML"/>
          <w:color w:val="FFFFFF"/>
          <w:sz w:val="21"/>
          <w:szCs w:val="21"/>
          <w:lang w:val="en-US"/>
        </w:rPr>
        <w:t>ServiceWorkerContainer.register</w:t>
      </w:r>
      <w:proofErr w:type="spellEnd"/>
      <w:r w:rsidRPr="00ED1340">
        <w:rPr>
          <w:rStyle w:val="CdigoHTML"/>
          <w:color w:val="FFFFFF"/>
          <w:sz w:val="21"/>
          <w:szCs w:val="21"/>
          <w:lang w:val="en-US"/>
        </w:rPr>
        <w:t>(</w:t>
      </w:r>
      <w:proofErr w:type="spellStart"/>
      <w:r w:rsidRPr="00ED1340">
        <w:rPr>
          <w:rStyle w:val="CdigoHTML"/>
          <w:color w:val="FFFFFF"/>
          <w:sz w:val="21"/>
          <w:szCs w:val="21"/>
          <w:lang w:val="en-US"/>
        </w:rPr>
        <w:t>scriptURL</w:t>
      </w:r>
      <w:proofErr w:type="spellEnd"/>
      <w:r w:rsidRPr="00ED1340">
        <w:rPr>
          <w:rStyle w:val="CdigoHTML"/>
          <w:color w:val="FFFFFF"/>
          <w:sz w:val="21"/>
          <w:szCs w:val="21"/>
          <w:lang w:val="en-US"/>
        </w:rPr>
        <w:t>,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proofErr w:type="gramStart"/>
      <w:r w:rsidRPr="00ED1340">
        <w:rPr>
          <w:rStyle w:val="CdigoHTML"/>
          <w:color w:val="FFFFFF"/>
          <w:sz w:val="21"/>
          <w:szCs w:val="21"/>
        </w:rPr>
        <w:t>.</w:t>
      </w:r>
      <w:proofErr w:type="spellStart"/>
      <w:r w:rsidRPr="00ED1340">
        <w:rPr>
          <w:rStyle w:val="CdigoHTML"/>
          <w:color w:val="FFFFFF"/>
          <w:sz w:val="21"/>
          <w:szCs w:val="21"/>
        </w:rPr>
        <w:t>then</w:t>
      </w:r>
      <w:proofErr w:type="spellEnd"/>
      <w:proofErr w:type="gramEnd"/>
      <w:r w:rsidRPr="00ED1340">
        <w:rPr>
          <w:rStyle w:val="CdigoHTML"/>
          <w:color w:val="FFFFFF"/>
          <w:sz w:val="21"/>
          <w:szCs w:val="21"/>
        </w:rPr>
        <w:t>(</w:t>
      </w:r>
      <w:proofErr w:type="spellStart"/>
      <w:r w:rsidRPr="00ED1340">
        <w:rPr>
          <w:rStyle w:val="hljs-keyword"/>
          <w:b/>
          <w:bCs/>
          <w:color w:val="F92672"/>
          <w:sz w:val="21"/>
          <w:szCs w:val="21"/>
        </w:rPr>
        <w:t>function</w:t>
      </w:r>
      <w:proofErr w:type="spellEnd"/>
      <w:r w:rsidRPr="00ED1340">
        <w:rPr>
          <w:rStyle w:val="hljs-function"/>
          <w:color w:val="FFFFFF"/>
          <w:sz w:val="21"/>
          <w:szCs w:val="21"/>
        </w:rPr>
        <w:t>(</w:t>
      </w:r>
      <w:proofErr w:type="spellStart"/>
      <w:r w:rsidRPr="00ED1340">
        <w:rPr>
          <w:rStyle w:val="hljs-params"/>
          <w:color w:val="FFFFFF"/>
          <w:sz w:val="21"/>
          <w:szCs w:val="21"/>
        </w:rPr>
        <w:t>ServiceWorkerRegistration</w:t>
      </w:r>
      <w:proofErr w:type="spellEnd"/>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scriptURL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D1340">
        <w:rPr>
          <w:rStyle w:val="CdigoHTML"/>
          <w:color w:val="4A4A4A"/>
          <w:sz w:val="21"/>
          <w:szCs w:val="21"/>
        </w:rPr>
        <w:t>options</w:t>
      </w:r>
      <w:proofErr w:type="spellEnd"/>
      <w:r w:rsidRPr="00ED1340">
        <w:rPr>
          <w:rFonts w:ascii="Arial" w:hAnsi="Arial" w:cs="Arial"/>
          <w:color w:val="4A4A4A"/>
          <w:sz w:val="21"/>
          <w:szCs w:val="21"/>
        </w:rPr>
        <w:t> </w:t>
      </w:r>
      <w:proofErr w:type="spellStart"/>
      <w:r w:rsidRPr="00ED1340">
        <w:rPr>
          <w:rStyle w:val="CdigoHTML"/>
          <w:color w:val="4A4A4A"/>
          <w:sz w:val="21"/>
          <w:szCs w:val="21"/>
        </w:rPr>
        <w:t>Optional</w:t>
      </w:r>
      <w:proofErr w:type="spellEnd"/>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ED1340">
      <w:pPr>
        <w:numPr>
          <w:ilvl w:val="0"/>
          <w:numId w:val="37"/>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"https://developer.mozilla.org/es/docs/Web/API/USVString" \o "La documentación acerca de este tema no ha sido escrita todavía . ¡Por favor  considera contribuir !" \t "_blank" </w:instrText>
      </w:r>
      <w:r w:rsidRPr="00ED1340">
        <w:rPr>
          <w:rFonts w:ascii="Arial" w:hAnsi="Arial" w:cs="Arial"/>
          <w:color w:val="4A4A4A"/>
          <w:sz w:val="21"/>
          <w:szCs w:val="21"/>
        </w:rPr>
        <w:fldChar w:fldCharType="separate"/>
      </w:r>
      <w:r w:rsidRPr="00ED1340">
        <w:rPr>
          <w:rStyle w:val="CdigoHTML"/>
          <w:color w:val="0791E6"/>
          <w:sz w:val="21"/>
          <w:szCs w:val="21"/>
        </w:rPr>
        <w:t>USVString</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rPr>
        <w:t> representa una URL que define el alcance de registro de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es decir, qué rango de URL puede controlar un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xml:space="preserve">”. Esto es generalmente una URL relativa. El valor predeterminado es la URL que obtendría si resolviera </w:t>
      </w:r>
      <w:proofErr w:type="gramStart"/>
      <w:r w:rsidRPr="00ED1340">
        <w:rPr>
          <w:rFonts w:ascii="Arial" w:hAnsi="Arial" w:cs="Arial"/>
          <w:color w:val="4A4A4A"/>
          <w:sz w:val="21"/>
          <w:szCs w:val="21"/>
        </w:rPr>
        <w:t>‘./</w:t>
      </w:r>
      <w:proofErr w:type="gramEnd"/>
      <w:r w:rsidRPr="00ED1340">
        <w:rPr>
          <w:rFonts w:ascii="Arial" w:hAnsi="Arial" w:cs="Arial"/>
          <w:color w:val="4A4A4A"/>
          <w:sz w:val="21"/>
          <w:szCs w:val="21"/>
        </w:rPr>
        <w:t>’ utilizando la ubicación de la página web como base. No es, como se cree comúnmente, relativo a la ubicación del “</w:t>
      </w:r>
      <w:proofErr w:type="spellStart"/>
      <w:r w:rsidRPr="00ED1340">
        <w:rPr>
          <w:rFonts w:ascii="Arial" w:hAnsi="Arial" w:cs="Arial"/>
          <w:color w:val="4A4A4A"/>
          <w:sz w:val="21"/>
          <w:szCs w:val="21"/>
        </w:rPr>
        <w:t>service</w:t>
      </w:r>
      <w:proofErr w:type="spellEnd"/>
      <w:r w:rsidRPr="00ED1340">
        <w:rPr>
          <w:rFonts w:ascii="Arial" w:hAnsi="Arial" w:cs="Arial"/>
          <w:color w:val="4A4A4A"/>
          <w:sz w:val="21"/>
          <w:szCs w:val="21"/>
        </w:rPr>
        <w:t xml:space="preserve"> </w:t>
      </w:r>
      <w:proofErr w:type="spellStart"/>
      <w:r w:rsidRPr="00ED1340">
        <w:rPr>
          <w:rFonts w:ascii="Arial" w:hAnsi="Arial" w:cs="Arial"/>
          <w:color w:val="4A4A4A"/>
          <w:sz w:val="21"/>
          <w:szCs w:val="21"/>
        </w:rPr>
        <w:t>worker</w:t>
      </w:r>
      <w:proofErr w:type="spellEnd"/>
      <w:r w:rsidRPr="00ED1340">
        <w:rPr>
          <w:rFonts w:ascii="Arial" w:hAnsi="Arial" w:cs="Arial"/>
          <w:color w:val="4A4A4A"/>
          <w:sz w:val="21"/>
          <w:szCs w:val="21"/>
        </w:rPr>
        <w:t>”.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w:t>
      </w:r>
      <w:proofErr w:type="spellStart"/>
      <w:r w:rsidRPr="00ED1340">
        <w:rPr>
          <w:rStyle w:val="hljs-string"/>
          <w:color w:val="A6E22E"/>
          <w:sz w:val="21"/>
          <w:szCs w:val="21"/>
          <w:lang w:val="en-US"/>
        </w:rPr>
        <w:t>serviceWorker</w:t>
      </w:r>
      <w:proofErr w:type="spellEnd"/>
      <w:r w:rsidRPr="00ED1340">
        <w:rPr>
          <w:rStyle w:val="hljs-string"/>
          <w:color w:val="A6E22E"/>
          <w:sz w:val="21"/>
          <w:szCs w:val="21"/>
          <w:lang w:val="en-US"/>
        </w:rPr>
        <w:t>'</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navigator.serviceWorker.register</w:t>
      </w:r>
      <w:proofErr w:type="gramEnd"/>
      <w:r w:rsidRPr="00ED1340">
        <w:rPr>
          <w:rStyle w:val="CdigoHTML"/>
          <w:color w:val="FFFFFF"/>
          <w:sz w:val="21"/>
          <w:szCs w:val="21"/>
          <w:lang w:val="en-US"/>
        </w:rPr>
        <w:t>(</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gramStart"/>
      <w:r w:rsidRPr="00ED1340">
        <w:rPr>
          <w:rStyle w:val="hljs-builtin"/>
          <w:color w:val="A6E22E"/>
          <w:sz w:val="21"/>
          <w:szCs w:val="21"/>
          <w:lang w:val="en-US"/>
        </w:rPr>
        <w:t>console</w:t>
      </w:r>
      <w:r w:rsidRPr="00ED1340">
        <w:rPr>
          <w:rStyle w:val="CdigoHTML"/>
          <w:color w:val="FFFFFF"/>
          <w:sz w:val="21"/>
          <w:szCs w:val="21"/>
          <w:lang w:val="en-US"/>
        </w:rPr>
        <w:t>.log(</w:t>
      </w:r>
      <w:proofErr w:type="gramEnd"/>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lang w:val="en-US"/>
        </w:rPr>
        <w:instrText xml:space="preserve"> HYPERLINK "https://developer.mozilla.org/en-US/docs/Web/API/CacheStorage" \o "The CacheStorage interface represents the storage for Cache objects." \t "_blank" </w:instrText>
      </w:r>
      <w:r w:rsidRPr="00ED1340">
        <w:rPr>
          <w:rFonts w:ascii="Arial" w:hAnsi="Arial" w:cs="Arial"/>
          <w:color w:val="4A4A4A"/>
          <w:sz w:val="21"/>
          <w:szCs w:val="21"/>
        </w:rPr>
        <w:fldChar w:fldCharType="separate"/>
      </w:r>
      <w:r w:rsidRPr="00ED1340">
        <w:rPr>
          <w:rStyle w:val="CdigoHTML"/>
          <w:color w:val="0791E6"/>
          <w:sz w:val="21"/>
          <w:szCs w:val="21"/>
          <w:lang w:val="en-US"/>
        </w:rPr>
        <w:t>CacheStorage</w:t>
      </w:r>
      <w:proofErr w:type="spellEnd"/>
      <w:r w:rsidRPr="00ED1340">
        <w:rPr>
          <w:rFonts w:ascii="Arial" w:hAnsi="Arial" w:cs="Arial"/>
          <w:color w:val="4A4A4A"/>
          <w:sz w:val="21"/>
          <w:szCs w:val="21"/>
        </w:rPr>
        <w:fldChar w:fldCharType="end"/>
      </w:r>
      <w:r w:rsidRPr="00ED1340">
        <w:rPr>
          <w:rFonts w:ascii="Arial" w:hAnsi="Arial" w:cs="Arial"/>
          <w:color w:val="4A4A4A"/>
          <w:sz w:val="21"/>
          <w:szCs w:val="21"/>
          <w:lang w:val="en-US"/>
        </w:rPr>
        <w:t> interface returns a </w:t>
      </w:r>
      <w:hyperlink r:id="rId73"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74"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proofErr w:type="spellStart"/>
      <w:r w:rsidRPr="00ED1340">
        <w:rPr>
          <w:rStyle w:val="CdigoHTML"/>
          <w:color w:val="4A4A4A"/>
          <w:sz w:val="21"/>
          <w:szCs w:val="21"/>
          <w:lang w:val="en-US"/>
        </w:rPr>
        <w:t>cacheName</w:t>
      </w:r>
      <w:proofErr w:type="spellEnd"/>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w:t>
      </w:r>
      <w:proofErr w:type="spellStart"/>
      <w:r w:rsidRPr="00ED1340">
        <w:rPr>
          <w:rStyle w:val="CdigoHTML"/>
          <w:color w:val="FFFFFF"/>
          <w:sz w:val="21"/>
          <w:szCs w:val="21"/>
          <w:lang w:val="en-US"/>
        </w:rPr>
        <w:t>cachedResponse</w:t>
      </w:r>
      <w:proofErr w:type="spellEnd"/>
      <w:r w:rsidRPr="00ED1340">
        <w:rPr>
          <w:rStyle w:val="CdigoHTML"/>
          <w:color w:val="FFFFFF"/>
          <w:sz w:val="21"/>
          <w:szCs w:val="21"/>
          <w:lang w:val="en-US"/>
        </w:rPr>
        <w:t xml:space="preserve"> =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proofErr w:type="spellStart"/>
      <w:r w:rsidRPr="00ED1340">
        <w:rPr>
          <w:rStyle w:val="CdigoHTML"/>
          <w:color w:val="FFFFFF"/>
          <w:sz w:val="21"/>
          <w:szCs w:val="21"/>
          <w:lang w:val="en-US"/>
        </w:rPr>
        <w:t>event.request</w:t>
      </w:r>
      <w:proofErr w:type="spellEnd"/>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w:t>
      </w:r>
      <w:proofErr w:type="spellStart"/>
      <w:proofErr w:type="gramStart"/>
      <w:r w:rsidRPr="00ED1340">
        <w:rPr>
          <w:rStyle w:val="CdigoHTML"/>
          <w:color w:val="FFFFFF"/>
          <w:sz w:val="21"/>
          <w:szCs w:val="21"/>
          <w:lang w:val="en-US"/>
        </w:rPr>
        <w:t>event.request</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).then</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caches.open</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cache.put</w:t>
      </w:r>
      <w:proofErr w:type="spellEnd"/>
      <w:r w:rsidRPr="00ED1340">
        <w:rPr>
          <w:rStyle w:val="CdigoHTML"/>
          <w:color w:val="FFFFFF"/>
          <w:sz w:val="21"/>
          <w:szCs w:val="21"/>
          <w:lang w:val="en-US"/>
        </w:rPr>
        <w:t>(</w:t>
      </w:r>
      <w:proofErr w:type="spellStart"/>
      <w:proofErr w:type="gramEnd"/>
      <w:r w:rsidRPr="00ED1340">
        <w:rPr>
          <w:rStyle w:val="CdigoHTML"/>
          <w:color w:val="FFFFFF"/>
          <w:sz w:val="21"/>
          <w:szCs w:val="21"/>
          <w:lang w:val="en-US"/>
        </w:rPr>
        <w:t>event.request</w:t>
      </w:r>
      <w:proofErr w:type="spellEnd"/>
      <w:r w:rsidRPr="00ED1340">
        <w:rPr>
          <w:rStyle w:val="CdigoHTML"/>
          <w:color w:val="FFFFFF"/>
          <w:sz w:val="21"/>
          <w:szCs w:val="21"/>
          <w:lang w:val="en-US"/>
        </w:rPr>
        <w: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response.clone</w:t>
      </w:r>
      <w:proofErr w:type="spellEnd"/>
      <w:proofErr w:type="gramEnd"/>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roofErr w:type="gramStart"/>
      <w:r w:rsidRPr="00ED1340">
        <w:rPr>
          <w:rStyle w:val="CdigoHTML"/>
          <w:color w:val="FFFFFF"/>
          <w:sz w:val="21"/>
          <w:szCs w:val="21"/>
          <w:lang w:val="en-US"/>
        </w:rPr>
        <w:t>).catch</w:t>
      </w:r>
      <w:proofErr w:type="gramEnd"/>
      <w:r w:rsidRPr="00ED1340">
        <w:rPr>
          <w:rStyle w:val="CdigoHTML"/>
          <w:color w:val="FFFFFF"/>
          <w:sz w:val="21"/>
          <w:szCs w:val="21"/>
          <w:lang w:val="en-US"/>
        </w:rPr>
        <w:t>(</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w:t>
      </w:r>
      <w:proofErr w:type="spellStart"/>
      <w:proofErr w:type="gramStart"/>
      <w:r w:rsidRPr="00ED1340">
        <w:rPr>
          <w:rStyle w:val="CdigoHTML"/>
          <w:color w:val="FFFFFF"/>
          <w:sz w:val="21"/>
          <w:szCs w:val="21"/>
          <w:lang w:val="en-US"/>
        </w:rPr>
        <w:t>caches.match</w:t>
      </w:r>
      <w:proofErr w:type="spellEnd"/>
      <w:proofErr w:type="gramEnd"/>
      <w:r w:rsidRPr="00ED1340">
        <w:rPr>
          <w:rStyle w:val="CdigoHTML"/>
          <w:color w:val="FFFFFF"/>
          <w:sz w:val="21"/>
          <w:szCs w:val="21"/>
          <w:lang w:val="en-US"/>
        </w:rPr>
        <w:t>(</w:t>
      </w:r>
      <w:r w:rsidRPr="00ED1340">
        <w:rPr>
          <w:rStyle w:val="hljs-string"/>
          <w:color w:val="A6E22E"/>
          <w:sz w:val="21"/>
          <w:szCs w:val="21"/>
          <w:lang w:val="en-US"/>
        </w:rPr>
        <w:t>'/</w:t>
      </w:r>
      <w:proofErr w:type="spellStart"/>
      <w:r w:rsidRPr="00ED1340">
        <w:rPr>
          <w:rStyle w:val="hljs-string"/>
          <w:color w:val="A6E22E"/>
          <w:sz w:val="21"/>
          <w:szCs w:val="21"/>
          <w:lang w:val="en-US"/>
        </w:rPr>
        <w:t>sw</w:t>
      </w:r>
      <w:proofErr w:type="spellEnd"/>
      <w:r w:rsidRPr="00ED1340">
        <w:rPr>
          <w:rStyle w:val="hljs-string"/>
          <w:color w:val="A6E22E"/>
          <w:sz w:val="21"/>
          <w:szCs w:val="21"/>
          <w:lang w:val="en-US"/>
        </w:rPr>
        <w:t>-test/gallery/myLittleVader.jpg'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"https://developer.mozilla.org/en-US/docs/Web/API/ServiceWorker" \o "La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\t "_blank" </w:instrText>
      </w:r>
      <w:r w:rsidRPr="00ED1340">
        <w:rPr>
          <w:rFonts w:ascii="Arial" w:hAnsi="Arial" w:cs="Arial"/>
          <w:color w:val="4A4A4A"/>
          <w:sz w:val="21"/>
          <w:szCs w:val="21"/>
        </w:rPr>
        <w:fldChar w:fldCharType="separate"/>
      </w:r>
      <w:r w:rsidRPr="00ED1340">
        <w:rPr>
          <w:rStyle w:val="CdigoHTML"/>
          <w:color w:val="0791E6"/>
          <w:sz w:val="21"/>
          <w:szCs w:val="21"/>
        </w:rPr>
        <w:t>ServiceWorker</w:t>
      </w:r>
      <w:r w:rsidRPr="00ED1340">
        <w:rPr>
          <w:rFonts w:ascii="Arial" w:hAnsi="Arial" w:cs="Arial"/>
          <w:color w:val="4A4A4A"/>
          <w:sz w:val="21"/>
          <w:szCs w:val="21"/>
        </w:rPr>
        <w:fldChar w:fldCharType="end"/>
      </w:r>
      <w:r w:rsidRPr="00ED1340">
        <w:rPr>
          <w:rFonts w:ascii="Arial" w:hAnsi="Arial" w:cs="Arial"/>
          <w:color w:val="4A4A4A"/>
          <w:sz w:val="21"/>
          <w:szCs w:val="21"/>
        </w:rPr>
        <w:t>ciclo</w:t>
      </w:r>
      <w:proofErr w:type="spellEnd"/>
      <w:r w:rsidRPr="00ED1340">
        <w:rPr>
          <w:rFonts w:ascii="Arial" w:hAnsi="Arial" w:cs="Arial"/>
          <w:color w:val="4A4A4A"/>
          <w:sz w:val="21"/>
          <w:szCs w:val="21"/>
        </w:rPr>
        <w:t xml:space="preserve"> de vida. Tenga en cuenta que la </w:t>
      </w:r>
      <w:proofErr w:type="spellStart"/>
      <w:r w:rsidRPr="00ED1340">
        <w:rPr>
          <w:rStyle w:val="CdigoHTML"/>
          <w:color w:val="4A4A4A"/>
          <w:sz w:val="21"/>
          <w:szCs w:val="21"/>
        </w:rPr>
        <w:t>Cache</w:t>
      </w:r>
      <w:r w:rsidRPr="00ED1340">
        <w:rPr>
          <w:rFonts w:ascii="Arial" w:hAnsi="Arial" w:cs="Arial"/>
          <w:color w:val="4A4A4A"/>
          <w:sz w:val="21"/>
          <w:szCs w:val="21"/>
        </w:rPr>
        <w:t>interfaz</w:t>
      </w:r>
      <w:proofErr w:type="spellEnd"/>
      <w:r w:rsidRPr="00ED1340">
        <w:rPr>
          <w:rFonts w:ascii="Arial" w:hAnsi="Arial" w:cs="Arial"/>
          <w:color w:val="4A4A4A"/>
          <w:sz w:val="21"/>
          <w:szCs w:val="21"/>
        </w:rPr>
        <w:t xml:space="preserve">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75"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6" w:tgtFrame="_blank" w:tooltip="El método match () de la interfaz Cache devuelve una Promesa que resuelve la Respuesta asociada con la primera solicitud coincidente en el objeto Cache.  Si no se encuentra ninguna coincidencia, la Promesa se resuelve como indefinida." w:history="1">
        <w:proofErr w:type="spellStart"/>
        <w:r w:rsidRPr="00ED1340">
          <w:rPr>
            <w:rStyle w:val="CdigoHTML"/>
            <w:color w:val="0791E6"/>
            <w:sz w:val="21"/>
            <w:szCs w:val="21"/>
          </w:rPr>
          <w:t>Cache.match</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la respuesta asociada con la primera solicitud coincidente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7" w:tgtFrame="_blank" w:tooltip="El método matchAll () de la interfaz Cache devuelve una Promesa que se resuelve en una matriz de todas las respuestas coincidentes en el objeto Cache." w:history="1">
        <w:proofErr w:type="spellStart"/>
        <w:r w:rsidRPr="00ED1340">
          <w:rPr>
            <w:rStyle w:val="CdigoHTML"/>
            <w:color w:val="0791E6"/>
            <w:sz w:val="21"/>
            <w:szCs w:val="21"/>
          </w:rPr>
          <w:t>Cache.matchAll</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resuelve una matriz de todas las solicitudes coincidentes en el </w:t>
      </w:r>
      <w:proofErr w:type="spellStart"/>
      <w:r w:rsidRPr="00ED1340">
        <w:rPr>
          <w:rStyle w:val="CdigoHTML"/>
          <w:color w:val="4A4A4A"/>
          <w:sz w:val="21"/>
          <w:szCs w:val="21"/>
        </w:rPr>
        <w:t>Cache</w:t>
      </w:r>
      <w:r w:rsidRPr="00ED1340">
        <w:rPr>
          <w:rFonts w:ascii="Arial" w:hAnsi="Arial" w:cs="Arial"/>
          <w:color w:val="4A4A4A"/>
          <w:sz w:val="21"/>
          <w:szCs w:val="21"/>
        </w:rPr>
        <w:t>objeto</w:t>
      </w:r>
      <w:proofErr w:type="spellEnd"/>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8" w:tgtFrame="_blank" w:tooltip="El método add () de la interfaz Cache toma una URL, la recupera y agrega el objeto de respuesta resultante a la caché dada. " w:history="1">
        <w:proofErr w:type="spellStart"/>
        <w:r w:rsidRPr="00ED1340">
          <w:rPr>
            <w:rStyle w:val="CdigoHTML"/>
            <w:color w:val="0791E6"/>
            <w:sz w:val="21"/>
            <w:szCs w:val="21"/>
          </w:rPr>
          <w:t>Cache.add</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proofErr w:type="spellStart"/>
      <w:proofErr w:type="gramStart"/>
      <w:r w:rsidRPr="00ED1340">
        <w:rPr>
          <w:rStyle w:val="CdigoHTML"/>
          <w:color w:val="4A4A4A"/>
          <w:sz w:val="21"/>
          <w:szCs w:val="21"/>
        </w:rPr>
        <w:t>fetch</w:t>
      </w:r>
      <w:proofErr w:type="spellEnd"/>
      <w:r w:rsidRPr="00ED1340">
        <w:rPr>
          <w:rStyle w:val="CdigoHTML"/>
          <w:color w:val="4A4A4A"/>
          <w:sz w:val="21"/>
          <w:szCs w:val="21"/>
        </w:rPr>
        <w:t>(</w:t>
      </w:r>
      <w:proofErr w:type="gramEnd"/>
      <w:r w:rsidRPr="00ED1340">
        <w:rPr>
          <w:rStyle w:val="CdigoHTML"/>
          <w:color w:val="4A4A4A"/>
          <w:sz w:val="21"/>
          <w:szCs w:val="21"/>
        </w:rPr>
        <w:t>)</w:t>
      </w:r>
      <w:r w:rsidRPr="00ED1340">
        <w:rPr>
          <w:rFonts w:ascii="Arial" w:hAnsi="Arial" w:cs="Arial"/>
          <w:color w:val="4A4A4A"/>
          <w:sz w:val="21"/>
          <w:szCs w:val="21"/>
        </w:rPr>
        <w:t>, luego usar </w:t>
      </w:r>
      <w:proofErr w:type="spellStart"/>
      <w:r w:rsidRPr="00ED1340">
        <w:rPr>
          <w:rStyle w:val="CdigoHTML"/>
          <w:color w:val="4A4A4A"/>
          <w:sz w:val="21"/>
          <w:szCs w:val="21"/>
        </w:rPr>
        <w:t>put</w:t>
      </w:r>
      <w:proofErr w:type="spellEnd"/>
      <w:r w:rsidRPr="00ED1340">
        <w:rPr>
          <w:rStyle w:val="CdigoHTML"/>
          <w:color w:val="4A4A4A"/>
          <w:sz w:val="21"/>
          <w:szCs w:val="21"/>
        </w:rPr>
        <w: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79"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proofErr w:type="spellStart"/>
        <w:r w:rsidRPr="00ED1340">
          <w:rPr>
            <w:rStyle w:val="CdigoHTML"/>
            <w:color w:val="0791E6"/>
            <w:sz w:val="21"/>
            <w:szCs w:val="21"/>
          </w:rPr>
          <w:t>Cache.addAll</w:t>
        </w:r>
        <w:proofErr w:type="spellEnd"/>
        <w:r w:rsidRPr="00ED1340">
          <w:rPr>
            <w:rStyle w:val="CdigoHTML"/>
            <w:color w:val="0791E6"/>
            <w:sz w:val="21"/>
            <w:szCs w:val="21"/>
          </w:rPr>
          <w:t>(</w:t>
        </w:r>
        <w:proofErr w:type="spellStart"/>
        <w:r w:rsidRPr="00ED1340">
          <w:rPr>
            <w:rStyle w:val="CdigoHTML"/>
            <w:color w:val="0791E6"/>
            <w:sz w:val="21"/>
            <w:szCs w:val="21"/>
          </w:rPr>
          <w:t>requests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0" w:tgtFrame="_blank" w:tooltip="El método put () de la interfaz Cache permite agregar pares clave / valor al objeto Cache actual." w:history="1">
        <w:proofErr w:type="spellStart"/>
        <w:proofErr w:type="gramStart"/>
        <w:r w:rsidRPr="00ED1340">
          <w:rPr>
            <w:rStyle w:val="CdigoHTML"/>
            <w:color w:val="0791E6"/>
            <w:sz w:val="21"/>
            <w:szCs w:val="21"/>
          </w:rPr>
          <w:t>Cache.put</w:t>
        </w:r>
        <w:proofErr w:type="spellEnd"/>
        <w:r w:rsidRPr="00ED1340">
          <w:rPr>
            <w:rStyle w:val="CdigoHTML"/>
            <w:color w:val="0791E6"/>
            <w:sz w:val="21"/>
            <w:szCs w:val="21"/>
          </w:rPr>
          <w:t>(</w:t>
        </w:r>
        <w:proofErr w:type="spellStart"/>
        <w:proofErr w:type="gramEnd"/>
        <w:r w:rsidRPr="00ED1340">
          <w:rPr>
            <w:rStyle w:val="CdigoHTML"/>
            <w:color w:val="0791E6"/>
            <w:sz w:val="21"/>
            <w:szCs w:val="21"/>
          </w:rPr>
          <w:t>request</w:t>
        </w:r>
        <w:proofErr w:type="spellEnd"/>
        <w:r w:rsidRPr="00ED1340">
          <w:rPr>
            <w:rStyle w:val="CdigoHTML"/>
            <w:color w:val="0791E6"/>
            <w:sz w:val="21"/>
            <w:szCs w:val="21"/>
          </w:rPr>
          <w: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1"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proofErr w:type="spellStart"/>
        <w:r w:rsidRPr="00ED1340">
          <w:rPr>
            <w:rStyle w:val="CdigoHTML"/>
            <w:color w:val="0791E6"/>
            <w:sz w:val="21"/>
            <w:szCs w:val="21"/>
          </w:rPr>
          <w:t>Cache.delete</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82"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w:t>
      </w:r>
      <w:proofErr w:type="spellStart"/>
      <w:r w:rsidRPr="00ED1340">
        <w:rPr>
          <w:rStyle w:val="CdigoHTML"/>
          <w:color w:val="4A4A4A"/>
          <w:sz w:val="21"/>
          <w:szCs w:val="21"/>
        </w:rPr>
        <w:t>true</w:t>
      </w:r>
      <w:r w:rsidRPr="00ED1340">
        <w:rPr>
          <w:rFonts w:ascii="Arial" w:hAnsi="Arial" w:cs="Arial"/>
          <w:color w:val="4A4A4A"/>
          <w:sz w:val="21"/>
          <w:szCs w:val="21"/>
        </w:rPr>
        <w:t>si</w:t>
      </w:r>
      <w:proofErr w:type="spellEnd"/>
      <w:r w:rsidRPr="00ED1340">
        <w:rPr>
          <w:rFonts w:ascii="Arial" w:hAnsi="Arial" w:cs="Arial"/>
          <w:color w:val="4A4A4A"/>
          <w:sz w:val="21"/>
          <w:szCs w:val="21"/>
        </w:rPr>
        <w:t>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y elimina una entrada coincidente . Si no </w:t>
      </w:r>
      <w:proofErr w:type="spellStart"/>
      <w:r w:rsidRPr="00ED1340">
        <w:rPr>
          <w:rStyle w:val="CdigoHTML"/>
          <w:color w:val="4A4A4A"/>
          <w:sz w:val="21"/>
          <w:szCs w:val="21"/>
        </w:rPr>
        <w:t>Cache</w:t>
      </w:r>
      <w:r w:rsidRPr="00ED1340">
        <w:rPr>
          <w:rFonts w:ascii="Arial" w:hAnsi="Arial" w:cs="Arial"/>
          <w:color w:val="4A4A4A"/>
          <w:sz w:val="21"/>
          <w:szCs w:val="21"/>
        </w:rPr>
        <w:t>se</w:t>
      </w:r>
      <w:proofErr w:type="spellEnd"/>
      <w:r w:rsidRPr="00ED1340">
        <w:rPr>
          <w:rFonts w:ascii="Arial" w:hAnsi="Arial" w:cs="Arial"/>
          <w:color w:val="4A4A4A"/>
          <w:sz w:val="21"/>
          <w:szCs w:val="21"/>
        </w:rPr>
        <w:t xml:space="preserv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3" w:tgtFrame="_blank" w:tooltip="El método keys () de la interfaz Cache devuelve una Promesa que se resuelve en una matriz de claves Cache." w:history="1">
        <w:proofErr w:type="spellStart"/>
        <w:r w:rsidRPr="00ED1340">
          <w:rPr>
            <w:rStyle w:val="CdigoHTML"/>
            <w:color w:val="0791E6"/>
            <w:sz w:val="21"/>
            <w:szCs w:val="21"/>
          </w:rPr>
          <w:t>Cache.keys</w:t>
        </w:r>
        <w:proofErr w:type="spellEnd"/>
        <w:r w:rsidRPr="00ED1340">
          <w:rPr>
            <w:rStyle w:val="CdigoHTML"/>
            <w:color w:val="0791E6"/>
            <w:sz w:val="21"/>
            <w:szCs w:val="21"/>
          </w:rPr>
          <w:t>(</w:t>
        </w:r>
        <w:proofErr w:type="spellStart"/>
        <w:r w:rsidRPr="00ED1340">
          <w:rPr>
            <w:rStyle w:val="CdigoHTML"/>
            <w:color w:val="0791E6"/>
            <w:sz w:val="21"/>
            <w:szCs w:val="21"/>
          </w:rPr>
          <w:t>request</w:t>
        </w:r>
        <w:proofErr w:type="spellEnd"/>
        <w:r w:rsidRPr="00ED1340">
          <w:rPr>
            <w:rStyle w:val="CdigoHTML"/>
            <w:color w:val="0791E6"/>
            <w:sz w:val="21"/>
            <w:szCs w:val="21"/>
          </w:rPr>
          <w:t xml:space="preserve">, </w:t>
        </w:r>
        <w:proofErr w:type="spellStart"/>
        <w:r w:rsidRPr="00ED1340">
          <w:rPr>
            <w:rStyle w:val="CdigoHTML"/>
            <w:color w:val="0791E6"/>
            <w:sz w:val="21"/>
            <w:szCs w:val="21"/>
          </w:rPr>
          <w:t>options</w:t>
        </w:r>
        <w:proofErr w:type="spellEnd"/>
        <w:r w:rsidRPr="00ED1340">
          <w:rPr>
            <w:rStyle w:val="CdigoHTML"/>
            <w:color w:val="0791E6"/>
            <w:sz w:val="21"/>
            <w:szCs w:val="21"/>
          </w:rPr>
          <w:t>)</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proofErr w:type="spellStart"/>
      <w:r w:rsidRPr="00ED1340">
        <w:rPr>
          <w:rFonts w:ascii="Arial" w:hAnsi="Arial" w:cs="Arial"/>
          <w:color w:val="4A4A4A"/>
          <w:sz w:val="21"/>
          <w:szCs w:val="21"/>
        </w:rPr>
        <w:fldChar w:fldCharType="begin"/>
      </w:r>
      <w:r w:rsidRPr="00ED1340">
        <w:rPr>
          <w:rFonts w:ascii="Arial" w:hAnsi="Arial" w:cs="Arial"/>
          <w:color w:val="4A4A4A"/>
          <w:sz w:val="21"/>
          <w:szCs w:val="21"/>
        </w:rPr>
        <w:instrText xml:space="preserve"> HYPERLINK "https://developer.mozilla.org/en-US/docs/Web/JavaScript/Reference/Global_Objects/Promise" \o "El objeto Promise representa la finalización (o falla) eventual de una operación asincrónica y su valor resultante." \t "_blank" </w:instrText>
      </w:r>
      <w:r w:rsidRPr="00ED1340">
        <w:rPr>
          <w:rFonts w:ascii="Arial" w:hAnsi="Arial" w:cs="Arial"/>
          <w:color w:val="4A4A4A"/>
          <w:sz w:val="21"/>
          <w:szCs w:val="21"/>
        </w:rPr>
        <w:fldChar w:fldCharType="separate"/>
      </w:r>
      <w:r w:rsidRPr="00ED1340">
        <w:rPr>
          <w:rStyle w:val="CdigoHTML"/>
          <w:color w:val="0791E6"/>
          <w:sz w:val="21"/>
          <w:szCs w:val="21"/>
        </w:rPr>
        <w:t>Promise</w:t>
      </w:r>
      <w:r w:rsidRPr="00ED1340">
        <w:rPr>
          <w:rFonts w:ascii="Arial" w:hAnsi="Arial" w:cs="Arial"/>
          <w:color w:val="4A4A4A"/>
          <w:sz w:val="21"/>
          <w:szCs w:val="21"/>
        </w:rPr>
        <w:fldChar w:fldCharType="end"/>
      </w:r>
      <w:r w:rsidRPr="00ED1340">
        <w:rPr>
          <w:rFonts w:ascii="Arial" w:hAnsi="Arial" w:cs="Arial"/>
          <w:color w:val="4A4A4A"/>
          <w:sz w:val="21"/>
          <w:szCs w:val="21"/>
        </w:rPr>
        <w:t>que</w:t>
      </w:r>
      <w:proofErr w:type="spellEnd"/>
      <w:r w:rsidRPr="00ED1340">
        <w:rPr>
          <w:rFonts w:ascii="Arial" w:hAnsi="Arial" w:cs="Arial"/>
          <w:color w:val="4A4A4A"/>
          <w:sz w:val="21"/>
          <w:szCs w:val="21"/>
        </w:rPr>
        <w:t xml:space="preserve"> se resuelve en una matriz de </w:t>
      </w:r>
      <w:proofErr w:type="spellStart"/>
      <w:r w:rsidRPr="00ED1340">
        <w:rPr>
          <w:rStyle w:val="CdigoHTML"/>
          <w:color w:val="4A4A4A"/>
          <w:sz w:val="21"/>
          <w:szCs w:val="21"/>
        </w:rPr>
        <w:t>Cache</w:t>
      </w:r>
      <w:r w:rsidRPr="00ED1340">
        <w:rPr>
          <w:rFonts w:ascii="Arial" w:hAnsi="Arial" w:cs="Arial"/>
          <w:color w:val="4A4A4A"/>
          <w:sz w:val="21"/>
          <w:szCs w:val="21"/>
        </w:rPr>
        <w:t>claves</w:t>
      </w:r>
      <w:proofErr w:type="spellEnd"/>
      <w:r w:rsidRPr="00ED1340">
        <w:rPr>
          <w:rFonts w:ascii="Arial" w:hAnsi="Arial" w:cs="Arial"/>
          <w:color w:val="4A4A4A"/>
          <w:sz w:val="21"/>
          <w:szCs w:val="21"/>
        </w:rPr>
        <w:t>.</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proofErr w:type="spellStart"/>
      <w:r w:rsidRPr="00FF1A12">
        <w:rPr>
          <w:rStyle w:val="Textoennegrita"/>
          <w:rFonts w:ascii="Arial" w:eastAsiaTheme="majorEastAsia" w:hAnsi="Arial" w:cs="Arial"/>
          <w:color w:val="273B47"/>
          <w:sz w:val="21"/>
          <w:szCs w:val="21"/>
        </w:rPr>
        <w:t>TypeScript</w:t>
      </w:r>
      <w:proofErr w:type="spellEnd"/>
      <w:r w:rsidRPr="00FF1A12">
        <w:rPr>
          <w:rFonts w:ascii="Arial" w:hAnsi="Arial" w:cs="Arial"/>
          <w:color w:val="273B47"/>
          <w:sz w:val="21"/>
          <w:szCs w:val="21"/>
        </w:rPr>
        <w:t> es un </w:t>
      </w:r>
      <w:proofErr w:type="spellStart"/>
      <w:r w:rsidRPr="00FF1A12">
        <w:rPr>
          <w:rStyle w:val="nfasis"/>
          <w:rFonts w:ascii="Arial" w:hAnsi="Arial" w:cs="Arial"/>
          <w:color w:val="273B47"/>
          <w:sz w:val="21"/>
          <w:szCs w:val="21"/>
        </w:rPr>
        <w:t>superset</w:t>
      </w:r>
      <w:proofErr w:type="spellEnd"/>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 xml:space="preserve">Los navegadores no entienden </w:t>
      </w:r>
      <w:proofErr w:type="spellStart"/>
      <w:r w:rsidRPr="00FF1A12">
        <w:rPr>
          <w:rFonts w:ascii="Arial" w:hAnsi="Arial" w:cs="Arial"/>
          <w:color w:val="273B47"/>
          <w:sz w:val="21"/>
          <w:szCs w:val="21"/>
        </w:rPr>
        <w:t>TypeScript</w:t>
      </w:r>
      <w:proofErr w:type="spellEnd"/>
      <w:r w:rsidRPr="00FF1A12">
        <w:rPr>
          <w:rFonts w:ascii="Arial" w:hAnsi="Arial" w:cs="Arial"/>
          <w:color w:val="273B47"/>
          <w:sz w:val="21"/>
          <w:szCs w:val="21"/>
        </w:rPr>
        <w:t xml:space="preserve"> así que lo vamos a </w:t>
      </w:r>
      <w:proofErr w:type="spellStart"/>
      <w:r w:rsidRPr="00FF1A12">
        <w:rPr>
          <w:rFonts w:ascii="Arial" w:hAnsi="Arial" w:cs="Arial"/>
          <w:color w:val="273B47"/>
          <w:sz w:val="21"/>
          <w:szCs w:val="21"/>
        </w:rPr>
        <w:t>transpilar</w:t>
      </w:r>
      <w:proofErr w:type="spellEnd"/>
      <w:r w:rsidRPr="00FF1A12">
        <w:rPr>
          <w:rFonts w:ascii="Arial" w:hAnsi="Arial" w:cs="Arial"/>
          <w:color w:val="273B47"/>
          <w:sz w:val="21"/>
          <w:szCs w:val="21"/>
        </w:rPr>
        <w:t xml:space="preserve"> a JavaScript usando </w:t>
      </w:r>
      <w:proofErr w:type="spellStart"/>
      <w:r w:rsidRPr="00FF1A12">
        <w:rPr>
          <w:rStyle w:val="Textoennegrita"/>
          <w:rFonts w:ascii="Arial" w:eastAsiaTheme="majorEastAsia" w:hAnsi="Arial" w:cs="Arial"/>
          <w:color w:val="273B47"/>
          <w:sz w:val="21"/>
          <w:szCs w:val="21"/>
        </w:rPr>
        <w:t>Parcel</w:t>
      </w:r>
      <w:proofErr w:type="spellEnd"/>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Style w:val="Textoennegrita"/>
          <w:rFonts w:ascii="Arial" w:eastAsiaTheme="majorEastAsia" w:hAnsi="Arial" w:cs="Arial"/>
          <w:color w:val="4A4A4A"/>
          <w:sz w:val="21"/>
          <w:szCs w:val="21"/>
        </w:rPr>
        <w:t>TypeScript</w:t>
      </w:r>
      <w:proofErr w:type="spellEnd"/>
      <w:r w:rsidRPr="00E03AB1">
        <w:rPr>
          <w:rFonts w:ascii="Arial" w:hAnsi="Arial" w:cs="Arial"/>
          <w:color w:val="4A4A4A"/>
          <w:sz w:val="21"/>
          <w:szCs w:val="21"/>
        </w:rPr>
        <w:t> es un lenguaje de programación libre y de </w:t>
      </w:r>
      <w:hyperlink r:id="rId84"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85"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86"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proofErr w:type="spellStart"/>
      <w:r w:rsidRPr="00E03AB1">
        <w:rPr>
          <w:rFonts w:ascii="Arial" w:hAnsi="Arial" w:cs="Arial"/>
          <w:color w:val="4A4A4A"/>
          <w:sz w:val="21"/>
          <w:szCs w:val="21"/>
        </w:rPr>
        <w:fldChar w:fldCharType="begin"/>
      </w:r>
      <w:r w:rsidRPr="00E03AB1">
        <w:rPr>
          <w:rFonts w:ascii="Arial" w:hAnsi="Arial" w:cs="Arial"/>
          <w:color w:val="4A4A4A"/>
          <w:sz w:val="21"/>
          <w:szCs w:val="21"/>
        </w:rPr>
        <w:instrText xml:space="preserve"> HYPERLINK "https://es.wikipedia.org/wiki/Anders_Hejlsberg" \o "Anders Hejlsberg" \t "_blank" </w:instrText>
      </w:r>
      <w:r w:rsidRPr="00E03AB1">
        <w:rPr>
          <w:rFonts w:ascii="Arial" w:hAnsi="Arial" w:cs="Arial"/>
          <w:color w:val="4A4A4A"/>
          <w:sz w:val="21"/>
          <w:szCs w:val="21"/>
        </w:rPr>
        <w:fldChar w:fldCharType="separate"/>
      </w:r>
      <w:r w:rsidRPr="00E03AB1">
        <w:rPr>
          <w:rStyle w:val="Hipervnculo"/>
          <w:rFonts w:ascii="Arial" w:hAnsi="Arial" w:cs="Arial"/>
          <w:color w:val="0791E6"/>
          <w:sz w:val="21"/>
          <w:szCs w:val="21"/>
        </w:rPr>
        <w:t>Anders</w:t>
      </w:r>
      <w:proofErr w:type="spellEnd"/>
      <w:r w:rsidRPr="00E03AB1">
        <w:rPr>
          <w:rStyle w:val="Hipervnculo"/>
          <w:rFonts w:ascii="Arial" w:hAnsi="Arial" w:cs="Arial"/>
          <w:color w:val="0791E6"/>
          <w:sz w:val="21"/>
          <w:szCs w:val="21"/>
        </w:rPr>
        <w:t xml:space="preserve"> </w:t>
      </w:r>
      <w:proofErr w:type="spellStart"/>
      <w:r w:rsidRPr="00E03AB1">
        <w:rPr>
          <w:rStyle w:val="Hipervnculo"/>
          <w:rFonts w:ascii="Arial" w:hAnsi="Arial" w:cs="Arial"/>
          <w:color w:val="0791E6"/>
          <w:sz w:val="21"/>
          <w:szCs w:val="21"/>
        </w:rPr>
        <w:t>Hejlsberg</w:t>
      </w:r>
      <w:proofErr w:type="spellEnd"/>
      <w:r w:rsidRPr="00E03AB1">
        <w:rPr>
          <w:rFonts w:ascii="Arial" w:hAnsi="Arial" w:cs="Arial"/>
          <w:color w:val="4A4A4A"/>
          <w:sz w:val="21"/>
          <w:szCs w:val="21"/>
        </w:rPr>
        <w:fldChar w:fldCharType="end"/>
      </w:r>
      <w:r w:rsidRPr="00E03AB1">
        <w:rPr>
          <w:rFonts w:ascii="Arial" w:hAnsi="Arial" w:cs="Arial"/>
          <w:color w:val="4A4A4A"/>
          <w:sz w:val="21"/>
          <w:szCs w:val="21"/>
        </w:rPr>
        <w:t>, diseñador de </w:t>
      </w:r>
      <w:hyperlink r:id="rId87"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88"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89"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90"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xml:space="preserv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puede ser usado para desarrollar aplicaciones JavaScript que se ejecutarán en el lado del cliente o del servidor (</w:t>
      </w:r>
      <w:hyperlink r:id="rId91"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extiende la sintaxis de JavaScript, por </w:t>
      </w:r>
      <w:proofErr w:type="gramStart"/>
      <w:r w:rsidRPr="00E03AB1">
        <w:rPr>
          <w:rFonts w:ascii="Arial" w:hAnsi="Arial" w:cs="Arial"/>
          <w:color w:val="4A4A4A"/>
          <w:sz w:val="21"/>
          <w:szCs w:val="21"/>
        </w:rPr>
        <w:t>tanto</w:t>
      </w:r>
      <w:proofErr w:type="gramEnd"/>
      <w:r w:rsidRPr="00E03AB1">
        <w:rPr>
          <w:rFonts w:ascii="Arial" w:hAnsi="Arial" w:cs="Arial"/>
          <w:color w:val="4A4A4A"/>
          <w:sz w:val="21"/>
          <w:szCs w:val="21"/>
        </w:rPr>
        <w:t xml:space="preserve"> cualquier código JavaScript existente debería funcionar sin problemas. Está pensado para grandes proyectos, los cuales a través de un compilador de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2"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Para que los programas sean útiles, necesitamos poder trabajar con algunas de las unidades de datos más simples: números, cadenas, estructuras, valores booleanos y similares.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Comencemos creando una aplicación web simple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3"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Hay dos formas principales de obtener las herramientas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Vía </w:t>
      </w:r>
      <w:proofErr w:type="spellStart"/>
      <w:r w:rsidRPr="00E03AB1">
        <w:rPr>
          <w:rFonts w:ascii="Arial" w:hAnsi="Arial" w:cs="Arial"/>
          <w:color w:val="4A4A4A"/>
          <w:sz w:val="21"/>
          <w:szCs w:val="21"/>
        </w:rPr>
        <w:t>npm</w:t>
      </w:r>
      <w:proofErr w:type="spellEnd"/>
      <w:r w:rsidRPr="00E03AB1">
        <w:rPr>
          <w:rFonts w:ascii="Arial" w:hAnsi="Arial" w:cs="Arial"/>
          <w:color w:val="4A4A4A"/>
          <w:sz w:val="21"/>
          <w:szCs w:val="21"/>
        </w:rPr>
        <w:t xml:space="preserve"> (el administrador de paquetes Node.js)</w:t>
      </w:r>
    </w:p>
    <w:p w:rsidR="00E03AB1" w:rsidRPr="00E03AB1" w:rsidRDefault="00E03AB1" w:rsidP="00E03AB1">
      <w:pPr>
        <w:numPr>
          <w:ilvl w:val="0"/>
          <w:numId w:val="38"/>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 xml:space="preserve">Al instalar los complementos de Visual Studio de </w:t>
      </w:r>
      <w:proofErr w:type="spellStart"/>
      <w:r w:rsidRPr="00E03AB1">
        <w:rPr>
          <w:rFonts w:ascii="Arial" w:hAnsi="Arial" w:cs="Arial"/>
          <w:color w:val="4A4A4A"/>
          <w:sz w:val="21"/>
          <w:szCs w:val="21"/>
        </w:rPr>
        <w:t>TypeScript</w:t>
      </w:r>
      <w:proofErr w:type="spellEnd"/>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Visual Studio 2017 y Visual Studio 2015 </w:t>
      </w:r>
      <w:proofErr w:type="spellStart"/>
      <w:r w:rsidRPr="00E03AB1">
        <w:rPr>
          <w:rFonts w:ascii="Arial" w:hAnsi="Arial" w:cs="Arial"/>
          <w:color w:val="4A4A4A"/>
          <w:sz w:val="21"/>
          <w:szCs w:val="21"/>
        </w:rPr>
        <w:t>Update</w:t>
      </w:r>
      <w:proofErr w:type="spellEnd"/>
      <w:r w:rsidRPr="00E03AB1">
        <w:rPr>
          <w:rFonts w:ascii="Arial" w:hAnsi="Arial" w:cs="Arial"/>
          <w:color w:val="4A4A4A"/>
          <w:sz w:val="21"/>
          <w:szCs w:val="21"/>
        </w:rPr>
        <w:t xml:space="preserve"> 3 incluyen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de forma predeterminada. Si no instaló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con Visual Studio, aún puede </w:t>
      </w:r>
      <w:hyperlink r:id="rId94"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w:t>
      </w:r>
      <w:proofErr w:type="spellStart"/>
      <w:r w:rsidRPr="00E03AB1">
        <w:rPr>
          <w:rStyle w:val="CdigoHTML"/>
          <w:color w:val="FFFFFF"/>
          <w:sz w:val="21"/>
          <w:szCs w:val="21"/>
        </w:rPr>
        <w:t>npm</w:t>
      </w:r>
      <w:proofErr w:type="spellEnd"/>
      <w:r w:rsidRPr="00E03AB1">
        <w:rPr>
          <w:rStyle w:val="CdigoHTML"/>
          <w:color w:val="FFFFFF"/>
          <w:sz w:val="21"/>
          <w:szCs w:val="21"/>
        </w:rPr>
        <w:t xml:space="preserve"> </w:t>
      </w:r>
      <w:proofErr w:type="spellStart"/>
      <w:r w:rsidRPr="00E03AB1">
        <w:rPr>
          <w:rStyle w:val="hljs-keyword"/>
          <w:b/>
          <w:bCs/>
          <w:color w:val="F92672"/>
          <w:sz w:val="21"/>
          <w:szCs w:val="21"/>
        </w:rPr>
        <w:t>install</w:t>
      </w:r>
      <w:proofErr w:type="spellEnd"/>
      <w:r w:rsidRPr="00E03AB1">
        <w:rPr>
          <w:rStyle w:val="CdigoHTML"/>
          <w:color w:val="FFFFFF"/>
          <w:sz w:val="21"/>
          <w:szCs w:val="21"/>
        </w:rPr>
        <w:t xml:space="preserve"> -g </w:t>
      </w:r>
      <w:proofErr w:type="spellStart"/>
      <w:r w:rsidRPr="00E03AB1">
        <w:rPr>
          <w:rStyle w:val="CdigoHTML"/>
          <w:color w:val="FFFFFF"/>
          <w:sz w:val="21"/>
          <w:szCs w:val="21"/>
        </w:rPr>
        <w:t>typescript</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5"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proofErr w:type="spellStart"/>
      <w:r w:rsidRPr="00E03AB1">
        <w:rPr>
          <w:rStyle w:val="CdigoHTML"/>
          <w:color w:val="4A4A4A"/>
          <w:sz w:val="21"/>
          <w:szCs w:val="21"/>
        </w:rPr>
        <w:t>greeter.ts</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6"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Utilizamos </w:t>
      </w:r>
      <w:proofErr w:type="gramStart"/>
      <w:r w:rsidRPr="00E03AB1">
        <w:rPr>
          <w:rFonts w:ascii="Arial" w:hAnsi="Arial" w:cs="Arial"/>
          <w:color w:val="4A4A4A"/>
          <w:sz w:val="21"/>
          <w:szCs w:val="21"/>
        </w:rPr>
        <w:t>una </w:t>
      </w:r>
      <w:r w:rsidRPr="00E03AB1">
        <w:rPr>
          <w:rStyle w:val="CdigoHTML"/>
          <w:color w:val="4A4A4A"/>
          <w:sz w:val="21"/>
          <w:szCs w:val="21"/>
        </w:rPr>
        <w:t>.</w:t>
      </w:r>
      <w:proofErr w:type="spellStart"/>
      <w:r w:rsidRPr="00E03AB1">
        <w:rPr>
          <w:rStyle w:val="CdigoHTML"/>
          <w:color w:val="4A4A4A"/>
          <w:sz w:val="21"/>
          <w:szCs w:val="21"/>
        </w:rPr>
        <w:t>ts</w:t>
      </w:r>
      <w:r w:rsidRPr="00E03AB1">
        <w:rPr>
          <w:rFonts w:ascii="Arial" w:hAnsi="Arial" w:cs="Arial"/>
          <w:color w:val="4A4A4A"/>
          <w:sz w:val="21"/>
          <w:szCs w:val="21"/>
        </w:rPr>
        <w:t>extensión</w:t>
      </w:r>
      <w:proofErr w:type="spellEnd"/>
      <w:proofErr w:type="gramEnd"/>
      <w:r w:rsidRPr="00E03AB1">
        <w:rPr>
          <w:rFonts w:ascii="Arial" w:hAnsi="Arial" w:cs="Arial"/>
          <w:color w:val="4A4A4A"/>
          <w:sz w:val="21"/>
          <w:szCs w:val="21"/>
        </w:rPr>
        <w:t>,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En la línea de comando, ejecute el compilador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rPr>
      </w:pPr>
      <w:proofErr w:type="spellStart"/>
      <w:r w:rsidRPr="00E03AB1">
        <w:rPr>
          <w:rStyle w:val="CdigoHTML"/>
          <w:color w:val="FFFFFF"/>
          <w:sz w:val="21"/>
          <w:szCs w:val="21"/>
        </w:rPr>
        <w:t>tsc</w:t>
      </w:r>
      <w:proofErr w:type="spellEnd"/>
      <w:r w:rsidRPr="00E03AB1">
        <w:rPr>
          <w:rStyle w:val="CdigoHTML"/>
          <w:color w:val="FFFFFF"/>
          <w:sz w:val="21"/>
          <w:szCs w:val="21"/>
        </w:rPr>
        <w:t xml:space="preserve"> </w:t>
      </w:r>
      <w:proofErr w:type="spellStart"/>
      <w:r w:rsidRPr="00E03AB1">
        <w:rPr>
          <w:rStyle w:val="CdigoHTML"/>
          <w:color w:val="FFFFFF"/>
          <w:sz w:val="21"/>
          <w:szCs w:val="21"/>
        </w:rPr>
        <w:t>greeter</w:t>
      </w:r>
      <w:r w:rsidRPr="00E03AB1">
        <w:rPr>
          <w:rStyle w:val="hljs-selector-class"/>
          <w:color w:val="FFFFFF"/>
          <w:sz w:val="21"/>
          <w:szCs w:val="21"/>
        </w:rPr>
        <w:t>.ts</w:t>
      </w:r>
      <w:proofErr w:type="spellEnd"/>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proofErr w:type="spellStart"/>
      <w:proofErr w:type="gramStart"/>
      <w:r w:rsidRPr="00E03AB1">
        <w:rPr>
          <w:rStyle w:val="CdigoHTML"/>
          <w:color w:val="4A4A4A"/>
          <w:sz w:val="21"/>
          <w:szCs w:val="21"/>
        </w:rPr>
        <w:t>greeter.js</w:t>
      </w:r>
      <w:r w:rsidRPr="00E03AB1">
        <w:rPr>
          <w:rFonts w:ascii="Arial" w:hAnsi="Arial" w:cs="Arial"/>
          <w:color w:val="4A4A4A"/>
          <w:sz w:val="21"/>
          <w:szCs w:val="21"/>
        </w:rPr>
        <w:t>que</w:t>
      </w:r>
      <w:proofErr w:type="spellEnd"/>
      <w:proofErr w:type="gramEnd"/>
      <w:r w:rsidRPr="00E03AB1">
        <w:rPr>
          <w:rFonts w:ascii="Arial" w:hAnsi="Arial" w:cs="Arial"/>
          <w:color w:val="4A4A4A"/>
          <w:sz w:val="21"/>
          <w:szCs w:val="21"/>
        </w:rPr>
        <w:t xml:space="preserve"> contiene el mismo JavaScript que usted introdujo. ¡Estamos funcionando con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 xml:space="preserve">Ahora podemos comenzar a aprovechar algunas de las nuevas herramientas que ofrece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Agregue </w:t>
      </w:r>
      <w:proofErr w:type="gramStart"/>
      <w:r w:rsidRPr="00E03AB1">
        <w:rPr>
          <w:rFonts w:ascii="Arial" w:hAnsi="Arial" w:cs="Arial"/>
          <w:color w:val="4A4A4A"/>
          <w:sz w:val="21"/>
          <w:szCs w:val="21"/>
        </w:rPr>
        <w:t>una </w:t>
      </w:r>
      <w:r w:rsidRPr="00E03AB1">
        <w:rPr>
          <w:rStyle w:val="CdigoHTML"/>
          <w:color w:val="4A4A4A"/>
          <w:sz w:val="21"/>
          <w:szCs w:val="21"/>
        </w:rPr>
        <w:t>:</w:t>
      </w:r>
      <w:proofErr w:type="gramEnd"/>
      <w:r w:rsidRPr="00E03AB1">
        <w:rPr>
          <w:rStyle w:val="CdigoHTML"/>
          <w:color w:val="4A4A4A"/>
          <w:sz w:val="21"/>
          <w:szCs w:val="21"/>
        </w:rPr>
        <w:t xml:space="preserve"> </w:t>
      </w:r>
      <w:proofErr w:type="spellStart"/>
      <w:r w:rsidRPr="00E03AB1">
        <w:rPr>
          <w:rStyle w:val="CdigoHTML"/>
          <w:color w:val="4A4A4A"/>
          <w:sz w:val="21"/>
          <w:szCs w:val="21"/>
        </w:rPr>
        <w:t>string</w:t>
      </w:r>
      <w:r w:rsidRPr="00E03AB1">
        <w:rPr>
          <w:rFonts w:ascii="Arial" w:hAnsi="Arial" w:cs="Arial"/>
          <w:color w:val="4A4A4A"/>
          <w:sz w:val="21"/>
          <w:szCs w:val="21"/>
        </w:rPr>
        <w:t>anotación</w:t>
      </w:r>
      <w:proofErr w:type="spellEnd"/>
      <w:r w:rsidRPr="00E03AB1">
        <w:rPr>
          <w:rFonts w:ascii="Arial" w:hAnsi="Arial" w:cs="Arial"/>
          <w:color w:val="4A4A4A"/>
          <w:sz w:val="21"/>
          <w:szCs w:val="21"/>
        </w:rPr>
        <w:t xml:space="preserve">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proofErr w:type="gramStart"/>
      <w:r w:rsidRPr="00E03AB1">
        <w:rPr>
          <w:rStyle w:val="hljs-title"/>
          <w:b/>
          <w:bCs/>
          <w:color w:val="A6E22E"/>
          <w:sz w:val="21"/>
          <w:szCs w:val="21"/>
          <w:lang w:val="en-US"/>
        </w:rPr>
        <w:t>greeter</w:t>
      </w:r>
      <w:r w:rsidRPr="00E03AB1">
        <w:rPr>
          <w:rStyle w:val="hljs-function"/>
          <w:color w:val="FFFFFF"/>
          <w:sz w:val="21"/>
          <w:szCs w:val="21"/>
          <w:lang w:val="en-US"/>
        </w:rPr>
        <w:t>(</w:t>
      </w:r>
      <w:proofErr w:type="gramEnd"/>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proofErr w:type="spellStart"/>
      <w:proofErr w:type="gramStart"/>
      <w:r w:rsidRPr="00E03AB1">
        <w:rPr>
          <w:rStyle w:val="hljs-builtin"/>
          <w:color w:val="A6E22E"/>
          <w:sz w:val="21"/>
          <w:szCs w:val="21"/>
          <w:lang w:val="en-US"/>
        </w:rPr>
        <w:t>document</w:t>
      </w:r>
      <w:r w:rsidRPr="00E03AB1">
        <w:rPr>
          <w:rStyle w:val="CdigoHTML"/>
          <w:color w:val="FFFFFF"/>
          <w:sz w:val="21"/>
          <w:szCs w:val="21"/>
          <w:lang w:val="en-US"/>
        </w:rPr>
        <w:t>.body</w:t>
      </w:r>
      <w:proofErr w:type="gramEnd"/>
      <w:r w:rsidRPr="00E03AB1">
        <w:rPr>
          <w:rStyle w:val="CdigoHTML"/>
          <w:color w:val="FFFFFF"/>
          <w:sz w:val="21"/>
          <w:szCs w:val="21"/>
          <w:lang w:val="en-US"/>
        </w:rPr>
        <w:t>.textContent</w:t>
      </w:r>
      <w:proofErr w:type="spellEnd"/>
      <w:r w:rsidRPr="00E03AB1">
        <w:rPr>
          <w:rStyle w:val="CdigoHTML"/>
          <w:color w:val="FFFFFF"/>
          <w:sz w:val="21"/>
          <w:szCs w:val="21"/>
          <w:lang w:val="en-US"/>
        </w:rPr>
        <w:t xml:space="preserve">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97"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 xml:space="preserve">Como en JavaScript, todos los números en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son valores de coma flotante. Estos números de coma flotante obtienen el tipo </w:t>
      </w:r>
      <w:proofErr w:type="spellStart"/>
      <w:r w:rsidRPr="00E03AB1">
        <w:rPr>
          <w:rStyle w:val="CdigoHTML"/>
          <w:color w:val="4A4A4A"/>
          <w:sz w:val="21"/>
          <w:szCs w:val="21"/>
        </w:rPr>
        <w:t>number</w:t>
      </w:r>
      <w:proofErr w:type="spellEnd"/>
      <w:r w:rsidRPr="00E03AB1">
        <w:rPr>
          <w:rFonts w:ascii="Arial" w:hAnsi="Arial" w:cs="Arial"/>
          <w:color w:val="4A4A4A"/>
          <w:sz w:val="21"/>
          <w:szCs w:val="21"/>
        </w:rPr>
        <w:t xml:space="preserve">. Además de los literales hexadecimales y decimales, </w:t>
      </w:r>
      <w:proofErr w:type="spellStart"/>
      <w:r w:rsidRPr="00E03AB1">
        <w:rPr>
          <w:rFonts w:ascii="Arial" w:hAnsi="Arial" w:cs="Arial"/>
          <w:color w:val="4A4A4A"/>
          <w:sz w:val="21"/>
          <w:szCs w:val="21"/>
        </w:rPr>
        <w:t>TypeScript</w:t>
      </w:r>
      <w:proofErr w:type="spellEnd"/>
      <w:r w:rsidRPr="00E03AB1">
        <w:rPr>
          <w:rFonts w:ascii="Arial" w:hAnsi="Arial" w:cs="Arial"/>
          <w:color w:val="4A4A4A"/>
          <w:sz w:val="21"/>
          <w:szCs w:val="21"/>
        </w:rPr>
        <w:t xml:space="preserve">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boolean</w:t>
      </w:r>
      <w:proofErr w:type="spellEnd"/>
      <w:r w:rsidRPr="00523C60">
        <w:rPr>
          <w:rFonts w:ascii="Arial" w:eastAsia="Times New Roman" w:hAnsi="Arial" w:cs="Arial"/>
          <w:color w:val="273B47"/>
          <w:lang w:val="es-MX" w:eastAsia="es-MX"/>
        </w:rPr>
        <w:t>. Valor verdadero o falso.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number</w:t>
      </w:r>
      <w:proofErr w:type="spellEnd"/>
      <w:r w:rsidRPr="00523C60">
        <w:rPr>
          <w:rFonts w:ascii="Arial" w:eastAsia="Times New Roman" w:hAnsi="Arial" w:cs="Arial"/>
          <w:color w:val="273B47"/>
          <w:lang w:val="es-MX" w:eastAsia="es-MX"/>
        </w:rPr>
        <w:t>.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color w:val="273B47"/>
          <w:lang w:val="es-MX" w:eastAsia="es-MX"/>
        </w:rPr>
        <w:t>. Cadenas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proofErr w:type="gramStart"/>
      <w:r w:rsidRPr="00523C60">
        <w:rPr>
          <w:rFonts w:ascii="Arial" w:eastAsia="Times New Roman" w:hAnsi="Arial" w:cs="Arial"/>
          <w:b/>
          <w:bCs/>
          <w:color w:val="273B47"/>
          <w:lang w:val="es-MX" w:eastAsia="es-MX"/>
        </w:rPr>
        <w:t>string</w:t>
      </w:r>
      <w:proofErr w:type="spellEnd"/>
      <w:r w:rsidRPr="00523C60">
        <w:rPr>
          <w:rFonts w:ascii="Arial" w:eastAsia="Times New Roman" w:hAnsi="Arial" w:cs="Arial"/>
          <w:b/>
          <w:bCs/>
          <w:color w:val="273B47"/>
          <w:lang w:val="es-MX" w:eastAsia="es-MX"/>
        </w:rPr>
        <w:t>[</w:t>
      </w:r>
      <w:proofErr w:type="gramEnd"/>
      <w:r w:rsidRPr="00523C60">
        <w:rPr>
          <w:rFonts w:ascii="Arial" w:eastAsia="Times New Roman" w:hAnsi="Arial" w:cs="Arial"/>
          <w:b/>
          <w:bCs/>
          <w:color w:val="273B47"/>
          <w:lang w:val="es-MX" w:eastAsia="es-MX"/>
        </w:rPr>
        <w:t>]</w:t>
      </w:r>
      <w:r w:rsidRPr="00523C60">
        <w:rPr>
          <w:rFonts w:ascii="Arial" w:eastAsia="Times New Roman" w:hAnsi="Arial" w:cs="Arial"/>
          <w:color w:val="273B47"/>
          <w:lang w:val="es-MX" w:eastAsia="es-MX"/>
        </w:rPr>
        <w:t>. Arreglo del tipo cadena de texto.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xml:space="preserve">. Arreglo </w:t>
      </w:r>
      <w:proofErr w:type="spellStart"/>
      <w:r w:rsidRPr="00523C60">
        <w:rPr>
          <w:rFonts w:ascii="Arial" w:eastAsia="Times New Roman" w:hAnsi="Arial" w:cs="Arial"/>
          <w:color w:val="273B47"/>
          <w:lang w:val="es-MX" w:eastAsia="es-MX"/>
        </w:rPr>
        <w:t>multi-tipo</w:t>
      </w:r>
      <w:proofErr w:type="spellEnd"/>
      <w:r w:rsidRPr="00523C60">
        <w:rPr>
          <w:rFonts w:ascii="Arial" w:eastAsia="Times New Roman" w:hAnsi="Arial" w:cs="Arial"/>
          <w:color w:val="273B47"/>
          <w:lang w:val="es-MX" w:eastAsia="es-MX"/>
        </w:rPr>
        <w:t>, acepta cadenas de texto o números.</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enum</w:t>
      </w:r>
      <w:proofErr w:type="spellEnd"/>
      <w:r w:rsidRPr="00523C60">
        <w:rPr>
          <w:rFonts w:ascii="Arial" w:eastAsia="Times New Roman" w:hAnsi="Arial" w:cs="Arial"/>
          <w:color w:val="273B47"/>
          <w:lang w:val="es-MX" w:eastAsia="es-MX"/>
        </w:rPr>
        <w:t>. Es un tipo especial llamado enumeración.</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any</w:t>
      </w:r>
      <w:proofErr w:type="spellEnd"/>
      <w:r w:rsidRPr="00523C60">
        <w:rPr>
          <w:rFonts w:ascii="Arial" w:eastAsia="Times New Roman" w:hAnsi="Arial" w:cs="Arial"/>
          <w:color w:val="273B47"/>
          <w:lang w:val="es-MX" w:eastAsia="es-MX"/>
        </w:rPr>
        <w:t>. Cualquier tipo.</w:t>
      </w:r>
    </w:p>
    <w:p w:rsidR="00523C60" w:rsidRPr="00523C60" w:rsidRDefault="00523C60" w:rsidP="00523C60">
      <w:pPr>
        <w:numPr>
          <w:ilvl w:val="0"/>
          <w:numId w:val="39"/>
        </w:numPr>
        <w:spacing w:before="0" w:after="0" w:line="240" w:lineRule="auto"/>
        <w:ind w:left="113" w:right="113"/>
        <w:rPr>
          <w:rFonts w:ascii="Arial" w:eastAsia="Times New Roman" w:hAnsi="Arial" w:cs="Arial"/>
          <w:color w:val="273B47"/>
          <w:lang w:val="es-MX" w:eastAsia="es-MX"/>
        </w:rPr>
      </w:pPr>
      <w:proofErr w:type="spellStart"/>
      <w:r w:rsidRPr="00523C60">
        <w:rPr>
          <w:rFonts w:ascii="Arial" w:eastAsia="Times New Roman" w:hAnsi="Arial" w:cs="Arial"/>
          <w:b/>
          <w:bCs/>
          <w:color w:val="273B47"/>
          <w:lang w:val="es-MX" w:eastAsia="es-MX"/>
        </w:rPr>
        <w:t>object</w:t>
      </w:r>
      <w:proofErr w:type="spellEnd"/>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8"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El tipo de datos más básico es el valor verdadero / falso simple, que JavaScript y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llaman un </w:t>
      </w:r>
      <w:proofErr w:type="spellStart"/>
      <w:r w:rsidRPr="00523C60">
        <w:rPr>
          <w:rStyle w:val="CdigoHTML"/>
          <w:rFonts w:eastAsiaTheme="majorEastAsia"/>
          <w:color w:val="4A4A4A"/>
          <w:sz w:val="21"/>
          <w:szCs w:val="21"/>
        </w:rPr>
        <w:t>boolean</w:t>
      </w:r>
      <w:r w:rsidRPr="00523C60">
        <w:rPr>
          <w:rFonts w:ascii="Arial" w:hAnsi="Arial" w:cs="Arial"/>
          <w:color w:val="4A4A4A"/>
          <w:sz w:val="21"/>
          <w:szCs w:val="21"/>
        </w:rPr>
        <w:t>valor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isDone</w:t>
      </w:r>
      <w:proofErr w:type="spellEnd"/>
      <w:r w:rsidRPr="00523C60">
        <w:rPr>
          <w:rStyle w:val="CdigoHTML"/>
          <w:color w:val="FFFFFF"/>
          <w:sz w:val="21"/>
          <w:szCs w:val="21"/>
        </w:rPr>
        <w:t xml:space="preserve">: </w:t>
      </w:r>
      <w:proofErr w:type="spellStart"/>
      <w:r w:rsidRPr="00523C60">
        <w:rPr>
          <w:rStyle w:val="hljs-builtin"/>
          <w:color w:val="A6E22E"/>
          <w:sz w:val="21"/>
          <w:szCs w:val="21"/>
        </w:rPr>
        <w:t>boolean</w:t>
      </w:r>
      <w:proofErr w:type="spellEnd"/>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99"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Como en JavaScript, todos los números en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son valores de coma flotante. Estos números de coma flotante obtienen el tipo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xml:space="preserve">. Además de los literales hexadecimales y decimales,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0"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para</w:t>
      </w:r>
      <w:proofErr w:type="spellEnd"/>
      <w:r w:rsidRPr="00523C60">
        <w:rPr>
          <w:rFonts w:ascii="Arial" w:hAnsi="Arial" w:cs="Arial"/>
          <w:color w:val="4A4A4A"/>
          <w:sz w:val="21"/>
          <w:szCs w:val="21"/>
        </w:rPr>
        <w:t xml:space="preserve"> referirnos a estos tipos de datos textuales. Al igual que JavaScript, </w:t>
      </w: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xml:space="preserve"> también utiliza comillas dobles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 xml:space="preserve">cadenas de </w:t>
      </w:r>
      <w:proofErr w:type="gramStart"/>
      <w:r w:rsidRPr="00523C60">
        <w:rPr>
          <w:rStyle w:val="nfasis"/>
          <w:rFonts w:ascii="Arial" w:eastAsiaTheme="majorEastAsia" w:hAnsi="Arial" w:cs="Arial"/>
          <w:color w:val="4A4A4A"/>
          <w:sz w:val="21"/>
          <w:szCs w:val="21"/>
        </w:rPr>
        <w:t>plantillas</w:t>
      </w:r>
      <w:r w:rsidRPr="00523C60">
        <w:rPr>
          <w:rFonts w:ascii="Arial" w:hAnsi="Arial" w:cs="Arial"/>
          <w:color w:val="4A4A4A"/>
          <w:sz w:val="21"/>
          <w:szCs w:val="21"/>
        </w:rPr>
        <w:t> ,</w:t>
      </w:r>
      <w:proofErr w:type="gramEnd"/>
      <w:r w:rsidRPr="00523C60">
        <w:rPr>
          <w:rFonts w:ascii="Arial" w:hAnsi="Arial" w:cs="Arial"/>
          <w:color w:val="4A4A4A"/>
          <w:sz w:val="21"/>
          <w:szCs w:val="21"/>
        </w:rPr>
        <w:t xml:space="preserve"> que pueden abarcar varias líneas y tener expresiones incrustadas. Estas cadenas están rodeadas por el carácter </w:t>
      </w:r>
      <w:proofErr w:type="spellStart"/>
      <w:r w:rsidRPr="00523C60">
        <w:rPr>
          <w:rFonts w:ascii="Arial" w:hAnsi="Arial" w:cs="Arial"/>
          <w:color w:val="4A4A4A"/>
          <w:sz w:val="21"/>
          <w:szCs w:val="21"/>
        </w:rPr>
        <w:t>backtick</w:t>
      </w:r>
      <w:proofErr w:type="spellEnd"/>
      <w:r w:rsidRPr="00523C60">
        <w:rPr>
          <w:rFonts w:ascii="Arial" w:hAnsi="Arial" w:cs="Arial"/>
          <w:color w:val="4A4A4A"/>
          <w:sz w:val="21"/>
          <w:szCs w:val="21"/>
        </w:rPr>
        <w:t xml:space="preserve"> / </w:t>
      </w:r>
      <w:proofErr w:type="spellStart"/>
      <w:r w:rsidRPr="00523C60">
        <w:rPr>
          <w:rFonts w:ascii="Arial" w:hAnsi="Arial" w:cs="Arial"/>
          <w:color w:val="4A4A4A"/>
          <w:sz w:val="21"/>
          <w:szCs w:val="21"/>
        </w:rPr>
        <w:t>backquote</w:t>
      </w:r>
      <w:proofErr w:type="spellEnd"/>
      <w:r w:rsidRPr="00523C60">
        <w:rPr>
          <w:rFonts w:ascii="Arial" w:hAnsi="Arial" w:cs="Arial"/>
          <w:color w:val="4A4A4A"/>
          <w:sz w:val="21"/>
          <w:szCs w:val="21"/>
        </w:rPr>
        <w:t xml:space="preserve"> </w:t>
      </w:r>
      <w:proofErr w:type="gramStart"/>
      <w:r w:rsidRPr="00523C60">
        <w:rPr>
          <w:rFonts w:ascii="Arial" w:hAnsi="Arial" w:cs="Arial"/>
          <w:color w:val="4A4A4A"/>
          <w:sz w:val="21"/>
          <w:szCs w:val="21"/>
        </w:rPr>
        <w:t>( </w:t>
      </w:r>
      <w:r w:rsidRPr="00523C60">
        <w:rPr>
          <w:rStyle w:val="CdigoHTML"/>
          <w:rFonts w:eastAsiaTheme="majorEastAsia"/>
          <w:color w:val="4A4A4A"/>
          <w:sz w:val="21"/>
          <w:szCs w:val="21"/>
        </w:rPr>
        <w:t>`</w:t>
      </w:r>
      <w:proofErr w:type="gramEnd"/>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xml:space="preserve">${ </w:t>
      </w:r>
      <w:proofErr w:type="spellStart"/>
      <w:r w:rsidRPr="00523C60">
        <w:rPr>
          <w:rStyle w:val="CdigoHTML"/>
          <w:rFonts w:eastAsiaTheme="majorEastAsia"/>
          <w:color w:val="4A4A4A"/>
          <w:sz w:val="21"/>
          <w:szCs w:val="21"/>
        </w:rPr>
        <w:t>expr</w:t>
      </w:r>
      <w:proofErr w:type="spellEnd"/>
      <w:r w:rsidRPr="00523C60">
        <w:rPr>
          <w:rStyle w:val="CdigoHTML"/>
          <w:rFonts w:eastAsiaTheme="majorEastAsia"/>
          <w:color w:val="4A4A4A"/>
          <w:sz w:val="21"/>
          <w:szCs w:val="21"/>
        </w:rPr>
        <w:t xml:space="preserve">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`Bob </w:t>
      </w:r>
      <w:proofErr w:type="spellStart"/>
      <w:r w:rsidRPr="00523C60">
        <w:rPr>
          <w:rStyle w:val="hljs-string"/>
          <w:color w:val="A6E22E"/>
          <w:sz w:val="21"/>
          <w:szCs w:val="21"/>
          <w:lang w:val="en-US"/>
        </w:rPr>
        <w:t>Bobbington</w:t>
      </w:r>
      <w:proofErr w:type="spellEnd"/>
      <w:r w:rsidRPr="00523C60">
        <w:rPr>
          <w:rStyle w:val="hljs-string"/>
          <w:color w:val="A6E22E"/>
          <w:sz w:val="21"/>
          <w:szCs w:val="21"/>
          <w:lang w:val="en-US"/>
        </w:rPr>
        <w:t>`</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proofErr w:type="gramStart"/>
      <w:r w:rsidRPr="00523C60">
        <w:rPr>
          <w:rStyle w:val="hljs-subst"/>
          <w:color w:val="A6E22E"/>
          <w:sz w:val="21"/>
          <w:szCs w:val="21"/>
          <w:lang w:val="en-US"/>
        </w:rPr>
        <w:t xml:space="preserve">${ </w:t>
      </w:r>
      <w:proofErr w:type="spellStart"/>
      <w:r w:rsidRPr="00523C60">
        <w:rPr>
          <w:rStyle w:val="hljs-subst"/>
          <w:color w:val="A6E22E"/>
          <w:sz w:val="21"/>
          <w:szCs w:val="21"/>
          <w:lang w:val="en-US"/>
        </w:rPr>
        <w:t>fullName</w:t>
      </w:r>
      <w:proofErr w:type="spellEnd"/>
      <w:proofErr w:type="gramEnd"/>
      <w:r w:rsidRPr="00523C60">
        <w:rPr>
          <w:rStyle w:val="hljs-subst"/>
          <w:color w:val="A6E22E"/>
          <w:sz w:val="21"/>
          <w:szCs w:val="21"/>
          <w:lang w:val="en-US"/>
        </w:rPr>
        <w:t xml:space="preserv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proofErr w:type="gramStart"/>
      <w:r w:rsidRPr="00523C60">
        <w:rPr>
          <w:rStyle w:val="hljs-subst"/>
          <w:color w:val="A6E22E"/>
          <w:sz w:val="21"/>
          <w:szCs w:val="21"/>
          <w:lang w:val="en-US"/>
        </w:rPr>
        <w:t>${ age</w:t>
      </w:r>
      <w:proofErr w:type="gramEnd"/>
      <w:r w:rsidRPr="00523C60">
        <w:rPr>
          <w:rStyle w:val="hljs-subst"/>
          <w:color w:val="A6E22E"/>
          <w:sz w:val="21"/>
          <w:szCs w:val="21"/>
          <w:lang w:val="en-US"/>
        </w:rPr>
        <w:t xml:space="preserv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proofErr w:type="spellStart"/>
      <w:r w:rsidRPr="00523C60">
        <w:rPr>
          <w:rStyle w:val="CdigoHTML"/>
          <w:rFonts w:eastAsiaTheme="majorEastAsia"/>
          <w:color w:val="4A4A4A"/>
          <w:sz w:val="21"/>
          <w:szCs w:val="21"/>
        </w:rPr>
        <w:t>sentence</w:t>
      </w:r>
      <w:r w:rsidRPr="00523C60">
        <w:rPr>
          <w:rFonts w:ascii="Arial" w:hAnsi="Arial" w:cs="Arial"/>
          <w:color w:val="4A4A4A"/>
          <w:sz w:val="21"/>
          <w:szCs w:val="21"/>
        </w:rPr>
        <w:t>así</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w:t>
      </w:r>
      <w:proofErr w:type="spellStart"/>
      <w:r w:rsidRPr="00523C60">
        <w:rPr>
          <w:rStyle w:val="CdigoHTML"/>
          <w:color w:val="FFFFFF"/>
          <w:sz w:val="21"/>
          <w:szCs w:val="21"/>
          <w:lang w:val="en-US"/>
        </w:rPr>
        <w:t>fullName</w:t>
      </w:r>
      <w:proofErr w:type="spellEnd"/>
      <w:r w:rsidRPr="00523C60">
        <w:rPr>
          <w:rStyle w:val="CdigoHTML"/>
          <w:color w:val="FFFFFF"/>
          <w:sz w:val="21"/>
          <w:szCs w:val="21"/>
          <w:lang w:val="en-US"/>
        </w:rPr>
        <w:t xml:space="preserve"> + </w:t>
      </w:r>
      <w:proofErr w:type="gramStart"/>
      <w:r w:rsidRPr="00523C60">
        <w:rPr>
          <w:rStyle w:val="hljs-string"/>
          <w:color w:val="A6E22E"/>
          <w:sz w:val="21"/>
          <w:szCs w:val="21"/>
          <w:lang w:val="en-US"/>
        </w:rPr>
        <w:t>".\n\n</w:t>
      </w:r>
      <w:proofErr w:type="gramEnd"/>
      <w:r w:rsidRPr="00523C60">
        <w:rPr>
          <w:rStyle w:val="hljs-string"/>
          <w:color w:val="A6E22E"/>
          <w:sz w:val="21"/>
          <w:szCs w:val="21"/>
          <w:lang w:val="en-US"/>
        </w:rPr>
        <w:t>"</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1"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Fonts w:ascii="Arial" w:hAnsi="Arial" w:cs="Arial"/>
          <w:color w:val="4A4A4A"/>
          <w:sz w:val="21"/>
          <w:szCs w:val="21"/>
        </w:rPr>
        <w:t>TypeScript</w:t>
      </w:r>
      <w:proofErr w:type="spellEnd"/>
      <w:r w:rsidRPr="00523C60">
        <w:rPr>
          <w:rFonts w:ascii="Arial" w:hAnsi="Arial" w:cs="Arial"/>
          <w:color w:val="4A4A4A"/>
          <w:sz w:val="21"/>
          <w:szCs w:val="21"/>
        </w:rPr>
        <w: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proofErr w:type="spellStart"/>
      <w:proofErr w:type="gramStart"/>
      <w:r w:rsidRPr="00523C60">
        <w:rPr>
          <w:rStyle w:val="hljs-builtin"/>
          <w:color w:val="A6E22E"/>
          <w:sz w:val="21"/>
          <w:szCs w:val="21"/>
        </w:rPr>
        <w:t>number</w:t>
      </w:r>
      <w:proofErr w:type="spellEnd"/>
      <w:r w:rsidRPr="00523C60">
        <w:rPr>
          <w:rStyle w:val="CdigoHTML"/>
          <w:color w:val="FFFFFF"/>
          <w:sz w:val="21"/>
          <w:szCs w:val="21"/>
        </w:rPr>
        <w:t>[</w:t>
      </w:r>
      <w:proofErr w:type="gramEnd"/>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w:t>
      </w:r>
      <w:proofErr w:type="spellStart"/>
      <w:r w:rsidRPr="00523C60">
        <w:rPr>
          <w:rStyle w:val="CdigoHTML"/>
          <w:rFonts w:eastAsiaTheme="majorEastAsia"/>
          <w:color w:val="4A4A4A"/>
          <w:sz w:val="21"/>
          <w:szCs w:val="21"/>
        </w:rPr>
        <w:t>elemType</w:t>
      </w:r>
      <w:proofErr w:type="spellEnd"/>
      <w:r w:rsidRPr="00523C60">
        <w:rPr>
          <w:rStyle w:val="CdigoHTML"/>
          <w:rFonts w:eastAsiaTheme="majorEastAsia"/>
          <w:color w:val="4A4A4A"/>
          <w:sz w:val="21"/>
          <w:szCs w:val="21"/>
        </w:rPr>
        <w:t>&gt;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list</w:t>
      </w:r>
      <w:proofErr w:type="spellEnd"/>
      <w:r w:rsidRPr="00523C60">
        <w:rPr>
          <w:rStyle w:val="CdigoHTML"/>
          <w:color w:val="FFFFFF"/>
          <w:sz w:val="21"/>
          <w:szCs w:val="21"/>
        </w:rPr>
        <w:t xml:space="preserve">: </w:t>
      </w:r>
      <w:r w:rsidRPr="00523C60">
        <w:rPr>
          <w:rStyle w:val="hljs-builtin"/>
          <w:color w:val="A6E22E"/>
          <w:sz w:val="21"/>
          <w:szCs w:val="21"/>
        </w:rPr>
        <w:t>Array</w:t>
      </w:r>
      <w:r w:rsidRPr="00523C60">
        <w:rPr>
          <w:rStyle w:val="CdigoHTML"/>
          <w:color w:val="FFFFFF"/>
          <w:sz w:val="21"/>
          <w:szCs w:val="21"/>
        </w:rPr>
        <w:t>&lt;</w:t>
      </w:r>
      <w:proofErr w:type="spellStart"/>
      <w:r w:rsidRPr="00523C60">
        <w:rPr>
          <w:rStyle w:val="hljs-builtin"/>
          <w:color w:val="A6E22E"/>
          <w:sz w:val="21"/>
          <w:szCs w:val="21"/>
        </w:rPr>
        <w:t>number</w:t>
      </w:r>
      <w:proofErr w:type="spellEnd"/>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2"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proofErr w:type="spellStart"/>
      <w:r w:rsidRPr="00523C60">
        <w:rPr>
          <w:rStyle w:val="CdigoHTML"/>
          <w:rFonts w:eastAsiaTheme="majorEastAsia"/>
          <w:color w:val="4A4A4A"/>
          <w:sz w:val="21"/>
          <w:szCs w:val="21"/>
        </w:rPr>
        <w:t>string</w:t>
      </w:r>
      <w:r w:rsidRPr="00523C60">
        <w:rPr>
          <w:rFonts w:ascii="Arial" w:hAnsi="Arial" w:cs="Arial"/>
          <w:color w:val="4A4A4A"/>
          <w:sz w:val="21"/>
          <w:szCs w:val="21"/>
        </w:rPr>
        <w:t>a</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w:t>
      </w:r>
      <w:proofErr w:type="spellStart"/>
      <w:r w:rsidRPr="00523C60">
        <w:rPr>
          <w:rStyle w:val="hljs-string"/>
          <w:color w:val="A6E22E"/>
          <w:sz w:val="21"/>
          <w:szCs w:val="21"/>
        </w:rPr>
        <w:t>hello</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proofErr w:type="gramStart"/>
      <w:r w:rsidRPr="00523C60">
        <w:rPr>
          <w:rStyle w:val="CdigoHTML"/>
          <w:color w:val="FFFFFF"/>
          <w:sz w:val="21"/>
          <w:szCs w:val="21"/>
          <w:lang w:val="en-US"/>
        </w:rPr>
        <w:t>].substring</w:t>
      </w:r>
      <w:proofErr w:type="gramEnd"/>
      <w:r w:rsidRPr="00523C60">
        <w:rPr>
          <w:rStyle w:val="CdigoHTML"/>
          <w:color w:val="FFFFFF"/>
          <w:sz w:val="21"/>
          <w:szCs w:val="21"/>
          <w:lang w:val="en-US"/>
        </w:rPr>
        <w:t>(</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x[</w:t>
      </w:r>
      <w:proofErr w:type="gramEnd"/>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proofErr w:type="gramStart"/>
      <w:r w:rsidRPr="00523C60">
        <w:rPr>
          <w:rStyle w:val="CdigoHTML"/>
          <w:color w:val="FFFFFF"/>
          <w:sz w:val="21"/>
          <w:szCs w:val="21"/>
          <w:lang w:val="en-US"/>
        </w:rPr>
        <w:t>].</w:t>
      </w:r>
      <w:proofErr w:type="spellStart"/>
      <w:r w:rsidRPr="00523C60">
        <w:rPr>
          <w:rStyle w:val="CdigoHTML"/>
          <w:color w:val="FFFFFF"/>
          <w:sz w:val="21"/>
          <w:szCs w:val="21"/>
          <w:lang w:val="en-US"/>
        </w:rPr>
        <w:t>toString</w:t>
      </w:r>
      <w:proofErr w:type="spellEnd"/>
      <w:proofErr w:type="gramEnd"/>
      <w:r w:rsidRPr="00523C60">
        <w:rPr>
          <w:rStyle w:val="CdigoHTML"/>
          <w:color w:val="FFFFFF"/>
          <w:sz w:val="21"/>
          <w:szCs w:val="21"/>
          <w:lang w:val="en-US"/>
        </w:rPr>
        <w:t xml:space="preserve">());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3"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proofErr w:type="spellStart"/>
      <w:r w:rsidRPr="00523C60">
        <w:rPr>
          <w:rStyle w:val="CdigoHTML"/>
          <w:rFonts w:eastAsiaTheme="majorEastAsia"/>
          <w:color w:val="4A4A4A"/>
          <w:sz w:val="21"/>
          <w:szCs w:val="21"/>
        </w:rPr>
        <w:t>enum</w:t>
      </w:r>
      <w:proofErr w:type="spellEnd"/>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w:t>
      </w:r>
      <w:proofErr w:type="spellStart"/>
      <w:r w:rsidRPr="00523C60">
        <w:rPr>
          <w:rStyle w:val="CdigoHTML"/>
          <w:color w:val="FFFFFF"/>
          <w:sz w:val="21"/>
          <w:szCs w:val="21"/>
          <w:lang w:val="en-US"/>
        </w:rPr>
        <w:t>Color.Green</w:t>
      </w:r>
      <w:proofErr w:type="spellEnd"/>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proofErr w:type="spellStart"/>
      <w:r w:rsidRPr="00523C60">
        <w:rPr>
          <w:rStyle w:val="CdigoHTML"/>
          <w:rFonts w:eastAsiaTheme="majorEastAsia"/>
          <w:color w:val="4A4A4A"/>
          <w:sz w:val="21"/>
          <w:szCs w:val="21"/>
        </w:rPr>
        <w:t>Color</w:t>
      </w:r>
      <w:r w:rsidRPr="00523C60">
        <w:rPr>
          <w:rFonts w:ascii="Arial" w:hAnsi="Arial" w:cs="Arial"/>
          <w:color w:val="4A4A4A"/>
          <w:sz w:val="21"/>
          <w:szCs w:val="21"/>
        </w:rPr>
        <w:t>enumeración</w:t>
      </w:r>
      <w:proofErr w:type="spellEnd"/>
      <w:r w:rsidRPr="00523C60">
        <w:rPr>
          <w:rFonts w:ascii="Arial" w:hAnsi="Arial" w:cs="Arial"/>
          <w:color w:val="4A4A4A"/>
          <w:sz w:val="21"/>
          <w:szCs w:val="21"/>
        </w:rPr>
        <w:t xml:space="preserve">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hljs-keyword"/>
          <w:b/>
          <w:bCs/>
          <w:color w:val="F92672"/>
          <w:sz w:val="21"/>
          <w:szCs w:val="21"/>
          <w:lang w:val="en-US"/>
        </w:rPr>
        <w:t>enum</w:t>
      </w:r>
      <w:proofErr w:type="spellEnd"/>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builtin"/>
          <w:color w:val="A6E22E"/>
          <w:sz w:val="21"/>
          <w:szCs w:val="21"/>
          <w:lang w:val="en-US"/>
        </w:rPr>
        <w:t>string</w:t>
      </w:r>
      <w:r w:rsidRPr="00523C60">
        <w:rPr>
          <w:rStyle w:val="CdigoHTML"/>
          <w:color w:val="FFFFFF"/>
          <w:sz w:val="21"/>
          <w:szCs w:val="21"/>
          <w:lang w:val="en-US"/>
        </w:rPr>
        <w:t xml:space="preserve"> = </w:t>
      </w:r>
      <w:proofErr w:type="gramStart"/>
      <w:r w:rsidRPr="00523C60">
        <w:rPr>
          <w:rStyle w:val="CdigoHTML"/>
          <w:color w:val="FFFFFF"/>
          <w:sz w:val="21"/>
          <w:szCs w:val="21"/>
          <w:lang w:val="en-US"/>
        </w:rPr>
        <w:t>Color[</w:t>
      </w:r>
      <w:proofErr w:type="gramEnd"/>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w:t>
      </w:r>
      <w:proofErr w:type="spellStart"/>
      <w:r w:rsidRPr="00523C60">
        <w:rPr>
          <w:rStyle w:val="CdigoHTML"/>
          <w:color w:val="FFFFFF"/>
          <w:sz w:val="21"/>
          <w:szCs w:val="21"/>
          <w:lang w:val="en-US"/>
        </w:rPr>
        <w:t>colorName</w:t>
      </w:r>
      <w:proofErr w:type="spellEnd"/>
      <w:r w:rsidRPr="00523C60">
        <w:rPr>
          <w:rStyle w:val="CdigoHTML"/>
          <w:color w:val="FFFFFF"/>
          <w:sz w:val="21"/>
          <w:szCs w:val="21"/>
          <w:lang w:val="en-US"/>
        </w:rPr>
        <w:t xml:space="preserv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4"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 xml:space="preserve">Es posible que necesitemos describir el tipo de variables que no sabemos </w:t>
      </w:r>
      <w:proofErr w:type="spellStart"/>
      <w:r w:rsidRPr="00523C60">
        <w:rPr>
          <w:rFonts w:ascii="Arial" w:hAnsi="Arial" w:cs="Arial"/>
          <w:color w:val="4A4A4A"/>
          <w:sz w:val="21"/>
          <w:szCs w:val="21"/>
        </w:rPr>
        <w:t>cuando</w:t>
      </w:r>
      <w:proofErr w:type="spellEnd"/>
      <w:r w:rsidRPr="00523C60">
        <w:rPr>
          <w:rFonts w:ascii="Arial" w:hAnsi="Arial" w:cs="Arial"/>
          <w:color w:val="4A4A4A"/>
          <w:sz w:val="21"/>
          <w:szCs w:val="21"/>
        </w:rPr>
        <w:t xml:space="preserve">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hljs-keyword"/>
          <w:b/>
          <w:bCs/>
          <w:color w:val="F92672"/>
          <w:sz w:val="21"/>
          <w:szCs w:val="21"/>
        </w:rPr>
        <w:t>let</w:t>
      </w:r>
      <w:proofErr w:type="spellEnd"/>
      <w:r w:rsidRPr="00523C60">
        <w:rPr>
          <w:rStyle w:val="CdigoHTML"/>
          <w:color w:val="FFFFFF"/>
          <w:sz w:val="21"/>
          <w:szCs w:val="21"/>
        </w:rPr>
        <w:t xml:space="preserve"> </w:t>
      </w:r>
      <w:proofErr w:type="spellStart"/>
      <w:r w:rsidRPr="00523C60">
        <w:rPr>
          <w:rStyle w:val="CdigoHTML"/>
          <w:color w:val="FFFFFF"/>
          <w:sz w:val="21"/>
          <w:szCs w:val="21"/>
        </w:rPr>
        <w:t>notSure</w:t>
      </w:r>
      <w:proofErr w:type="spellEnd"/>
      <w:r w:rsidRPr="00523C60">
        <w:rPr>
          <w:rStyle w:val="CdigoHTML"/>
          <w:color w:val="FFFFFF"/>
          <w:sz w:val="21"/>
          <w:szCs w:val="21"/>
        </w:rPr>
        <w:t xml:space="preserve">: </w:t>
      </w:r>
      <w:proofErr w:type="spellStart"/>
      <w:r w:rsidRPr="00523C60">
        <w:rPr>
          <w:rStyle w:val="hljs-builtin"/>
          <w:color w:val="A6E22E"/>
          <w:sz w:val="21"/>
          <w:szCs w:val="21"/>
        </w:rPr>
        <w:t>any</w:t>
      </w:r>
      <w:proofErr w:type="spellEnd"/>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gramStart"/>
      <w:r w:rsidRPr="00523C60">
        <w:rPr>
          <w:rStyle w:val="hljs-comment"/>
          <w:color w:val="75715E"/>
          <w:sz w:val="21"/>
          <w:szCs w:val="21"/>
          <w:lang w:val="en-US"/>
        </w:rPr>
        <w:t>definitely a</w:t>
      </w:r>
      <w:proofErr w:type="gramEnd"/>
      <w:r w:rsidRPr="00523C60">
        <w:rPr>
          <w:rStyle w:val="hljs-comment"/>
          <w:color w:val="75715E"/>
          <w:sz w:val="21"/>
          <w:szCs w:val="21"/>
          <w:lang w:val="en-US"/>
        </w:rPr>
        <w:t xml:space="preserve"> </w:t>
      </w:r>
      <w:proofErr w:type="spellStart"/>
      <w:r w:rsidRPr="00523C60">
        <w:rPr>
          <w:rStyle w:val="hljs-comment"/>
          <w:color w:val="75715E"/>
          <w:sz w:val="21"/>
          <w:szCs w:val="21"/>
          <w:lang w:val="en-US"/>
        </w:rPr>
        <w:t>boolean</w:t>
      </w:r>
      <w:proofErr w:type="spellEnd"/>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es una forma poderosa de trabajar con JavaScript existente, lo que le permite activar y desactivar gradualmente la verificación de tipos durante la compilación. Puede esperar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jugar</w:t>
      </w:r>
      <w:proofErr w:type="spellEnd"/>
      <w:r w:rsidRPr="00523C60">
        <w:rPr>
          <w:rFonts w:ascii="Arial" w:hAnsi="Arial" w:cs="Arial"/>
          <w:color w:val="4A4A4A"/>
          <w:sz w:val="21"/>
          <w:szCs w:val="21"/>
        </w:rPr>
        <w:t xml:space="preserve"> un papel similar, como lo hace en otros idiomas. Sin embargo, las variables de tipo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solo</w:t>
      </w:r>
      <w:proofErr w:type="spellEnd"/>
      <w:r w:rsidRPr="00523C60">
        <w:rPr>
          <w:rFonts w:ascii="Arial" w:hAnsi="Arial" w:cs="Arial"/>
          <w:color w:val="4A4A4A"/>
          <w:sz w:val="21"/>
          <w:szCs w:val="21"/>
        </w:rPr>
        <w:t xml:space="preserve">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notSure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notSure.ifItExists</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ifItExists</w:t>
      </w:r>
      <w:proofErr w:type="spellEnd"/>
      <w:r w:rsidRPr="00523C60">
        <w:rPr>
          <w:rStyle w:val="hljs-comment"/>
          <w:color w:val="75715E"/>
          <w:sz w:val="21"/>
          <w:szCs w:val="21"/>
          <w:lang w:val="en-US"/>
        </w:rPr>
        <w:t xml:space="preserve">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notSure.toFixed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xml:space="preserve">// okay,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xml:space="preserve">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w:t>
      </w:r>
      <w:proofErr w:type="spellStart"/>
      <w:r w:rsidRPr="00523C60">
        <w:rPr>
          <w:rStyle w:val="CdigoHTML"/>
          <w:color w:val="FFFFFF"/>
          <w:sz w:val="21"/>
          <w:szCs w:val="21"/>
          <w:lang w:val="en-US"/>
        </w:rPr>
        <w:t>prettySure</w:t>
      </w:r>
      <w:proofErr w:type="spellEnd"/>
      <w:r w:rsidRPr="00523C60">
        <w:rPr>
          <w:rStyle w:val="CdigoHTML"/>
          <w:color w:val="FFFFFF"/>
          <w:sz w:val="21"/>
          <w:szCs w:val="21"/>
          <w:lang w:val="en-US"/>
        </w:rPr>
        <w:t xml:space="preserv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roofErr w:type="spellStart"/>
      <w:r w:rsidRPr="00523C60">
        <w:rPr>
          <w:rStyle w:val="CdigoHTML"/>
          <w:color w:val="FFFFFF"/>
          <w:sz w:val="21"/>
          <w:szCs w:val="21"/>
          <w:lang w:val="en-US"/>
        </w:rPr>
        <w:t>prettySure.toFixed</w:t>
      </w:r>
      <w:proofErr w:type="spellEnd"/>
      <w:r w:rsidRPr="00523C60">
        <w:rPr>
          <w:rStyle w:val="CdigoHTML"/>
          <w:color w:val="FFFFFF"/>
          <w:sz w:val="21"/>
          <w:szCs w:val="21"/>
          <w:lang w:val="en-US"/>
        </w:rPr>
        <w:t xml:space="preserve">(); </w:t>
      </w:r>
      <w:r w:rsidRPr="00523C60">
        <w:rPr>
          <w:rStyle w:val="hljs-comment"/>
          <w:color w:val="75715E"/>
          <w:sz w:val="21"/>
          <w:szCs w:val="21"/>
          <w:lang w:val="en-US"/>
        </w:rPr>
        <w:t>// Error: Property '</w:t>
      </w:r>
      <w:proofErr w:type="spellStart"/>
      <w:r w:rsidRPr="00523C60">
        <w:rPr>
          <w:rStyle w:val="hljs-comment"/>
          <w:color w:val="75715E"/>
          <w:sz w:val="21"/>
          <w:szCs w:val="21"/>
          <w:lang w:val="en-US"/>
        </w:rPr>
        <w:t>toFixed</w:t>
      </w:r>
      <w:proofErr w:type="spellEnd"/>
      <w:r w:rsidRPr="00523C60">
        <w:rPr>
          <w:rStyle w:val="hljs-comment"/>
          <w:color w:val="75715E"/>
          <w:sz w:val="21"/>
          <w:szCs w:val="21"/>
          <w:lang w:val="en-US"/>
        </w:rPr>
        <w:t>'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proofErr w:type="spellStart"/>
      <w:r w:rsidRPr="00523C60">
        <w:rPr>
          <w:rStyle w:val="CdigoHTML"/>
          <w:rFonts w:eastAsiaTheme="majorEastAsia"/>
          <w:color w:val="4A4A4A"/>
          <w:sz w:val="21"/>
          <w:szCs w:val="21"/>
        </w:rPr>
        <w:t>any</w:t>
      </w:r>
      <w:r w:rsidRPr="00523C60">
        <w:rPr>
          <w:rFonts w:ascii="Arial" w:hAnsi="Arial" w:cs="Arial"/>
          <w:color w:val="4A4A4A"/>
          <w:sz w:val="21"/>
          <w:szCs w:val="21"/>
        </w:rPr>
        <w:t>tipo</w:t>
      </w:r>
      <w:proofErr w:type="spellEnd"/>
      <w:r w:rsidRPr="00523C60">
        <w:rPr>
          <w:rFonts w:ascii="Arial" w:hAnsi="Arial" w:cs="Arial"/>
          <w:color w:val="4A4A4A"/>
          <w:sz w:val="21"/>
          <w:szCs w:val="21"/>
        </w:rPr>
        <w:t xml:space="preserve">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proofErr w:type="gramStart"/>
      <w:r w:rsidRPr="00523C60">
        <w:rPr>
          <w:rStyle w:val="hljs-builtin"/>
          <w:color w:val="A6E22E"/>
          <w:sz w:val="21"/>
          <w:szCs w:val="21"/>
          <w:lang w:val="en-US"/>
        </w:rPr>
        <w:t>any</w:t>
      </w:r>
      <w:r w:rsidRPr="00523C60">
        <w:rPr>
          <w:rStyle w:val="CdigoHTML"/>
          <w:color w:val="FFFFFF"/>
          <w:sz w:val="21"/>
          <w:szCs w:val="21"/>
          <w:lang w:val="en-US"/>
        </w:rPr>
        <w:t>[</w:t>
      </w:r>
      <w:proofErr w:type="gramEnd"/>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list</w:t>
      </w:r>
      <w:proofErr w:type="spellEnd"/>
      <w:r w:rsidRPr="00523C60">
        <w:rPr>
          <w:rStyle w:val="CdigoHTML"/>
          <w:color w:val="FFFFFF"/>
          <w:sz w:val="21"/>
          <w:szCs w:val="21"/>
        </w:rPr>
        <w:t>[</w:t>
      </w:r>
      <w:proofErr w:type="gramEnd"/>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05"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es</w:t>
      </w:r>
      <w:proofErr w:type="spellEnd"/>
      <w:r w:rsidRPr="00523C60">
        <w:rPr>
          <w:rFonts w:ascii="Arial" w:hAnsi="Arial" w:cs="Arial"/>
          <w:color w:val="4A4A4A"/>
          <w:sz w:val="21"/>
          <w:szCs w:val="21"/>
        </w:rPr>
        <w:t xml:space="preserve"> un tipo que representa el tipo no primitivo, es decir, todo lo que no es </w:t>
      </w:r>
      <w:proofErr w:type="spellStart"/>
      <w:r w:rsidRPr="00523C60">
        <w:rPr>
          <w:rStyle w:val="CdigoHTML"/>
          <w:rFonts w:eastAsiaTheme="majorEastAsia"/>
          <w:color w:val="4A4A4A"/>
          <w:sz w:val="21"/>
          <w:szCs w:val="21"/>
        </w:rPr>
        <w:t>number</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string</w:t>
      </w:r>
      <w:proofErr w:type="spellEnd"/>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boolean</w:t>
      </w:r>
      <w:proofErr w:type="spellEnd"/>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proofErr w:type="spellStart"/>
      <w:r w:rsidRPr="00523C60">
        <w:rPr>
          <w:rStyle w:val="CdigoHTML"/>
          <w:rFonts w:eastAsiaTheme="majorEastAsia"/>
          <w:color w:val="4A4A4A"/>
          <w:sz w:val="21"/>
          <w:szCs w:val="21"/>
        </w:rPr>
        <w:t>null</w:t>
      </w:r>
      <w:proofErr w:type="spellEnd"/>
      <w:r w:rsidRPr="00523C60">
        <w:rPr>
          <w:rFonts w:ascii="Arial" w:hAnsi="Arial" w:cs="Arial"/>
          <w:color w:val="4A4A4A"/>
          <w:sz w:val="21"/>
          <w:szCs w:val="21"/>
        </w:rPr>
        <w:t>, o </w:t>
      </w:r>
      <w:proofErr w:type="spellStart"/>
      <w:r w:rsidRPr="00523C60">
        <w:rPr>
          <w:rStyle w:val="CdigoHTML"/>
          <w:rFonts w:eastAsiaTheme="majorEastAsia"/>
          <w:color w:val="4A4A4A"/>
          <w:sz w:val="21"/>
          <w:szCs w:val="21"/>
        </w:rPr>
        <w:t>undefined</w:t>
      </w:r>
      <w:proofErr w:type="spellEnd"/>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proofErr w:type="spellStart"/>
      <w:r w:rsidRPr="00523C60">
        <w:rPr>
          <w:rStyle w:val="CdigoHTML"/>
          <w:rFonts w:eastAsiaTheme="majorEastAsia"/>
          <w:color w:val="4A4A4A"/>
          <w:sz w:val="21"/>
          <w:szCs w:val="21"/>
        </w:rPr>
        <w:t>object</w:t>
      </w:r>
      <w:r w:rsidRPr="00523C60">
        <w:rPr>
          <w:rFonts w:ascii="Arial" w:hAnsi="Arial" w:cs="Arial"/>
          <w:color w:val="4A4A4A"/>
          <w:sz w:val="21"/>
          <w:szCs w:val="21"/>
        </w:rPr>
        <w:t>tipo</w:t>
      </w:r>
      <w:proofErr w:type="spellEnd"/>
      <w:r w:rsidRPr="00523C60">
        <w:rPr>
          <w:rFonts w:ascii="Arial" w:hAnsi="Arial" w:cs="Arial"/>
          <w:color w:val="4A4A4A"/>
          <w:sz w:val="21"/>
          <w:szCs w:val="21"/>
        </w:rPr>
        <w:t>, las API como </w:t>
      </w:r>
      <w:proofErr w:type="spellStart"/>
      <w:r w:rsidRPr="00523C60">
        <w:rPr>
          <w:rStyle w:val="CdigoHTML"/>
          <w:rFonts w:eastAsiaTheme="majorEastAsia"/>
          <w:color w:val="4A4A4A"/>
          <w:sz w:val="21"/>
          <w:szCs w:val="21"/>
        </w:rPr>
        <w:t>Object.create</w:t>
      </w:r>
      <w:r w:rsidRPr="00523C60">
        <w:rPr>
          <w:rFonts w:ascii="Arial" w:hAnsi="Arial" w:cs="Arial"/>
          <w:color w:val="4A4A4A"/>
          <w:sz w:val="21"/>
          <w:szCs w:val="21"/>
        </w:rPr>
        <w:t>se</w:t>
      </w:r>
      <w:proofErr w:type="spellEnd"/>
      <w:r w:rsidRPr="00523C60">
        <w:rPr>
          <w:rFonts w:ascii="Arial" w:hAnsi="Arial" w:cs="Arial"/>
          <w:color w:val="4A4A4A"/>
          <w:sz w:val="21"/>
          <w:szCs w:val="21"/>
        </w:rPr>
        <w:t xml:space="preserve"> pueden representar mejor. </w:t>
      </w:r>
      <w:r w:rsidRPr="00523C60">
        <w:rPr>
          <w:rFonts w:ascii="Arial" w:hAnsi="Arial" w:cs="Arial"/>
          <w:color w:val="4A4A4A"/>
          <w:sz w:val="21"/>
          <w:szCs w:val="21"/>
          <w:lang w:val="en-US"/>
        </w:rPr>
        <w:t xml:space="preserve">Por </w:t>
      </w:r>
      <w:proofErr w:type="spellStart"/>
      <w:r w:rsidRPr="00523C60">
        <w:rPr>
          <w:rFonts w:ascii="Arial" w:hAnsi="Arial" w:cs="Arial"/>
          <w:color w:val="4A4A4A"/>
          <w:sz w:val="21"/>
          <w:szCs w:val="21"/>
          <w:lang w:val="en-US"/>
        </w:rPr>
        <w:t>ejemplo</w:t>
      </w:r>
      <w:proofErr w:type="spellEnd"/>
      <w:r w:rsidRPr="00523C60">
        <w:rPr>
          <w:rFonts w:ascii="Arial" w:hAnsi="Arial" w:cs="Arial"/>
          <w:color w:val="4A4A4A"/>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proofErr w:type="gramStart"/>
      <w:r w:rsidRPr="00523C60">
        <w:rPr>
          <w:rStyle w:val="hljs-title"/>
          <w:b/>
          <w:bCs/>
          <w:color w:val="A6E22E"/>
          <w:sz w:val="21"/>
          <w:szCs w:val="21"/>
          <w:lang w:val="en-US"/>
        </w:rPr>
        <w:t>create</w:t>
      </w:r>
      <w:r w:rsidRPr="00523C60">
        <w:rPr>
          <w:rStyle w:val="hljs-function"/>
          <w:color w:val="FFFFFF"/>
          <w:sz w:val="21"/>
          <w:szCs w:val="21"/>
          <w:lang w:val="en-US"/>
        </w:rPr>
        <w:t>(</w:t>
      </w:r>
      <w:proofErr w:type="gramEnd"/>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proofErr w:type="gramStart"/>
      <w:r w:rsidRPr="00523C60">
        <w:rPr>
          <w:rStyle w:val="CdigoHTML"/>
          <w:color w:val="FFFFFF"/>
          <w:sz w:val="21"/>
          <w:szCs w:val="21"/>
          <w:lang w:val="en-US"/>
        </w:rPr>
        <w:t>create(</w:t>
      </w:r>
      <w:proofErr w:type="gramEnd"/>
      <w:r w:rsidRPr="00523C60">
        <w:rPr>
          <w:rStyle w:val="CdigoHTML"/>
          <w:color w:val="FFFFFF"/>
          <w:sz w:val="21"/>
          <w:szCs w:val="21"/>
          <w:lang w:val="en-US"/>
        </w:rPr>
        <w:t xml:space="preserv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proofErr w:type="spellStart"/>
      <w:proofErr w:type="gramStart"/>
      <w:r w:rsidRPr="00523C60">
        <w:rPr>
          <w:rStyle w:val="CdigoHTML"/>
          <w:color w:val="FFFFFF"/>
          <w:sz w:val="21"/>
          <w:szCs w:val="21"/>
        </w:rPr>
        <w:t>create</w:t>
      </w:r>
      <w:proofErr w:type="spellEnd"/>
      <w:r w:rsidRPr="00523C60">
        <w:rPr>
          <w:rStyle w:val="CdigoHTML"/>
          <w:color w:val="FFFFFF"/>
          <w:sz w:val="21"/>
          <w:szCs w:val="21"/>
        </w:rPr>
        <w:t>(</w:t>
      </w:r>
      <w:proofErr w:type="gramEnd"/>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string"/>
          <w:color w:val="A6E22E"/>
          <w:sz w:val="21"/>
          <w:szCs w:val="21"/>
        </w:rPr>
        <w:t>"</w:t>
      </w:r>
      <w:proofErr w:type="spellStart"/>
      <w:r w:rsidRPr="00523C60">
        <w:rPr>
          <w:rStyle w:val="hljs-string"/>
          <w:color w:val="A6E22E"/>
          <w:sz w:val="21"/>
          <w:szCs w:val="21"/>
        </w:rPr>
        <w:t>string</w:t>
      </w:r>
      <w:proofErr w:type="spellEnd"/>
      <w:r w:rsidRPr="00523C60">
        <w:rPr>
          <w:rStyle w:val="hljs-string"/>
          <w:color w:val="A6E22E"/>
          <w:sz w:val="21"/>
          <w:szCs w:val="21"/>
        </w:rPr>
        <w:t>"</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proofErr w:type="spellStart"/>
      <w:r w:rsidRPr="00523C60">
        <w:rPr>
          <w:rStyle w:val="CdigoHTML"/>
          <w:color w:val="FFFFFF"/>
          <w:sz w:val="21"/>
          <w:szCs w:val="21"/>
        </w:rPr>
        <w:t>create</w:t>
      </w:r>
      <w:proofErr w:type="spellEnd"/>
      <w:r w:rsidRPr="00523C60">
        <w:rPr>
          <w:rStyle w:val="CdigoHTML"/>
          <w:color w:val="FFFFFF"/>
          <w:sz w:val="21"/>
          <w:szCs w:val="21"/>
        </w:rPr>
        <w:t>(</w:t>
      </w:r>
      <w:proofErr w:type="spellStart"/>
      <w:r w:rsidRPr="00523C60">
        <w:rPr>
          <w:rStyle w:val="hljs-literal"/>
          <w:b/>
          <w:bCs/>
          <w:color w:val="F92672"/>
          <w:sz w:val="21"/>
          <w:szCs w:val="21"/>
        </w:rPr>
        <w:t>undefined</w:t>
      </w:r>
      <w:proofErr w:type="spellEnd"/>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 xml:space="preserve">En </w:t>
      </w:r>
      <w:proofErr w:type="spellStart"/>
      <w:r w:rsidRPr="005F43B1">
        <w:rPr>
          <w:rFonts w:ascii="Arial" w:hAnsi="Arial" w:cs="Arial"/>
          <w:color w:val="273B47"/>
          <w:sz w:val="22"/>
          <w:szCs w:val="22"/>
          <w:shd w:val="clear" w:color="auto" w:fill="FFFFFF"/>
        </w:rPr>
        <w:t>Typescript</w:t>
      </w:r>
      <w:proofErr w:type="spellEnd"/>
      <w:r w:rsidRPr="005F43B1">
        <w:rPr>
          <w:rFonts w:ascii="Arial" w:hAnsi="Arial" w:cs="Arial"/>
          <w:color w:val="273B47"/>
          <w:sz w:val="22"/>
          <w:szCs w:val="22"/>
          <w:shd w:val="clear" w:color="auto" w:fill="FFFFFF"/>
        </w:rPr>
        <w:t xml:space="preserve">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Podemos indicar a cada parámetro el tipo de dato que puede recibir y también el tipo de dato que retorna la función o método </w:t>
      </w:r>
      <w:proofErr w:type="gramStart"/>
      <w:r w:rsidRPr="005F43B1">
        <w:rPr>
          <w:rFonts w:ascii="Arial" w:hAnsi="Arial" w:cs="Arial"/>
          <w:color w:val="4A4A4A"/>
          <w:sz w:val="21"/>
          <w:szCs w:val="21"/>
        </w:rPr>
        <w:t>en caso que</w:t>
      </w:r>
      <w:proofErr w:type="gramEnd"/>
      <w:r w:rsidRPr="005F43B1">
        <w:rPr>
          <w:rFonts w:ascii="Arial" w:hAnsi="Arial" w:cs="Arial"/>
          <w:color w:val="4A4A4A"/>
          <w:sz w:val="21"/>
          <w:szCs w:val="21"/>
        </w:rPr>
        <w:t xml:space="preserv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proofErr w:type="spellStart"/>
      <w:r w:rsidRPr="005F43B1">
        <w:rPr>
          <w:rStyle w:val="hljs-keyword"/>
          <w:b/>
          <w:bCs/>
          <w:color w:val="F92672"/>
          <w:sz w:val="21"/>
          <w:szCs w:val="21"/>
        </w:rPr>
        <w:t>return</w:t>
      </w:r>
      <w:proofErr w:type="spellEnd"/>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La función sumar recibe dos parámetros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y retorna un valor de tipo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Luego si llamamos a esta función enviando un valor distinto a </w:t>
      </w:r>
      <w:proofErr w:type="spellStart"/>
      <w:r w:rsidRPr="005F43B1">
        <w:rPr>
          <w:rFonts w:ascii="Arial" w:hAnsi="Arial" w:cs="Arial"/>
          <w:color w:val="4A4A4A"/>
          <w:sz w:val="21"/>
          <w:szCs w:val="21"/>
        </w:rPr>
        <w:t>number</w:t>
      </w:r>
      <w:proofErr w:type="spellEnd"/>
      <w:r w:rsidRPr="005F43B1">
        <w:rPr>
          <w:rFonts w:ascii="Arial" w:hAnsi="Arial" w:cs="Arial"/>
          <w:color w:val="4A4A4A"/>
          <w:sz w:val="21"/>
          <w:szCs w:val="21"/>
        </w:rPr>
        <w:t xml:space="preserve">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proofErr w:type="gramStart"/>
      <w:r w:rsidRPr="005F43B1">
        <w:rPr>
          <w:rStyle w:val="hljs-builtin"/>
          <w:color w:val="A6E22E"/>
          <w:sz w:val="21"/>
          <w:szCs w:val="21"/>
        </w:rPr>
        <w:t>console</w:t>
      </w:r>
      <w:r w:rsidRPr="005F43B1">
        <w:rPr>
          <w:rStyle w:val="CdigoHTML"/>
          <w:color w:val="FFFFFF"/>
          <w:sz w:val="21"/>
          <w:szCs w:val="21"/>
        </w:rPr>
        <w:t>.log(</w:t>
      </w:r>
      <w:proofErr w:type="gramEnd"/>
      <w:r w:rsidRPr="005F43B1">
        <w:rPr>
          <w:rStyle w:val="CdigoHTML"/>
          <w:color w:val="FFFFFF"/>
          <w:sz w:val="21"/>
          <w:szCs w:val="21"/>
        </w:rPr>
        <w:t>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w:t>
      </w:r>
      <w:proofErr w:type="spellStart"/>
      <w:r w:rsidRPr="005F43B1">
        <w:rPr>
          <w:rStyle w:val="hljs-string"/>
          <w:color w:val="A6E22E"/>
          <w:sz w:val="21"/>
          <w:szCs w:val="21"/>
        </w:rPr>
        <w:t>carlos</w:t>
      </w:r>
      <w:proofErr w:type="spellEnd"/>
      <w:r w:rsidRPr="005F43B1">
        <w:rPr>
          <w:rStyle w:val="hljs-string"/>
          <w:color w:val="A6E22E"/>
          <w:sz w:val="21"/>
          <w:szCs w:val="21"/>
        </w:rPr>
        <w:t>'</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w:t>
      </w:r>
      <w:proofErr w:type="spellStart"/>
      <w:r w:rsidRPr="005F43B1">
        <w:rPr>
          <w:rStyle w:val="CdigoHTML"/>
          <w:rFonts w:eastAsiaTheme="majorEastAsia"/>
          <w:color w:val="4A4A4A"/>
          <w:sz w:val="21"/>
          <w:szCs w:val="21"/>
          <w:lang w:val="en-US"/>
        </w:rPr>
        <w:t>juan</w:t>
      </w:r>
      <w:proofErr w:type="spellEnd"/>
      <w:r w:rsidRPr="005F43B1">
        <w:rPr>
          <w:rStyle w:val="CdigoHTML"/>
          <w:rFonts w:eastAsiaTheme="majorEastAsia"/>
          <w:color w:val="4A4A4A"/>
          <w:sz w:val="21"/>
          <w:szCs w:val="21"/>
          <w:lang w:val="en-US"/>
        </w:rPr>
        <w:t>"'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Inclusive editores de texto moderno como Visual Studio </w:t>
      </w:r>
      <w:proofErr w:type="spellStart"/>
      <w:r w:rsidRPr="005F43B1">
        <w:rPr>
          <w:rFonts w:ascii="Arial" w:hAnsi="Arial" w:cs="Arial"/>
          <w:color w:val="4A4A4A"/>
          <w:sz w:val="21"/>
          <w:szCs w:val="21"/>
        </w:rPr>
        <w:t>Code</w:t>
      </w:r>
      <w:proofErr w:type="spellEnd"/>
      <w:r w:rsidRPr="005F43B1">
        <w:rPr>
          <w:rFonts w:ascii="Arial" w:hAnsi="Arial" w:cs="Arial"/>
          <w:color w:val="4A4A4A"/>
          <w:sz w:val="21"/>
          <w:szCs w:val="21"/>
        </w:rPr>
        <w:t xml:space="preserv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El tipado estático favorece a identificar este tipo de errores antes de ejecutar la aplicación. Lo mismo cuando una función retorna un dato debemos indicar al final de </w:t>
      </w:r>
      <w:proofErr w:type="gramStart"/>
      <w:r w:rsidRPr="005F43B1">
        <w:rPr>
          <w:rFonts w:ascii="Arial" w:hAnsi="Arial" w:cs="Arial"/>
          <w:color w:val="4A4A4A"/>
          <w:sz w:val="21"/>
          <w:szCs w:val="21"/>
        </w:rPr>
        <w:t>la misma</w:t>
      </w:r>
      <w:proofErr w:type="gramEnd"/>
      <w:r w:rsidRPr="005F43B1">
        <w:rPr>
          <w:rFonts w:ascii="Arial" w:hAnsi="Arial" w:cs="Arial"/>
          <w:color w:val="4A4A4A"/>
          <w:sz w:val="21"/>
          <w:szCs w:val="21"/>
        </w:rPr>
        <w:t xml:space="preserve">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proofErr w:type="spellStart"/>
      <w:r w:rsidRPr="005F43B1">
        <w:rPr>
          <w:rStyle w:val="CdigoHTML"/>
          <w:rFonts w:eastAsiaTheme="majorEastAsia"/>
          <w:color w:val="4A4A4A"/>
          <w:sz w:val="21"/>
          <w:szCs w:val="21"/>
        </w:rPr>
        <w:t>number</w:t>
      </w:r>
      <w:proofErr w:type="spellEnd"/>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sumar</w:t>
      </w:r>
      <w:proofErr w:type="spellEnd"/>
      <w:r w:rsidRPr="005F43B1">
        <w:rPr>
          <w:rStyle w:val="hljs-function"/>
          <w:color w:val="FFFFFF"/>
          <w:sz w:val="21"/>
          <w:szCs w:val="21"/>
          <w:lang w:val="en-US"/>
        </w:rPr>
        <w:t>(</w:t>
      </w:r>
      <w:proofErr w:type="gramEnd"/>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 xml:space="preserve">'Hola </w:t>
      </w:r>
      <w:proofErr w:type="spellStart"/>
      <w:r w:rsidRPr="005F43B1">
        <w:rPr>
          <w:rStyle w:val="hljs-string"/>
          <w:color w:val="A6E22E"/>
          <w:sz w:val="21"/>
          <w:szCs w:val="21"/>
          <w:lang w:val="en-US"/>
        </w:rPr>
        <w:t>mundo</w:t>
      </w:r>
      <w:proofErr w:type="spellEnd"/>
      <w:r w:rsidRPr="005F43B1">
        <w:rPr>
          <w:rStyle w:val="hljs-string"/>
          <w:color w:val="A6E22E"/>
          <w:sz w:val="21"/>
          <w:szCs w:val="21"/>
          <w:lang w:val="en-US"/>
        </w:rPr>
        <w:t>'</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 xml:space="preserve">Como </w:t>
      </w:r>
      <w:proofErr w:type="spellStart"/>
      <w:r w:rsidRPr="005F43B1">
        <w:rPr>
          <w:rFonts w:ascii="Arial" w:hAnsi="Arial" w:cs="Arial"/>
          <w:color w:val="4A4A4A"/>
          <w:sz w:val="21"/>
          <w:szCs w:val="21"/>
          <w:lang w:val="en-US"/>
        </w:rPr>
        <w:t>estamos</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retornando</w:t>
      </w:r>
      <w:proofErr w:type="spellEnd"/>
      <w:r w:rsidRPr="005F43B1">
        <w:rPr>
          <w:rFonts w:ascii="Arial" w:hAnsi="Arial" w:cs="Arial"/>
          <w:color w:val="4A4A4A"/>
          <w:sz w:val="21"/>
          <w:szCs w:val="21"/>
          <w:lang w:val="en-US"/>
        </w:rPr>
        <w:t xml:space="preserve"> </w:t>
      </w:r>
      <w:proofErr w:type="gramStart"/>
      <w:r w:rsidRPr="005F43B1">
        <w:rPr>
          <w:rFonts w:ascii="Arial" w:hAnsi="Arial" w:cs="Arial"/>
          <w:color w:val="4A4A4A"/>
          <w:sz w:val="21"/>
          <w:szCs w:val="21"/>
          <w:lang w:val="en-US"/>
        </w:rPr>
        <w:t>un string</w:t>
      </w:r>
      <w:proofErr w:type="gramEnd"/>
      <w:r w:rsidRPr="005F43B1">
        <w:rPr>
          <w:rFonts w:ascii="Arial" w:hAnsi="Arial" w:cs="Arial"/>
          <w:color w:val="4A4A4A"/>
          <w:sz w:val="21"/>
          <w:szCs w:val="21"/>
          <w:lang w:val="en-US"/>
        </w:rPr>
        <w:t xml:space="preserve"> se genera el error: </w:t>
      </w:r>
      <w:r w:rsidRPr="005F43B1">
        <w:rPr>
          <w:rStyle w:val="CdigoHTML"/>
          <w:rFonts w:eastAsiaTheme="majorEastAsia"/>
          <w:color w:val="4A4A4A"/>
          <w:sz w:val="21"/>
          <w:szCs w:val="21"/>
          <w:lang w:val="en-US"/>
        </w:rPr>
        <w:t xml:space="preserve">Type '"Hola </w:t>
      </w:r>
      <w:proofErr w:type="spellStart"/>
      <w:r w:rsidRPr="005F43B1">
        <w:rPr>
          <w:rStyle w:val="CdigoHTML"/>
          <w:rFonts w:eastAsiaTheme="majorEastAsia"/>
          <w:color w:val="4A4A4A"/>
          <w:sz w:val="21"/>
          <w:szCs w:val="21"/>
          <w:lang w:val="en-US"/>
        </w:rPr>
        <w:t>mundo</w:t>
      </w:r>
      <w:proofErr w:type="spellEnd"/>
      <w:r w:rsidRPr="005F43B1">
        <w:rPr>
          <w:rStyle w:val="CdigoHTML"/>
          <w:rFonts w:eastAsiaTheme="majorEastAsia"/>
          <w:color w:val="4A4A4A"/>
          <w:sz w:val="21"/>
          <w:szCs w:val="21"/>
          <w:lang w:val="en-US"/>
        </w:rPr>
        <w:t>"'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06"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se supone que cada parámetro es requerido por la función. Esto no significa que no se pueda dar </w:t>
      </w:r>
      <w:proofErr w:type="spellStart"/>
      <w:r w:rsidRPr="005F43B1">
        <w:rPr>
          <w:rStyle w:val="CdigoHTML"/>
          <w:rFonts w:eastAsiaTheme="majorEastAsia"/>
          <w:color w:val="4A4A4A"/>
          <w:sz w:val="21"/>
          <w:szCs w:val="21"/>
        </w:rPr>
        <w:t>null</w:t>
      </w:r>
      <w:r w:rsidRPr="005F43B1">
        <w:rPr>
          <w:rFonts w:ascii="Arial" w:hAnsi="Arial" w:cs="Arial"/>
          <w:color w:val="4A4A4A"/>
          <w:sz w:val="21"/>
          <w:szCs w:val="21"/>
        </w:rPr>
        <w:t>o</w:t>
      </w:r>
      <w:proofErr w:type="spellEnd"/>
      <w:r w:rsidRPr="005F43B1">
        <w:rPr>
          <w:rFonts w:ascii="Arial" w:hAnsi="Arial" w:cs="Arial"/>
          <w:color w:val="4A4A4A"/>
          <w:sz w:val="21"/>
          <w:szCs w:val="21"/>
        </w:rPr>
        <w:t>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proofErr w:type="spellStart"/>
      <w:r w:rsidRPr="005F43B1">
        <w:rPr>
          <w:rStyle w:val="CdigoHTML"/>
          <w:rFonts w:eastAsiaTheme="majorEastAsia"/>
          <w:color w:val="4A4A4A"/>
          <w:sz w:val="21"/>
          <w:szCs w:val="21"/>
        </w:rPr>
        <w:t>undefined</w:t>
      </w:r>
      <w:proofErr w:type="spellEnd"/>
      <w:r w:rsidRPr="005F43B1">
        <w:rPr>
          <w:rFonts w:ascii="Arial" w:hAnsi="Arial" w:cs="Arial"/>
          <w:color w:val="4A4A4A"/>
          <w:sz w:val="21"/>
          <w:szCs w:val="21"/>
        </w:rPr>
        <w:t xml:space="preserve">. Podemos obtener esta funcionalidad 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xml:space="preserve"> agregando </w:t>
      </w:r>
      <w:proofErr w:type="gramStart"/>
      <w:r w:rsidRPr="005F43B1">
        <w:rPr>
          <w:rFonts w:ascii="Arial" w:hAnsi="Arial" w:cs="Arial"/>
          <w:color w:val="4A4A4A"/>
          <w:sz w:val="21"/>
          <w:szCs w:val="21"/>
        </w:rPr>
        <w:t>un </w:t>
      </w:r>
      <w:r w:rsidRPr="005F43B1">
        <w:rPr>
          <w:rStyle w:val="CdigoHTML"/>
          <w:rFonts w:eastAsiaTheme="majorEastAsia"/>
          <w:color w:val="4A4A4A"/>
          <w:sz w:val="21"/>
          <w:szCs w:val="21"/>
        </w:rPr>
        <w:t>?</w:t>
      </w:r>
      <w:r w:rsidRPr="005F43B1">
        <w:rPr>
          <w:rFonts w:ascii="Arial" w:hAnsi="Arial" w:cs="Arial"/>
          <w:color w:val="4A4A4A"/>
          <w:sz w:val="21"/>
          <w:szCs w:val="21"/>
        </w:rPr>
        <w:t>al</w:t>
      </w:r>
      <w:proofErr w:type="gramEnd"/>
      <w:r w:rsidRPr="005F43B1">
        <w:rPr>
          <w:rFonts w:ascii="Arial" w:hAnsi="Arial" w:cs="Arial"/>
          <w:color w:val="4A4A4A"/>
          <w:sz w:val="21"/>
          <w:szCs w:val="21"/>
        </w:rPr>
        <w:t xml:space="preserve">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t>
      </w:r>
      <w:r w:rsidRPr="005F43B1">
        <w:rPr>
          <w:rStyle w:val="hljs-string"/>
          <w:color w:val="A6E22E"/>
          <w:sz w:val="21"/>
          <w:szCs w:val="21"/>
          <w:lang w:val="en-US"/>
        </w:rPr>
        <w:t>" "</w:t>
      </w:r>
      <w:r w:rsidRPr="005F43B1">
        <w:rPr>
          <w:rStyle w:val="CdigoHTML"/>
          <w:color w:val="FFFFFF"/>
          <w:sz w:val="21"/>
          <w:szCs w:val="21"/>
          <w:lang w:val="en-US"/>
        </w:rPr>
        <w:t xml:space="preserve">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w:t>
      </w:r>
      <w:r w:rsidRPr="005F43B1">
        <w:rPr>
          <w:rStyle w:val="hljs-string"/>
          <w:color w:val="A6E22E"/>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 xml:space="preserve">En </w:t>
      </w:r>
      <w:proofErr w:type="spellStart"/>
      <w:r w:rsidRPr="005F43B1">
        <w:rPr>
          <w:rFonts w:ascii="Arial" w:hAnsi="Arial" w:cs="Arial"/>
          <w:color w:val="4A4A4A"/>
          <w:sz w:val="21"/>
          <w:szCs w:val="21"/>
        </w:rPr>
        <w:t>TypeScript</w:t>
      </w:r>
      <w:proofErr w:type="spellEnd"/>
      <w:r w:rsidRPr="005F43B1">
        <w:rPr>
          <w:rFonts w:ascii="Arial" w:hAnsi="Arial" w:cs="Arial"/>
          <w:color w:val="4A4A4A"/>
          <w:sz w:val="21"/>
          <w:szCs w:val="21"/>
        </w:rPr>
        <w:t>, también podemos establecer un valor que se asignará a un parámetro si el usuario no proporciona uno, o si el usuario pasa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en</w:t>
      </w:r>
      <w:proofErr w:type="spellEnd"/>
      <w:r w:rsidRPr="005F43B1">
        <w:rPr>
          <w:rFonts w:ascii="Arial" w:hAnsi="Arial" w:cs="Arial"/>
          <w:color w:val="4A4A4A"/>
          <w:sz w:val="21"/>
          <w:szCs w:val="21"/>
        </w:rPr>
        <w:t xml:space="preserve">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proofErr w:type="spellStart"/>
      <w:proofErr w:type="gramStart"/>
      <w:r w:rsidRPr="005F43B1">
        <w:rPr>
          <w:rStyle w:val="hljs-title"/>
          <w:b/>
          <w:bCs/>
          <w:color w:val="A6E22E"/>
          <w:sz w:val="21"/>
          <w:szCs w:val="21"/>
          <w:lang w:val="en-US"/>
        </w:rPr>
        <w:t>buildName</w:t>
      </w:r>
      <w:proofErr w:type="spellEnd"/>
      <w:r w:rsidRPr="005F43B1">
        <w:rPr>
          <w:rStyle w:val="hljs-function"/>
          <w:color w:val="FFFFFF"/>
          <w:sz w:val="21"/>
          <w:szCs w:val="21"/>
          <w:lang w:val="en-US"/>
        </w:rPr>
        <w:t>(</w:t>
      </w:r>
      <w:proofErr w:type="spellStart"/>
      <w:proofErr w:type="gramEnd"/>
      <w:r w:rsidRPr="005F43B1">
        <w:rPr>
          <w:rStyle w:val="hljs-params"/>
          <w:color w:val="FFFFFF"/>
          <w:sz w:val="21"/>
          <w:szCs w:val="21"/>
          <w:lang w:val="en-US"/>
        </w:rPr>
        <w:t>firstName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params"/>
          <w:color w:val="FFFFFF"/>
          <w:sz w:val="21"/>
          <w:szCs w:val="21"/>
          <w:lang w:val="en-US"/>
        </w:rPr>
        <w:t xml:space="preserve">, </w:t>
      </w:r>
      <w:proofErr w:type="spellStart"/>
      <w:r w:rsidRPr="005F43B1">
        <w:rPr>
          <w:rStyle w:val="hljs-params"/>
          <w:color w:val="FFFFFF"/>
          <w:sz w:val="21"/>
          <w:szCs w:val="21"/>
          <w:lang w:val="en-US"/>
        </w:rPr>
        <w:t>lastName</w:t>
      </w:r>
      <w:proofErr w:type="spellEnd"/>
      <w:r w:rsidRPr="005F43B1">
        <w:rPr>
          <w:rStyle w:val="hljs-params"/>
          <w:color w:val="FFFFFF"/>
          <w:sz w:val="21"/>
          <w:szCs w:val="21"/>
          <w:lang w:val="en-US"/>
        </w:rPr>
        <w:t xml:space="preserv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string,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xml:space="preserv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5F43B1">
        <w:rPr>
          <w:rFonts w:ascii="Arial" w:hAnsi="Arial" w:cs="Arial"/>
          <w:color w:val="4A4A4A"/>
          <w:sz w:val="21"/>
          <w:szCs w:val="21"/>
          <w:lang w:val="en-US"/>
        </w:rPr>
        <w:t>compartir</w:t>
      </w:r>
      <w:proofErr w:type="spellEnd"/>
      <w:r w:rsidRPr="005F43B1">
        <w:rPr>
          <w:rFonts w:ascii="Arial" w:hAnsi="Arial" w:cs="Arial"/>
          <w:color w:val="4A4A4A"/>
          <w:sz w:val="21"/>
          <w:szCs w:val="21"/>
          <w:lang w:val="en-US"/>
        </w:rPr>
        <w:t xml:space="preserve"> el </w:t>
      </w:r>
      <w:proofErr w:type="spellStart"/>
      <w:r w:rsidRPr="005F43B1">
        <w:rPr>
          <w:rFonts w:ascii="Arial" w:hAnsi="Arial" w:cs="Arial"/>
          <w:color w:val="4A4A4A"/>
          <w:sz w:val="21"/>
          <w:szCs w:val="21"/>
          <w:lang w:val="en-US"/>
        </w:rPr>
        <w:t>mismo</w:t>
      </w:r>
      <w:proofErr w:type="spellEnd"/>
      <w:r w:rsidRPr="005F43B1">
        <w:rPr>
          <w:rFonts w:ascii="Arial" w:hAnsi="Arial" w:cs="Arial"/>
          <w:color w:val="4A4A4A"/>
          <w:sz w:val="21"/>
          <w:szCs w:val="21"/>
          <w:lang w:val="en-US"/>
        </w:rPr>
        <w:t xml:space="preserve"> </w:t>
      </w:r>
      <w:proofErr w:type="spellStart"/>
      <w:r w:rsidRPr="005F43B1">
        <w:rPr>
          <w:rFonts w:ascii="Arial" w:hAnsi="Arial" w:cs="Arial"/>
          <w:color w:val="4A4A4A"/>
          <w:sz w:val="21"/>
          <w:szCs w:val="21"/>
          <w:lang w:val="en-US"/>
        </w:rPr>
        <w:t>tipo</w:t>
      </w:r>
      <w:proofErr w:type="spellEnd"/>
      <w:r w:rsidRPr="005F43B1">
        <w:rPr>
          <w:rFonts w:ascii="Arial" w:hAnsi="Arial" w:cs="Arial"/>
          <w:color w:val="4A4A4A"/>
          <w:sz w:val="21"/>
          <w:szCs w:val="21"/>
          <w:lang w:val="en-US"/>
        </w:rPr>
        <w:t> </w:t>
      </w:r>
      <w:r w:rsidRPr="005F43B1">
        <w:rPr>
          <w:rStyle w:val="CdigoHTML"/>
          <w:rFonts w:eastAsiaTheme="majorEastAsia"/>
          <w:color w:val="4A4A4A"/>
          <w:sz w:val="21"/>
          <w:szCs w:val="21"/>
          <w:lang w:val="en-US"/>
        </w:rPr>
        <w:t>(</w:t>
      </w:r>
      <w:proofErr w:type="spellStart"/>
      <w:r w:rsidRPr="005F43B1">
        <w:rPr>
          <w:rStyle w:val="CdigoHTML"/>
          <w:rFonts w:eastAsiaTheme="majorEastAsia"/>
          <w:color w:val="4A4A4A"/>
          <w:sz w:val="21"/>
          <w:szCs w:val="21"/>
          <w:lang w:val="en-US"/>
        </w:rPr>
        <w:t>firstName</w:t>
      </w:r>
      <w:proofErr w:type="spellEnd"/>
      <w:r w:rsidRPr="005F43B1">
        <w:rPr>
          <w:rStyle w:val="CdigoHTML"/>
          <w:rFonts w:eastAsiaTheme="majorEastAsia"/>
          <w:color w:val="4A4A4A"/>
          <w:sz w:val="21"/>
          <w:szCs w:val="21"/>
          <w:lang w:val="en-US"/>
        </w:rPr>
        <w:t xml:space="preserve">: string, </w:t>
      </w:r>
      <w:proofErr w:type="spellStart"/>
      <w:proofErr w:type="gramStart"/>
      <w:r w:rsidRPr="005F43B1">
        <w:rPr>
          <w:rStyle w:val="CdigoHTML"/>
          <w:rFonts w:eastAsiaTheme="majorEastAsia"/>
          <w:color w:val="4A4A4A"/>
          <w:sz w:val="21"/>
          <w:szCs w:val="21"/>
          <w:lang w:val="en-US"/>
        </w:rPr>
        <w:t>lastName</w:t>
      </w:r>
      <w:proofErr w:type="spellEnd"/>
      <w:r w:rsidRPr="005F43B1">
        <w:rPr>
          <w:rStyle w:val="CdigoHTML"/>
          <w:rFonts w:eastAsiaTheme="majorEastAsia"/>
          <w:color w:val="4A4A4A"/>
          <w:sz w:val="21"/>
          <w:szCs w:val="21"/>
          <w:lang w:val="en-US"/>
        </w:rPr>
        <w:t>?:</w:t>
      </w:r>
      <w:proofErr w:type="gramEnd"/>
      <w:r w:rsidRPr="005F43B1">
        <w:rPr>
          <w:rStyle w:val="CdigoHTML"/>
          <w:rFonts w:eastAsiaTheme="majorEastAsia"/>
          <w:color w:val="4A4A4A"/>
          <w:sz w:val="21"/>
          <w:szCs w:val="21"/>
          <w:lang w:val="en-US"/>
        </w:rPr>
        <w:t xml:space="preserv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proofErr w:type="spellStart"/>
      <w:r w:rsidRPr="005F43B1">
        <w:rPr>
          <w:rStyle w:val="CdigoHTML"/>
          <w:rFonts w:eastAsiaTheme="majorEastAsia"/>
          <w:color w:val="4A4A4A"/>
          <w:sz w:val="21"/>
          <w:szCs w:val="21"/>
        </w:rPr>
        <w:t>lastName</w:t>
      </w:r>
      <w:r w:rsidRPr="005F43B1">
        <w:rPr>
          <w:rFonts w:ascii="Arial" w:hAnsi="Arial" w:cs="Arial"/>
          <w:color w:val="4A4A4A"/>
          <w:sz w:val="21"/>
          <w:szCs w:val="21"/>
        </w:rPr>
        <w:t>desaparece</w:t>
      </w:r>
      <w:proofErr w:type="spellEnd"/>
      <w:r w:rsidRPr="005F43B1">
        <w:rPr>
          <w:rFonts w:ascii="Arial" w:hAnsi="Arial" w:cs="Arial"/>
          <w:color w:val="4A4A4A"/>
          <w:sz w:val="21"/>
          <w:szCs w:val="21"/>
        </w:rPr>
        <w:t xml:space="preserv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proofErr w:type="spellStart"/>
      <w:r w:rsidRPr="005F43B1">
        <w:rPr>
          <w:rStyle w:val="CdigoHTML"/>
          <w:rFonts w:eastAsiaTheme="majorEastAsia"/>
          <w:color w:val="4A4A4A"/>
          <w:sz w:val="21"/>
          <w:szCs w:val="21"/>
        </w:rPr>
        <w:t>undefined</w:t>
      </w:r>
      <w:r w:rsidRPr="005F43B1">
        <w:rPr>
          <w:rFonts w:ascii="Arial" w:hAnsi="Arial" w:cs="Arial"/>
          <w:color w:val="4A4A4A"/>
          <w:sz w:val="21"/>
          <w:szCs w:val="21"/>
        </w:rPr>
        <w:t>para</w:t>
      </w:r>
      <w:proofErr w:type="spellEnd"/>
      <w:r w:rsidRPr="005F43B1">
        <w:rPr>
          <w:rFonts w:ascii="Arial" w:hAnsi="Arial" w:cs="Arial"/>
          <w:color w:val="4A4A4A"/>
          <w:sz w:val="21"/>
          <w:szCs w:val="21"/>
        </w:rPr>
        <w:t xml:space="preserve"> obtener el valor inicializado predeterminado. Por ejemplo, podríamos escribir nuestro último ejemplo con solo un inicializador predeterminado en </w:t>
      </w:r>
      <w:proofErr w:type="spellStart"/>
      <w:r w:rsidRPr="005F43B1">
        <w:rPr>
          <w:rStyle w:val="CdigoHTML"/>
          <w:rFonts w:eastAsiaTheme="majorEastAsia"/>
          <w:color w:val="4A4A4A"/>
          <w:sz w:val="21"/>
          <w:szCs w:val="21"/>
        </w:rPr>
        <w:t>firstName</w:t>
      </w:r>
      <w:proofErr w:type="spellEnd"/>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function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spellStart"/>
      <w:proofErr w:type="gramEnd"/>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"Will",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w:t>
      </w:r>
      <w:proofErr w:type="spellStart"/>
      <w:r w:rsidRPr="005F43B1">
        <w:rPr>
          <w:rStyle w:val="CdigoHTML"/>
          <w:color w:val="FFFFFF"/>
          <w:sz w:val="21"/>
          <w:szCs w:val="21"/>
          <w:lang w:val="en-US"/>
        </w:rPr>
        <w:t>firstName</w:t>
      </w:r>
      <w:proofErr w:type="spellEnd"/>
      <w:r w:rsidRPr="005F43B1">
        <w:rPr>
          <w:rStyle w:val="CdigoHTML"/>
          <w:color w:val="FFFFFF"/>
          <w:sz w:val="21"/>
          <w:szCs w:val="21"/>
          <w:lang w:val="en-US"/>
        </w:rPr>
        <w:t xml:space="preserve"> + " " + </w:t>
      </w:r>
      <w:proofErr w:type="spellStart"/>
      <w:r w:rsidRPr="005F43B1">
        <w:rPr>
          <w:rStyle w:val="CdigoHTML"/>
          <w:color w:val="FFFFFF"/>
          <w:sz w:val="21"/>
          <w:szCs w:val="21"/>
          <w:lang w:val="en-US"/>
        </w:rPr>
        <w:t>lastName</w:t>
      </w:r>
      <w:proofErr w:type="spellEnd"/>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result1 = </w:t>
      </w:r>
      <w:proofErr w:type="spellStart"/>
      <w:r w:rsidRPr="005F43B1">
        <w:rPr>
          <w:rStyle w:val="CdigoHTML"/>
          <w:color w:val="FFFFFF"/>
          <w:sz w:val="21"/>
          <w:szCs w:val="21"/>
          <w:lang w:val="en-US"/>
        </w:rPr>
        <w:t>buildName</w:t>
      </w:r>
      <w:proofErr w:type="spellEnd"/>
      <w:r w:rsidRPr="005F43B1">
        <w:rPr>
          <w:rStyle w:val="CdigoHTML"/>
          <w:color w:val="FFFFFF"/>
          <w:sz w:val="21"/>
          <w:szCs w:val="21"/>
          <w:lang w:val="en-US"/>
        </w:rPr>
        <w:t>("Bob"</w:t>
      </w:r>
      <w:proofErr w:type="gramStart"/>
      <w:r w:rsidRPr="005F43B1">
        <w:rPr>
          <w:rStyle w:val="CdigoHTML"/>
          <w:color w:val="FFFFFF"/>
          <w:sz w:val="21"/>
          <w:szCs w:val="21"/>
          <w:lang w:val="en-US"/>
        </w:rPr>
        <w:t xml:space="preserve">);   </w:t>
      </w:r>
      <w:proofErr w:type="gramEnd"/>
      <w:r w:rsidRPr="005F43B1">
        <w:rPr>
          <w:rStyle w:val="CdigoHTML"/>
          <w:color w:val="FFFFFF"/>
          <w:sz w:val="21"/>
          <w:szCs w:val="21"/>
          <w:lang w:val="en-US"/>
        </w:rPr>
        <w:t xml:space="preserve">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result2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let result3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 xml:space="preserve">let result4 = </w:t>
      </w:r>
      <w:proofErr w:type="spellStart"/>
      <w:proofErr w:type="gramStart"/>
      <w:r w:rsidRPr="005F43B1">
        <w:rPr>
          <w:rStyle w:val="CdigoHTML"/>
          <w:color w:val="FFFFFF"/>
          <w:sz w:val="21"/>
          <w:szCs w:val="21"/>
          <w:lang w:val="en-US"/>
        </w:rPr>
        <w:t>buildName</w:t>
      </w:r>
      <w:proofErr w:type="spellEnd"/>
      <w:r w:rsidRPr="005F43B1">
        <w:rPr>
          <w:rStyle w:val="CdigoHTML"/>
          <w:color w:val="FFFFFF"/>
          <w:sz w:val="21"/>
          <w:szCs w:val="21"/>
          <w:lang w:val="en-US"/>
        </w:rPr>
        <w:t>(</w:t>
      </w:r>
      <w:proofErr w:type="gramEnd"/>
      <w:r w:rsidRPr="005F43B1">
        <w:rPr>
          <w:rStyle w:val="CdigoHTML"/>
          <w:color w:val="FFFFFF"/>
          <w:sz w:val="21"/>
          <w:szCs w:val="21"/>
          <w:lang w:val="en-US"/>
        </w:rPr>
        <w:t>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7"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Uno de los principios centrales de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xml:space="preserve"> que tienen los valores. Esto a veces se llama “tipificación de pato” o “subtipo estructural”. En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8"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proofErr w:type="spellStart"/>
      <w:r w:rsidRPr="00EC55B8">
        <w:rPr>
          <w:rStyle w:val="CdigoHTML"/>
          <w:color w:val="4A4A4A"/>
          <w:sz w:val="21"/>
          <w:szCs w:val="21"/>
        </w:rPr>
        <w:t>printLabel</w:t>
      </w:r>
      <w:proofErr w:type="spellEnd"/>
      <w:r w:rsidRPr="00EC55B8">
        <w:rPr>
          <w:rFonts w:ascii="Arial" w:hAnsi="Arial" w:cs="Arial"/>
          <w:color w:val="4A4A4A"/>
          <w:sz w:val="21"/>
          <w:szCs w:val="21"/>
        </w:rPr>
        <w:t>. La </w:t>
      </w:r>
      <w:proofErr w:type="spellStart"/>
      <w:r w:rsidRPr="00EC55B8">
        <w:rPr>
          <w:rStyle w:val="CdigoHTML"/>
          <w:color w:val="4A4A4A"/>
          <w:sz w:val="21"/>
          <w:szCs w:val="21"/>
        </w:rPr>
        <w:t>printLabel</w:t>
      </w:r>
      <w:r w:rsidRPr="00EC55B8">
        <w:rPr>
          <w:rFonts w:ascii="Arial" w:hAnsi="Arial" w:cs="Arial"/>
          <w:color w:val="4A4A4A"/>
          <w:sz w:val="21"/>
          <w:szCs w:val="21"/>
        </w:rPr>
        <w:t>función</w:t>
      </w:r>
      <w:proofErr w:type="spellEnd"/>
      <w:r w:rsidRPr="00EC55B8">
        <w:rPr>
          <w:rFonts w:ascii="Arial" w:hAnsi="Arial" w:cs="Arial"/>
          <w:color w:val="4A4A4A"/>
          <w:sz w:val="21"/>
          <w:szCs w:val="21"/>
        </w:rPr>
        <w:t xml:space="preserve"> tiene un único parámetro que requiere que el objeto pasado tenga una propiedad llamada </w:t>
      </w:r>
      <w:proofErr w:type="spellStart"/>
      <w:r w:rsidRPr="00EC55B8">
        <w:rPr>
          <w:rStyle w:val="CdigoHTML"/>
          <w:color w:val="4A4A4A"/>
          <w:sz w:val="21"/>
          <w:szCs w:val="21"/>
        </w:rPr>
        <w:t>label</w:t>
      </w:r>
      <w:r w:rsidRPr="00EC55B8">
        <w:rPr>
          <w:rFonts w:ascii="Arial" w:hAnsi="Arial" w:cs="Arial"/>
          <w:color w:val="4A4A4A"/>
          <w:sz w:val="21"/>
          <w:szCs w:val="21"/>
        </w:rPr>
        <w:t>de</w:t>
      </w:r>
      <w:proofErr w:type="spellEnd"/>
      <w:r w:rsidRPr="00EC55B8">
        <w:rPr>
          <w:rFonts w:ascii="Arial" w:hAnsi="Arial" w:cs="Arial"/>
          <w:color w:val="4A4A4A"/>
          <w:sz w:val="21"/>
          <w:szCs w:val="21"/>
        </w:rPr>
        <w:t xml:space="preserv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xml:space="preserve"> las requeridas estén presentes y coincidan con los tipos requeridos. Hay algunos casos en que </w:t>
      </w:r>
      <w:proofErr w:type="spellStart"/>
      <w:r w:rsidRPr="00EC55B8">
        <w:rPr>
          <w:rFonts w:ascii="Arial" w:hAnsi="Arial" w:cs="Arial"/>
          <w:color w:val="4A4A4A"/>
          <w:sz w:val="21"/>
          <w:szCs w:val="21"/>
        </w:rPr>
        <w:t>TypeScript</w:t>
      </w:r>
      <w:proofErr w:type="spellEnd"/>
      <w:r w:rsidRPr="00EC55B8">
        <w:rPr>
          <w:rFonts w:ascii="Arial" w:hAnsi="Arial" w:cs="Arial"/>
          <w:color w:val="4A4A4A"/>
          <w:sz w:val="21"/>
          <w:szCs w:val="21"/>
        </w:rPr>
        <w:t xml:space="preserve">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proofErr w:type="spellStart"/>
      <w:r w:rsidRPr="00EC55B8">
        <w:rPr>
          <w:rStyle w:val="CdigoHTML"/>
          <w:color w:val="4A4A4A"/>
          <w:sz w:val="21"/>
          <w:szCs w:val="21"/>
        </w:rPr>
        <w:t>label</w:t>
      </w:r>
      <w:r w:rsidRPr="00EC55B8">
        <w:rPr>
          <w:rFonts w:ascii="Arial" w:hAnsi="Arial" w:cs="Arial"/>
          <w:color w:val="4A4A4A"/>
          <w:sz w:val="21"/>
          <w:szCs w:val="21"/>
        </w:rPr>
        <w:t>propiedad</w:t>
      </w:r>
      <w:proofErr w:type="spellEnd"/>
      <w:r w:rsidRPr="00EC55B8">
        <w:rPr>
          <w:rFonts w:ascii="Arial" w:hAnsi="Arial" w:cs="Arial"/>
          <w:color w:val="4A4A4A"/>
          <w:sz w:val="21"/>
          <w:szCs w:val="21"/>
        </w:rPr>
        <w:t xml:space="preserve">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LabeledValue</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printLabel</w:t>
      </w:r>
      <w:proofErr w:type="spellEnd"/>
      <w:r w:rsidRPr="00EC55B8">
        <w:rPr>
          <w:rStyle w:val="hljs-function"/>
          <w:color w:val="FFFFFF"/>
          <w:sz w:val="21"/>
          <w:szCs w:val="21"/>
          <w:lang w:val="en-US"/>
        </w:rPr>
        <w:t>(</w:t>
      </w:r>
      <w:proofErr w:type="spellStart"/>
      <w:proofErr w:type="gramEnd"/>
      <w:r w:rsidRPr="00EC55B8">
        <w:rPr>
          <w:rStyle w:val="hljs-params"/>
          <w:color w:val="FFFFFF"/>
          <w:sz w:val="21"/>
          <w:szCs w:val="21"/>
          <w:lang w:val="en-US"/>
        </w:rPr>
        <w:t>labeledObj</w:t>
      </w:r>
      <w:proofErr w:type="spellEnd"/>
      <w:r w:rsidRPr="00EC55B8">
        <w:rPr>
          <w:rStyle w:val="hljs-params"/>
          <w:color w:val="FFFFFF"/>
          <w:sz w:val="21"/>
          <w:szCs w:val="21"/>
          <w:lang w:val="en-US"/>
        </w:rPr>
        <w:t xml:space="preserve">: </w:t>
      </w:r>
      <w:proofErr w:type="spellStart"/>
      <w:r w:rsidRPr="00EC55B8">
        <w:rPr>
          <w:rStyle w:val="hljs-params"/>
          <w:color w:val="FFFFFF"/>
          <w:sz w:val="21"/>
          <w:szCs w:val="21"/>
          <w:lang w:val="en-US"/>
        </w:rPr>
        <w:t>LabeledValue</w:t>
      </w:r>
      <w:proofErr w:type="spellEnd"/>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hljs-builtin"/>
          <w:color w:val="A6E22E"/>
          <w:sz w:val="21"/>
          <w:szCs w:val="21"/>
          <w:lang w:val="en-US"/>
        </w:rPr>
        <w:t>console</w:t>
      </w:r>
      <w:r w:rsidRPr="00EC55B8">
        <w:rPr>
          <w:rStyle w:val="CdigoHTML"/>
          <w:color w:val="FFFFFF"/>
          <w:sz w:val="21"/>
          <w:szCs w:val="21"/>
          <w:lang w:val="en-US"/>
        </w:rPr>
        <w:t>.log(</w:t>
      </w:r>
      <w:proofErr w:type="spellStart"/>
      <w:proofErr w:type="gramEnd"/>
      <w:r w:rsidRPr="00EC55B8">
        <w:rPr>
          <w:rStyle w:val="CdigoHTML"/>
          <w:color w:val="FFFFFF"/>
          <w:sz w:val="21"/>
          <w:szCs w:val="21"/>
          <w:lang w:val="en-US"/>
        </w:rPr>
        <w:t>labeledObj.label</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myObj</w:t>
      </w:r>
      <w:proofErr w:type="spellEnd"/>
      <w:r w:rsidRPr="00EC55B8">
        <w:rPr>
          <w:rStyle w:val="CdigoHTML"/>
          <w:color w:val="FFFFFF"/>
          <w:sz w:val="21"/>
          <w:szCs w:val="21"/>
          <w:lang w:val="en-US"/>
        </w:rPr>
        <w:t xml:space="preserve">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proofErr w:type="spellStart"/>
      <w:r w:rsidRPr="00EC55B8">
        <w:rPr>
          <w:rStyle w:val="CdigoHTML"/>
          <w:color w:val="FFFFFF"/>
          <w:sz w:val="21"/>
          <w:szCs w:val="21"/>
        </w:rPr>
        <w:t>printLabel</w:t>
      </w:r>
      <w:proofErr w:type="spellEnd"/>
      <w:r w:rsidRPr="00EC55B8">
        <w:rPr>
          <w:rStyle w:val="CdigoHTML"/>
          <w:color w:val="FFFFFF"/>
          <w:sz w:val="21"/>
          <w:szCs w:val="21"/>
        </w:rPr>
        <w:t>(</w:t>
      </w:r>
      <w:proofErr w:type="spellStart"/>
      <w:r w:rsidRPr="00EC55B8">
        <w:rPr>
          <w:rStyle w:val="CdigoHTML"/>
          <w:color w:val="FFFFFF"/>
          <w:sz w:val="21"/>
          <w:szCs w:val="21"/>
        </w:rPr>
        <w:t>myObj</w:t>
      </w:r>
      <w:proofErr w:type="spellEnd"/>
      <w:r w:rsidRPr="00EC55B8">
        <w:rPr>
          <w:rStyle w:val="CdigoHTML"/>
          <w:color w:val="FFFFFF"/>
          <w:sz w:val="21"/>
          <w:szCs w:val="21"/>
        </w:rPr>
        <w:t>);</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proofErr w:type="spellStart"/>
      <w:r w:rsidRPr="00EC55B8">
        <w:rPr>
          <w:rStyle w:val="CdigoHTML"/>
          <w:color w:val="4A4A4A"/>
          <w:sz w:val="21"/>
          <w:szCs w:val="21"/>
        </w:rPr>
        <w:t>LabeledValue</w:t>
      </w:r>
      <w:r w:rsidRPr="00EC55B8">
        <w:rPr>
          <w:rFonts w:ascii="Arial" w:hAnsi="Arial" w:cs="Arial"/>
          <w:color w:val="4A4A4A"/>
          <w:sz w:val="21"/>
          <w:szCs w:val="21"/>
        </w:rPr>
        <w:t>es</w:t>
      </w:r>
      <w:proofErr w:type="spellEnd"/>
      <w:r w:rsidRPr="00EC55B8">
        <w:rPr>
          <w:rFonts w:ascii="Arial" w:hAnsi="Arial" w:cs="Arial"/>
          <w:color w:val="4A4A4A"/>
          <w:sz w:val="21"/>
          <w:szCs w:val="21"/>
        </w:rPr>
        <w:t xml:space="preserve"> un nombre que ahora podemos usar para describir el requisito en el ejemplo anterior. Todavía representa tener una sola propiedad llamada </w:t>
      </w:r>
      <w:proofErr w:type="spellStart"/>
      <w:r w:rsidRPr="00EC55B8">
        <w:rPr>
          <w:rStyle w:val="CdigoHTML"/>
          <w:color w:val="4A4A4A"/>
          <w:sz w:val="21"/>
          <w:szCs w:val="21"/>
        </w:rPr>
        <w:t>label</w:t>
      </w:r>
      <w:r w:rsidRPr="00EC55B8">
        <w:rPr>
          <w:rFonts w:ascii="Arial" w:hAnsi="Arial" w:cs="Arial"/>
          <w:color w:val="4A4A4A"/>
          <w:sz w:val="21"/>
          <w:szCs w:val="21"/>
        </w:rPr>
        <w:t>que</w:t>
      </w:r>
      <w:proofErr w:type="spellEnd"/>
      <w:r w:rsidRPr="00EC55B8">
        <w:rPr>
          <w:rFonts w:ascii="Arial" w:hAnsi="Arial" w:cs="Arial"/>
          <w:color w:val="4A4A4A"/>
          <w:sz w:val="21"/>
          <w:szCs w:val="21"/>
        </w:rPr>
        <w:t xml:space="preserve"> es de tipo </w:t>
      </w:r>
      <w:proofErr w:type="spellStart"/>
      <w:r w:rsidRPr="00EC55B8">
        <w:rPr>
          <w:rStyle w:val="CdigoHTML"/>
          <w:color w:val="4A4A4A"/>
          <w:sz w:val="21"/>
          <w:szCs w:val="21"/>
        </w:rPr>
        <w:t>string</w:t>
      </w:r>
      <w:proofErr w:type="spellEnd"/>
      <w:r w:rsidRPr="00EC55B8">
        <w:rPr>
          <w:rFonts w:ascii="Arial" w:hAnsi="Arial" w:cs="Arial"/>
          <w:color w:val="4A4A4A"/>
          <w:sz w:val="21"/>
          <w:szCs w:val="21"/>
        </w:rPr>
        <w:t>. Tenga en cuenta que no tuvimos que decir explícitamente que el objeto que pasamos </w:t>
      </w:r>
      <w:proofErr w:type="spellStart"/>
      <w:r w:rsidRPr="00EC55B8">
        <w:rPr>
          <w:rStyle w:val="CdigoHTML"/>
          <w:color w:val="4A4A4A"/>
          <w:sz w:val="21"/>
          <w:szCs w:val="21"/>
        </w:rPr>
        <w:t>printLabel</w:t>
      </w:r>
      <w:r w:rsidRPr="00EC55B8">
        <w:rPr>
          <w:rFonts w:ascii="Arial" w:hAnsi="Arial" w:cs="Arial"/>
          <w:color w:val="4A4A4A"/>
          <w:sz w:val="21"/>
          <w:szCs w:val="21"/>
        </w:rPr>
        <w:t>implementa</w:t>
      </w:r>
      <w:proofErr w:type="spellEnd"/>
      <w:r w:rsidRPr="00EC55B8">
        <w:rPr>
          <w:rFonts w:ascii="Arial" w:hAnsi="Arial" w:cs="Arial"/>
          <w:color w:val="4A4A4A"/>
          <w:sz w:val="21"/>
          <w:szCs w:val="21"/>
        </w:rPr>
        <w:t xml:space="preserve">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09"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config.color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 xml:space="preserve">Las interfaces con propiedades opcionales se escriben de manera similar a otras interfaces, con cada propiedad opcional indicada por </w:t>
      </w:r>
      <w:proofErr w:type="gramStart"/>
      <w:r w:rsidRPr="00EC55B8">
        <w:rPr>
          <w:rFonts w:ascii="Arial" w:hAnsi="Arial" w:cs="Arial"/>
          <w:color w:val="4A4A4A"/>
          <w:sz w:val="21"/>
          <w:szCs w:val="21"/>
        </w:rPr>
        <w:t>un </w:t>
      </w:r>
      <w:r w:rsidRPr="00EC55B8">
        <w:rPr>
          <w:rStyle w:val="CdigoHTML"/>
          <w:color w:val="4A4A4A"/>
          <w:sz w:val="21"/>
          <w:szCs w:val="21"/>
        </w:rPr>
        <w:t>?</w:t>
      </w:r>
      <w:r w:rsidRPr="00EC55B8">
        <w:rPr>
          <w:rFonts w:ascii="Arial" w:hAnsi="Arial" w:cs="Arial"/>
          <w:color w:val="4A4A4A"/>
          <w:sz w:val="21"/>
          <w:szCs w:val="21"/>
        </w:rPr>
        <w:t>al</w:t>
      </w:r>
      <w:proofErr w:type="gramEnd"/>
      <w:r w:rsidRPr="00EC55B8">
        <w:rPr>
          <w:rFonts w:ascii="Arial" w:hAnsi="Arial" w:cs="Arial"/>
          <w:color w:val="4A4A4A"/>
          <w:sz w:val="21"/>
          <w:szCs w:val="21"/>
        </w:rPr>
        <w:t xml:space="preserve">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proofErr w:type="spellStart"/>
      <w:r w:rsidRPr="00EC55B8">
        <w:rPr>
          <w:rStyle w:val="CdigoHTML"/>
          <w:color w:val="4A4A4A"/>
          <w:sz w:val="21"/>
          <w:szCs w:val="21"/>
        </w:rPr>
        <w:t>color</w:t>
      </w:r>
      <w:r w:rsidRPr="00EC55B8">
        <w:rPr>
          <w:rFonts w:ascii="Arial" w:hAnsi="Arial" w:cs="Arial"/>
          <w:color w:val="4A4A4A"/>
          <w:sz w:val="21"/>
          <w:szCs w:val="21"/>
        </w:rPr>
        <w:t>propiedad</w:t>
      </w:r>
      <w:proofErr w:type="spellEnd"/>
      <w:r w:rsidRPr="00EC55B8">
        <w:rPr>
          <w:rFonts w:ascii="Arial" w:hAnsi="Arial" w:cs="Arial"/>
          <w:color w:val="4A4A4A"/>
          <w:sz w:val="21"/>
          <w:szCs w:val="21"/>
        </w:rPr>
        <w:t> </w:t>
      </w:r>
      <w:proofErr w:type="spellStart"/>
      <w:r w:rsidRPr="00EC55B8">
        <w:rPr>
          <w:rStyle w:val="CdigoHTML"/>
          <w:color w:val="4A4A4A"/>
          <w:sz w:val="21"/>
          <w:szCs w:val="21"/>
        </w:rPr>
        <w:t>createSquare</w:t>
      </w:r>
      <w:proofErr w:type="spellEnd"/>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w:t>
      </w:r>
      <w:proofErr w:type="spellStart"/>
      <w:r w:rsidRPr="00EC55B8">
        <w:rPr>
          <w:rStyle w:val="CdigoHTML"/>
          <w:color w:val="FFFFFF"/>
          <w:sz w:val="21"/>
          <w:szCs w:val="21"/>
          <w:lang w:val="en-US"/>
        </w:rPr>
        <w:t>SquareConfig</w:t>
      </w:r>
      <w:proofErr w:type="spellEnd"/>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color?:</w:t>
      </w:r>
      <w:proofErr w:type="gramEnd"/>
      <w:r w:rsidRPr="00EC55B8">
        <w:rPr>
          <w:rStyle w:val="CdigoHTML"/>
          <w:color w:val="FFFFFF"/>
          <w:sz w:val="21"/>
          <w:szCs w:val="21"/>
          <w:lang w:val="en-US"/>
        </w:rPr>
        <w:t xml:space="preserve">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gramStart"/>
      <w:r w:rsidRPr="00EC55B8">
        <w:rPr>
          <w:rStyle w:val="CdigoHTML"/>
          <w:color w:val="FFFFFF"/>
          <w:sz w:val="21"/>
          <w:szCs w:val="21"/>
          <w:lang w:val="en-US"/>
        </w:rPr>
        <w:t>width?:</w:t>
      </w:r>
      <w:proofErr w:type="gramEnd"/>
      <w:r w:rsidRPr="00EC55B8">
        <w:rPr>
          <w:rStyle w:val="CdigoHTML"/>
          <w:color w:val="FFFFFF"/>
          <w:sz w:val="21"/>
          <w:szCs w:val="21"/>
          <w:lang w:val="en-US"/>
        </w:rPr>
        <w:t xml:space="preserve">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proofErr w:type="spellStart"/>
      <w:proofErr w:type="gramStart"/>
      <w:r w:rsidRPr="00EC55B8">
        <w:rPr>
          <w:rStyle w:val="hljs-title"/>
          <w:b/>
          <w:bCs/>
          <w:color w:val="A6E22E"/>
          <w:sz w:val="21"/>
          <w:szCs w:val="21"/>
          <w:lang w:val="en-US"/>
        </w:rPr>
        <w:t>createSquare</w:t>
      </w:r>
      <w:proofErr w:type="spellEnd"/>
      <w:r w:rsidRPr="00EC55B8">
        <w:rPr>
          <w:rStyle w:val="hljs-function"/>
          <w:color w:val="FFFFFF"/>
          <w:sz w:val="21"/>
          <w:szCs w:val="21"/>
          <w:lang w:val="en-US"/>
        </w:rPr>
        <w:t>(</w:t>
      </w:r>
      <w:proofErr w:type="gramEnd"/>
      <w:r w:rsidRPr="00EC55B8">
        <w:rPr>
          <w:rStyle w:val="hljs-params"/>
          <w:color w:val="FFFFFF"/>
          <w:sz w:val="21"/>
          <w:szCs w:val="21"/>
          <w:lang w:val="en-US"/>
        </w:rPr>
        <w:t xml:space="preserve">config: </w:t>
      </w:r>
      <w:proofErr w:type="spellStart"/>
      <w:r w:rsidRPr="00EC55B8">
        <w:rPr>
          <w:rStyle w:val="hljs-params"/>
          <w:color w:val="FFFFFF"/>
          <w:sz w:val="21"/>
          <w:szCs w:val="21"/>
          <w:lang w:val="en-US"/>
        </w:rPr>
        <w:t>SquareConfig</w:t>
      </w:r>
      <w:proofErr w:type="spellEnd"/>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 xml:space="preserv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w:t>
      </w:r>
      <w:proofErr w:type="spellStart"/>
      <w:r w:rsidRPr="00EC55B8">
        <w:rPr>
          <w:rStyle w:val="hljs-comment"/>
          <w:color w:val="75715E"/>
          <w:sz w:val="21"/>
          <w:szCs w:val="21"/>
          <w:lang w:val="en-US"/>
        </w:rPr>
        <w:t>clor</w:t>
      </w:r>
      <w:proofErr w:type="spellEnd"/>
      <w:r w:rsidRPr="00EC55B8">
        <w:rPr>
          <w:rStyle w:val="hljs-comment"/>
          <w:color w:val="75715E"/>
          <w:sz w:val="21"/>
          <w:szCs w:val="21"/>
          <w:lang w:val="en-US"/>
        </w:rPr>
        <w:t>' does not exist on type '</w:t>
      </w:r>
      <w:proofErr w:type="spellStart"/>
      <w:r w:rsidRPr="00EC55B8">
        <w:rPr>
          <w:rStyle w:val="hljs-comment"/>
          <w:color w:val="75715E"/>
          <w:sz w:val="21"/>
          <w:szCs w:val="21"/>
          <w:lang w:val="en-US"/>
        </w:rPr>
        <w:t>SquareConfig</w:t>
      </w:r>
      <w:proofErr w:type="spellEnd"/>
      <w:r w:rsidRPr="00EC55B8">
        <w:rPr>
          <w:rStyle w:val="hljs-comment"/>
          <w:color w:val="75715E"/>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newSquare.color</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config.clor</w:t>
      </w:r>
      <w:proofErr w:type="spellEnd"/>
      <w:proofErr w:type="gram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newSquare.area</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config.width</w:t>
      </w:r>
      <w:proofErr w:type="spellEnd"/>
      <w:proofErr w:type="gramEnd"/>
      <w:r w:rsidRPr="00EC55B8">
        <w:rPr>
          <w:rStyle w:val="CdigoHTML"/>
          <w:color w:val="FFFFFF"/>
          <w:sz w:val="21"/>
          <w:szCs w:val="21"/>
          <w:lang w:val="en-US"/>
        </w:rPr>
        <w:t xml:space="preserve"> * </w:t>
      </w:r>
      <w:proofErr w:type="spellStart"/>
      <w:r w:rsidRPr="00EC55B8">
        <w:rPr>
          <w:rStyle w:val="CdigoHTML"/>
          <w:color w:val="FFFFFF"/>
          <w:sz w:val="21"/>
          <w:szCs w:val="21"/>
          <w:lang w:val="en-US"/>
        </w:rPr>
        <w:t>config.width</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w:t>
      </w:r>
      <w:proofErr w:type="spellStart"/>
      <w:r w:rsidRPr="00EC55B8">
        <w:rPr>
          <w:rStyle w:val="CdigoHTML"/>
          <w:color w:val="FFFFFF"/>
          <w:sz w:val="21"/>
          <w:szCs w:val="21"/>
          <w:lang w:val="en-US"/>
        </w:rPr>
        <w:t>newSquare</w:t>
      </w:r>
      <w:proofErr w:type="spellEnd"/>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w:t>
      </w:r>
      <w:proofErr w:type="spellStart"/>
      <w:r w:rsidRPr="00EC55B8">
        <w:rPr>
          <w:rStyle w:val="CdigoHTML"/>
          <w:color w:val="FFFFFF"/>
          <w:sz w:val="21"/>
          <w:szCs w:val="21"/>
          <w:lang w:val="en-US"/>
        </w:rPr>
        <w:t>mySquare</w:t>
      </w:r>
      <w:proofErr w:type="spellEnd"/>
      <w:r w:rsidRPr="00EC55B8">
        <w:rPr>
          <w:rStyle w:val="CdigoHTML"/>
          <w:color w:val="FFFFFF"/>
          <w:sz w:val="21"/>
          <w:szCs w:val="21"/>
          <w:lang w:val="en-US"/>
        </w:rPr>
        <w:t xml:space="preserve"> = </w:t>
      </w:r>
      <w:proofErr w:type="spellStart"/>
      <w:proofErr w:type="gramStart"/>
      <w:r w:rsidRPr="00EC55B8">
        <w:rPr>
          <w:rStyle w:val="CdigoHTML"/>
          <w:color w:val="FFFFFF"/>
          <w:sz w:val="21"/>
          <w:szCs w:val="21"/>
          <w:lang w:val="en-US"/>
        </w:rPr>
        <w:t>createSquare</w:t>
      </w:r>
      <w:proofErr w:type="spellEnd"/>
      <w:r w:rsidRPr="00EC55B8">
        <w:rPr>
          <w:rStyle w:val="CdigoHTML"/>
          <w:color w:val="FFFFFF"/>
          <w:sz w:val="21"/>
          <w:szCs w:val="21"/>
          <w:lang w:val="en-US"/>
        </w:rPr>
        <w:t>(</w:t>
      </w:r>
      <w:proofErr w:type="gramEnd"/>
      <w:r w:rsidRPr="00EC55B8">
        <w:rPr>
          <w:rStyle w:val="CdigoHTML"/>
          <w:color w:val="FFFFFF"/>
          <w:sz w:val="21"/>
          <w:szCs w:val="21"/>
          <w:lang w:val="en-US"/>
        </w:rPr>
        <w:t xml:space="preserv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 xml:space="preserve">En las clases en </w:t>
      </w:r>
      <w:proofErr w:type="spellStart"/>
      <w:r>
        <w:rPr>
          <w:rFonts w:ascii="Arial" w:hAnsi="Arial" w:cs="Arial"/>
          <w:color w:val="273B47"/>
          <w:shd w:val="clear" w:color="auto" w:fill="FFFFFF"/>
        </w:rPr>
        <w:t>TypeScript</w:t>
      </w:r>
      <w:proofErr w:type="spellEnd"/>
      <w:r>
        <w:rPr>
          <w:rFonts w:ascii="Arial" w:hAnsi="Arial" w:cs="Arial"/>
          <w:color w:val="273B47"/>
          <w:shd w:val="clear" w:color="auto" w:fill="FFFFFF"/>
        </w:rPr>
        <w:t xml:space="preserve">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0"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1"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greeting:</w:t>
      </w:r>
      <w:proofErr w:type="gramEnd"/>
      <w:r w:rsidRPr="009C6E64">
        <w:rPr>
          <w:rStyle w:val="CdigoHTML"/>
          <w:color w:val="FFFFFF"/>
          <w:sz w:val="21"/>
          <w:szCs w:val="21"/>
          <w:lang w:val="en-US"/>
        </w:rPr>
        <w:t xml:space="preserv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 xml:space="preserve">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greet(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.greeting</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proofErr w:type="spellStart"/>
      <w:r w:rsidRPr="009C6E64">
        <w:rPr>
          <w:rStyle w:val="CdigoHTML"/>
          <w:color w:val="4A4A4A"/>
          <w:sz w:val="21"/>
          <w:szCs w:val="21"/>
        </w:rPr>
        <w:t>Greeter</w:t>
      </w:r>
      <w:proofErr w:type="spellEnd"/>
      <w:r w:rsidRPr="009C6E64">
        <w:rPr>
          <w:rFonts w:ascii="Arial" w:hAnsi="Arial" w:cs="Arial"/>
          <w:color w:val="4A4A4A"/>
          <w:sz w:val="21"/>
          <w:szCs w:val="21"/>
        </w:rPr>
        <w:t>. Esta clase tiene tres miembros: una propiedad llamada </w:t>
      </w:r>
      <w:proofErr w:type="spellStart"/>
      <w:r w:rsidRPr="009C6E64">
        <w:rPr>
          <w:rStyle w:val="CdigoHTML"/>
          <w:color w:val="4A4A4A"/>
          <w:sz w:val="21"/>
          <w:szCs w:val="21"/>
        </w:rPr>
        <w:t>greeting</w:t>
      </w:r>
      <w:proofErr w:type="spellEnd"/>
      <w:r w:rsidRPr="009C6E64">
        <w:rPr>
          <w:rFonts w:ascii="Arial" w:hAnsi="Arial" w:cs="Arial"/>
          <w:color w:val="4A4A4A"/>
          <w:sz w:val="21"/>
          <w:szCs w:val="21"/>
        </w:rPr>
        <w:t>, un constructor y un método </w:t>
      </w:r>
      <w:proofErr w:type="spellStart"/>
      <w:r w:rsidRPr="009C6E64">
        <w:rPr>
          <w:rStyle w:val="CdigoHTML"/>
          <w:color w:val="4A4A4A"/>
          <w:sz w:val="21"/>
          <w:szCs w:val="21"/>
        </w:rPr>
        <w:t>greet</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proofErr w:type="spellStart"/>
      <w:proofErr w:type="gramStart"/>
      <w:r w:rsidRPr="009C6E64">
        <w:rPr>
          <w:rStyle w:val="CdigoHTML"/>
          <w:color w:val="4A4A4A"/>
          <w:sz w:val="21"/>
          <w:szCs w:val="21"/>
        </w:rPr>
        <w:t>this</w:t>
      </w:r>
      <w:proofErr w:type="spellEnd"/>
      <w:r w:rsidRPr="009C6E64">
        <w:rPr>
          <w:rStyle w:val="CdigoHTML"/>
          <w:color w:val="4A4A4A"/>
          <w:sz w:val="21"/>
          <w:szCs w:val="21"/>
        </w:rPr>
        <w:t>.</w:t>
      </w:r>
      <w:r w:rsidRPr="009C6E64">
        <w:rPr>
          <w:rFonts w:ascii="Arial" w:hAnsi="Arial" w:cs="Arial"/>
          <w:color w:val="4A4A4A"/>
          <w:sz w:val="21"/>
          <w:szCs w:val="21"/>
        </w:rPr>
        <w:t>.</w:t>
      </w:r>
      <w:proofErr w:type="gramEnd"/>
      <w:r w:rsidRPr="009C6E64">
        <w:rPr>
          <w:rFonts w:ascii="Arial" w:hAnsi="Arial" w:cs="Arial"/>
          <w:color w:val="4A4A4A"/>
          <w:sz w:val="21"/>
          <w:szCs w:val="21"/>
        </w:rPr>
        <w:t xml:space="preserve">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proofErr w:type="spellStart"/>
      <w:r w:rsidRPr="009C6E64">
        <w:rPr>
          <w:rStyle w:val="CdigoHTML"/>
          <w:color w:val="4A4A4A"/>
          <w:sz w:val="21"/>
          <w:szCs w:val="21"/>
        </w:rPr>
        <w:t>Greeter</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proofErr w:type="spellStart"/>
      <w:r w:rsidRPr="009C6E64">
        <w:rPr>
          <w:rStyle w:val="CdigoHTML"/>
          <w:color w:val="4A4A4A"/>
          <w:sz w:val="21"/>
          <w:szCs w:val="21"/>
        </w:rPr>
        <w:t>Greeter</w:t>
      </w:r>
      <w:r w:rsidRPr="009C6E64">
        <w:rPr>
          <w:rFonts w:ascii="Arial" w:hAnsi="Arial" w:cs="Arial"/>
          <w:color w:val="4A4A4A"/>
          <w:sz w:val="21"/>
          <w:szCs w:val="21"/>
        </w:rPr>
        <w:t>forma</w:t>
      </w:r>
      <w:proofErr w:type="spellEnd"/>
      <w:r w:rsidRPr="009C6E64">
        <w:rPr>
          <w:rFonts w:ascii="Arial" w:hAnsi="Arial" w:cs="Arial"/>
          <w:color w:val="4A4A4A"/>
          <w:sz w:val="21"/>
          <w:szCs w:val="21"/>
        </w:rPr>
        <w:t xml:space="preserve">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2"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 xml:space="preserve">`Animal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CdigoHTML"/>
          <w:color w:val="FFFFFF"/>
          <w:sz w:val="21"/>
          <w:szCs w:val="21"/>
          <w:lang w:val="en-US"/>
        </w:rPr>
        <w:t>bark(</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builtin"/>
          <w:color w:val="A6E22E"/>
          <w:sz w:val="21"/>
          <w:szCs w:val="21"/>
          <w:lang w:val="en-US"/>
        </w:rPr>
        <w:t>console</w:t>
      </w:r>
      <w:r w:rsidRPr="009C6E64">
        <w:rPr>
          <w:rStyle w:val="CdigoHTML"/>
          <w:color w:val="FFFFFF"/>
          <w:sz w:val="21"/>
          <w:szCs w:val="21"/>
          <w:lang w:val="en-US"/>
        </w:rPr>
        <w:t>.log(</w:t>
      </w:r>
      <w:proofErr w:type="gramEnd"/>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Dog(</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roofErr w:type="spellStart"/>
      <w:proofErr w:type="gramStart"/>
      <w:r w:rsidRPr="009C6E64">
        <w:rPr>
          <w:rStyle w:val="CdigoHTML"/>
          <w:color w:val="FFFFFF"/>
          <w:sz w:val="21"/>
          <w:szCs w:val="21"/>
          <w:lang w:val="en-US"/>
        </w:rPr>
        <w:t>dog.bark</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dog.move</w:t>
      </w:r>
      <w:proofErr w:type="spellEnd"/>
      <w:proofErr w:type="gramEnd"/>
      <w:r w:rsidRPr="009C6E64">
        <w:rPr>
          <w:rStyle w:val="CdigoHTML"/>
          <w:color w:val="FFFFFF"/>
          <w:sz w:val="21"/>
          <w:szCs w:val="21"/>
        </w:rPr>
        <w:t>(</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roofErr w:type="spellStart"/>
      <w:proofErr w:type="gramStart"/>
      <w:r w:rsidRPr="009C6E64">
        <w:rPr>
          <w:rStyle w:val="CdigoHTML"/>
          <w:color w:val="FFFFFF"/>
          <w:sz w:val="21"/>
          <w:szCs w:val="21"/>
        </w:rPr>
        <w:t>dog.bark</w:t>
      </w:r>
      <w:proofErr w:type="spellEnd"/>
      <w:proofErr w:type="gramEnd"/>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proofErr w:type="spellStart"/>
      <w:r w:rsidRPr="009C6E64">
        <w:rPr>
          <w:rStyle w:val="CdigoHTML"/>
          <w:color w:val="4A4A4A"/>
          <w:sz w:val="21"/>
          <w:szCs w:val="21"/>
        </w:rPr>
        <w:t>Dog</w:t>
      </w:r>
      <w:r w:rsidRPr="009C6E64">
        <w:rPr>
          <w:rFonts w:ascii="Arial" w:hAnsi="Arial" w:cs="Arial"/>
          <w:color w:val="4A4A4A"/>
          <w:sz w:val="21"/>
          <w:szCs w:val="21"/>
        </w:rPr>
        <w:t>hay</w:t>
      </w:r>
      <w:proofErr w:type="spellEnd"/>
      <w:r w:rsidRPr="009C6E64">
        <w:rPr>
          <w:rFonts w:ascii="Arial" w:hAnsi="Arial" w:cs="Arial"/>
          <w:color w:val="4A4A4A"/>
          <w:sz w:val="21"/>
          <w:szCs w:val="21"/>
        </w:rPr>
        <w:t xml:space="preserve">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proofErr w:type="spellStart"/>
      <w:r w:rsidRPr="009C6E64">
        <w:rPr>
          <w:rStyle w:val="CdigoHTML"/>
          <w:color w:val="4A4A4A"/>
          <w:sz w:val="21"/>
          <w:szCs w:val="21"/>
        </w:rPr>
        <w:t>extends</w:t>
      </w:r>
      <w:r w:rsidRPr="009C6E64">
        <w:rPr>
          <w:rFonts w:ascii="Arial" w:hAnsi="Arial" w:cs="Arial"/>
          <w:color w:val="4A4A4A"/>
          <w:sz w:val="21"/>
          <w:szCs w:val="21"/>
        </w:rPr>
        <w:t>palabra</w:t>
      </w:r>
      <w:proofErr w:type="spellEnd"/>
      <w:r w:rsidRPr="009C6E64">
        <w:rPr>
          <w:rFonts w:ascii="Arial" w:hAnsi="Arial" w:cs="Arial"/>
          <w:color w:val="4A4A4A"/>
          <w:sz w:val="21"/>
          <w:szCs w:val="21"/>
        </w:rPr>
        <w:t xml:space="preserve"> clave. Las clases derivadas a menudo se denominan </w:t>
      </w:r>
      <w:proofErr w:type="gramStart"/>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w:t>
      </w:r>
      <w:proofErr w:type="gramEnd"/>
      <w:r w:rsidRPr="009C6E64">
        <w:rPr>
          <w:rFonts w:ascii="Arial" w:hAnsi="Arial" w:cs="Arial"/>
          <w:color w:val="4A4A4A"/>
          <w:sz w:val="21"/>
          <w:szCs w:val="21"/>
        </w:rPr>
        <w:t xml:space="preserve">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proofErr w:type="spellStart"/>
      <w:r w:rsidRPr="009C6E64">
        <w:rPr>
          <w:rStyle w:val="CdigoHTML"/>
          <w:color w:val="4A4A4A"/>
          <w:sz w:val="21"/>
          <w:szCs w:val="21"/>
        </w:rPr>
        <w:t>Dog</w:t>
      </w:r>
      <w:r w:rsidRPr="009C6E64">
        <w:rPr>
          <w:rFonts w:ascii="Arial" w:hAnsi="Arial" w:cs="Arial"/>
          <w:color w:val="4A4A4A"/>
          <w:sz w:val="21"/>
          <w:szCs w:val="21"/>
        </w:rPr>
        <w:t>extiende</w:t>
      </w:r>
      <w:proofErr w:type="spellEnd"/>
      <w:r w:rsidRPr="009C6E64">
        <w:rPr>
          <w:rFonts w:ascii="Arial" w:hAnsi="Arial" w:cs="Arial"/>
          <w:color w:val="4A4A4A"/>
          <w:sz w:val="21"/>
          <w:szCs w:val="21"/>
        </w:rPr>
        <w:t xml:space="preserv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proofErr w:type="spellStart"/>
      <w:r w:rsidRPr="009C6E64">
        <w:rPr>
          <w:rStyle w:val="CdigoHTML"/>
          <w:color w:val="4A4A4A"/>
          <w:sz w:val="21"/>
          <w:szCs w:val="21"/>
        </w:rPr>
        <w:t>Dog</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podría ambos </w:t>
      </w:r>
      <w:proofErr w:type="spellStart"/>
      <w:proofErr w:type="gramStart"/>
      <w:r w:rsidRPr="009C6E64">
        <w:rPr>
          <w:rStyle w:val="CdigoHTML"/>
          <w:color w:val="4A4A4A"/>
          <w:sz w:val="21"/>
          <w:szCs w:val="21"/>
        </w:rPr>
        <w:t>bark</w:t>
      </w:r>
      <w:proofErr w:type="spellEnd"/>
      <w:r w:rsidRPr="009C6E64">
        <w:rPr>
          <w:rStyle w:val="CdigoHTML"/>
          <w:color w:val="4A4A4A"/>
          <w:sz w:val="21"/>
          <w:szCs w:val="21"/>
        </w:rPr>
        <w:t>(</w:t>
      </w:r>
      <w:proofErr w:type="gramEnd"/>
      <w:r w:rsidRPr="009C6E64">
        <w:rPr>
          <w:rStyle w:val="CdigoHTML"/>
          <w:color w:val="4A4A4A"/>
          <w:sz w:val="21"/>
          <w:szCs w:val="21"/>
        </w:rPr>
        <w:t>)</w:t>
      </w:r>
      <w:r w:rsidRPr="009C6E64">
        <w:rPr>
          <w:rFonts w:ascii="Arial" w:hAnsi="Arial" w:cs="Arial"/>
          <w:color w:val="4A4A4A"/>
          <w:sz w:val="21"/>
          <w:szCs w:val="21"/>
        </w:rPr>
        <w:t>y </w:t>
      </w:r>
      <w:proofErr w:type="spellStart"/>
      <w:r w:rsidRPr="009C6E64">
        <w:rPr>
          <w:rStyle w:val="CdigoHTML"/>
          <w:color w:val="4A4A4A"/>
          <w:sz w:val="21"/>
          <w:szCs w:val="21"/>
        </w:rPr>
        <w:t>move</w:t>
      </w:r>
      <w:proofErr w:type="spellEnd"/>
      <w:r w:rsidRPr="009C6E64">
        <w:rPr>
          <w:rStyle w:val="CdigoHTML"/>
          <w:color w:val="4A4A4A"/>
          <w:sz w:val="21"/>
          <w:szCs w:val="21"/>
        </w:rPr>
        <w:t>()</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3"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4"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 xml:space="preserve">En nuestros ejemplos, hemos podido acceder libremente a los miembros que declaramos en todos nuestros programas. Si está familiarizado con las clases en otros idiomas, puede haber notado en los ejemplos anteriores que no hemos tenido que usar la </w:t>
      </w:r>
      <w:proofErr w:type="spellStart"/>
      <w:r w:rsidRPr="009C6E64">
        <w:rPr>
          <w:rFonts w:ascii="Arial" w:hAnsi="Arial" w:cs="Arial"/>
          <w:color w:val="4A4A4A"/>
          <w:sz w:val="21"/>
          <w:szCs w:val="21"/>
        </w:rPr>
        <w:t>palabra</w:t>
      </w:r>
      <w:r w:rsidRPr="009C6E64">
        <w:rPr>
          <w:rStyle w:val="CdigoHTML"/>
          <w:color w:val="4A4A4A"/>
          <w:sz w:val="21"/>
          <w:szCs w:val="21"/>
        </w:rPr>
        <w:t>public</w:t>
      </w:r>
      <w:proofErr w:type="spellEnd"/>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proofErr w:type="spellStart"/>
      <w:r w:rsidRPr="009C6E64">
        <w:rPr>
          <w:rStyle w:val="CdigoHTML"/>
          <w:color w:val="4A4A4A"/>
          <w:sz w:val="21"/>
          <w:szCs w:val="21"/>
        </w:rPr>
        <w:t>public</w:t>
      </w:r>
      <w:r w:rsidRPr="009C6E64">
        <w:rPr>
          <w:rFonts w:ascii="Arial" w:hAnsi="Arial" w:cs="Arial"/>
          <w:color w:val="4A4A4A"/>
          <w:sz w:val="21"/>
          <w:szCs w:val="21"/>
        </w:rPr>
        <w:t>como</w:t>
      </w:r>
      <w:proofErr w:type="spellEnd"/>
      <w:r w:rsidRPr="009C6E64">
        <w:rPr>
          <w:rFonts w:ascii="Arial" w:hAnsi="Arial" w:cs="Arial"/>
          <w:color w:val="4A4A4A"/>
          <w:sz w:val="21"/>
          <w:szCs w:val="21"/>
        </w:rPr>
        <w:t xml:space="preserve"> visible. En </w:t>
      </w: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cada miembro es </w:t>
      </w:r>
      <w:proofErr w:type="spellStart"/>
      <w:r w:rsidRPr="009C6E64">
        <w:rPr>
          <w:rStyle w:val="CdigoHTML"/>
          <w:color w:val="4A4A4A"/>
          <w:sz w:val="21"/>
          <w:szCs w:val="21"/>
        </w:rPr>
        <w:t>public</w:t>
      </w:r>
      <w:r w:rsidRPr="009C6E64">
        <w:rPr>
          <w:rFonts w:ascii="Arial" w:hAnsi="Arial" w:cs="Arial"/>
          <w:color w:val="4A4A4A"/>
          <w:sz w:val="21"/>
          <w:szCs w:val="21"/>
        </w:rPr>
        <w:t>por</w:t>
      </w:r>
      <w:proofErr w:type="spellEnd"/>
      <w:r w:rsidRPr="009C6E64">
        <w:rPr>
          <w:rFonts w:ascii="Arial" w:hAnsi="Arial" w:cs="Arial"/>
          <w:color w:val="4A4A4A"/>
          <w:sz w:val="21"/>
          <w:szCs w:val="21"/>
        </w:rPr>
        <w:t xml:space="preserve">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proofErr w:type="spellStart"/>
      <w:r w:rsidRPr="009C6E64">
        <w:rPr>
          <w:rStyle w:val="CdigoHTML"/>
          <w:color w:val="4A4A4A"/>
          <w:sz w:val="21"/>
          <w:szCs w:val="21"/>
        </w:rPr>
        <w:t>public</w:t>
      </w:r>
      <w:r w:rsidRPr="009C6E64">
        <w:rPr>
          <w:rFonts w:ascii="Arial" w:hAnsi="Arial" w:cs="Arial"/>
          <w:color w:val="4A4A4A"/>
          <w:sz w:val="21"/>
          <w:szCs w:val="21"/>
        </w:rPr>
        <w:t>explícitamente</w:t>
      </w:r>
      <w:proofErr w:type="spellEnd"/>
      <w:r w:rsidRPr="009C6E64">
        <w:rPr>
          <w:rFonts w:ascii="Arial" w:hAnsi="Arial" w:cs="Arial"/>
          <w:color w:val="4A4A4A"/>
          <w:sz w:val="21"/>
          <w:szCs w:val="21"/>
        </w:rPr>
        <w:t>. Podríamos haber escrito la </w:t>
      </w:r>
      <w:proofErr w:type="spellStart"/>
      <w:r w:rsidRPr="009C6E64">
        <w:rPr>
          <w:rStyle w:val="CdigoHTML"/>
          <w:color w:val="4A4A4A"/>
          <w:sz w:val="21"/>
          <w:szCs w:val="21"/>
        </w:rPr>
        <w:t>Animal</w:t>
      </w:r>
      <w:r w:rsidRPr="009C6E64">
        <w:rPr>
          <w:rFonts w:ascii="Arial" w:hAnsi="Arial" w:cs="Arial"/>
          <w:color w:val="4A4A4A"/>
          <w:sz w:val="21"/>
          <w:szCs w:val="21"/>
        </w:rPr>
        <w:t>clase</w:t>
      </w:r>
      <w:proofErr w:type="spellEnd"/>
      <w:r w:rsidRPr="009C6E64">
        <w:rPr>
          <w:rFonts w:ascii="Arial" w:hAnsi="Arial" w:cs="Arial"/>
          <w:color w:val="4A4A4A"/>
          <w:sz w:val="21"/>
          <w:szCs w:val="21"/>
        </w:rPr>
        <w:t xml:space="preserv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gramStart"/>
      <w:r w:rsidRPr="009C6E64">
        <w:rPr>
          <w:rStyle w:val="CdigoHTML"/>
          <w:color w:val="FFFFFF"/>
          <w:sz w:val="21"/>
          <w:szCs w:val="21"/>
          <w:lang w:val="en-US"/>
        </w:rPr>
        <w:t>move(</w:t>
      </w:r>
      <w:proofErr w:type="spellStart"/>
      <w:proofErr w:type="gramEnd"/>
      <w:r w:rsidRPr="009C6E64">
        <w:rPr>
          <w:rStyle w:val="CdigoHTML"/>
          <w:color w:val="FFFFFF"/>
          <w:sz w:val="21"/>
          <w:szCs w:val="21"/>
          <w:lang w:val="en-US"/>
        </w:rPr>
        <w:t>distanceInMeters</w:t>
      </w:r>
      <w:proofErr w:type="spellEnd"/>
      <w:r w:rsidRPr="009C6E64">
        <w:rPr>
          <w:rStyle w:val="CdigoHTML"/>
          <w:color w:val="FFFFFF"/>
          <w:sz w:val="21"/>
          <w:szCs w:val="21"/>
          <w:lang w:val="en-US"/>
        </w:rPr>
        <w:t xml:space="preserve">: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w:t>
      </w:r>
      <w:proofErr w:type="spellStart"/>
      <w:r w:rsidRPr="009C6E64">
        <w:rPr>
          <w:rStyle w:val="hljs-subst"/>
          <w:color w:val="A6E22E"/>
          <w:sz w:val="21"/>
          <w:szCs w:val="21"/>
          <w:lang w:val="en-US"/>
        </w:rPr>
        <w:t>distanceInMeters</w:t>
      </w:r>
      <w:proofErr w:type="spellEnd"/>
      <w:r w:rsidRPr="009C6E64">
        <w:rPr>
          <w:rStyle w:val="hljs-subst"/>
          <w:color w:val="A6E22E"/>
          <w:sz w:val="21"/>
          <w:szCs w:val="21"/>
          <w:lang w:val="en-US"/>
        </w:rPr>
        <w:t>}</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5"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proofErr w:type="spellStart"/>
      <w:r w:rsidRPr="009C6E64">
        <w:rPr>
          <w:rStyle w:val="CdigoHTML"/>
          <w:color w:val="4A4A4A"/>
          <w:sz w:val="21"/>
          <w:szCs w:val="21"/>
        </w:rPr>
        <w:t>private</w:t>
      </w:r>
      <w:proofErr w:type="spellEnd"/>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proofErr w:type="spellStart"/>
      <w:r w:rsidRPr="009C6E64">
        <w:rPr>
          <w:rFonts w:ascii="Arial" w:hAnsi="Arial" w:cs="Arial"/>
          <w:color w:val="4A4A4A"/>
          <w:sz w:val="21"/>
          <w:szCs w:val="21"/>
        </w:rPr>
        <w:t>TypeScript</w:t>
      </w:r>
      <w:proofErr w:type="spellEnd"/>
      <w:r w:rsidRPr="009C6E64">
        <w:rPr>
          <w:rFonts w:ascii="Arial" w:hAnsi="Arial" w:cs="Arial"/>
          <w:color w:val="4A4A4A"/>
          <w:sz w:val="21"/>
          <w:szCs w:val="21"/>
        </w:rPr>
        <w:t xml:space="preserve">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proofErr w:type="spellStart"/>
      <w:r w:rsidRPr="009C6E64">
        <w:rPr>
          <w:rStyle w:val="CdigoHTML"/>
          <w:color w:val="4A4A4A"/>
          <w:sz w:val="21"/>
          <w:szCs w:val="21"/>
        </w:rPr>
        <w:t>private</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 tratamos estos tipos de manera diferente. Para que dos tipos se consideren compatibles, si uno de ellos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el otro debe tener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que se originó en la misma declaración. Lo mismo se aplica a los </w:t>
      </w:r>
      <w:proofErr w:type="spellStart"/>
      <w:r w:rsidRPr="009C6E64">
        <w:rPr>
          <w:rStyle w:val="CdigoHTML"/>
          <w:color w:val="4A4A4A"/>
          <w:sz w:val="21"/>
          <w:szCs w:val="21"/>
        </w:rPr>
        <w:t>protected</w:t>
      </w:r>
      <w:r w:rsidRPr="009C6E64">
        <w:rPr>
          <w:rFonts w:ascii="Arial" w:hAnsi="Arial" w:cs="Arial"/>
          <w:color w:val="4A4A4A"/>
          <w:sz w:val="21"/>
          <w:szCs w:val="21"/>
        </w:rPr>
        <w:t>miembros</w:t>
      </w:r>
      <w:proofErr w:type="spellEnd"/>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Rhino(</w:t>
      </w:r>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xml:space="preserve"> una </w:t>
      </w:r>
      <w:proofErr w:type="spellStart"/>
      <w:r w:rsidRPr="009C6E64">
        <w:rPr>
          <w:rStyle w:val="CdigoHTML"/>
          <w:color w:val="4A4A4A"/>
          <w:sz w:val="21"/>
          <w:szCs w:val="21"/>
        </w:rPr>
        <w:t>Rhino</w:t>
      </w:r>
      <w:proofErr w:type="spellEnd"/>
      <w:r w:rsidRPr="009C6E64">
        <w:rPr>
          <w:rFonts w:ascii="Arial" w:hAnsi="Arial" w:cs="Arial"/>
          <w:color w:val="4A4A4A"/>
          <w:sz w:val="21"/>
          <w:szCs w:val="21"/>
        </w:rPr>
        <w:t>, con </w:t>
      </w:r>
      <w:proofErr w:type="spellStart"/>
      <w:r w:rsidRPr="009C6E64">
        <w:rPr>
          <w:rStyle w:val="CdigoHTML"/>
          <w:color w:val="4A4A4A"/>
          <w:sz w:val="21"/>
          <w:szCs w:val="21"/>
        </w:rPr>
        <w:t>Rhino</w:t>
      </w:r>
      <w:r w:rsidRPr="009C6E64">
        <w:rPr>
          <w:rFonts w:ascii="Arial" w:hAnsi="Arial" w:cs="Arial"/>
          <w:color w:val="4A4A4A"/>
          <w:sz w:val="21"/>
          <w:szCs w:val="21"/>
        </w:rPr>
        <w:t>ser</w:t>
      </w:r>
      <w:proofErr w:type="spellEnd"/>
      <w:r w:rsidRPr="009C6E64">
        <w:rPr>
          <w:rFonts w:ascii="Arial" w:hAnsi="Arial" w:cs="Arial"/>
          <w:color w:val="4A4A4A"/>
          <w:sz w:val="21"/>
          <w:szCs w:val="21"/>
        </w:rPr>
        <w:t xml:space="preserve">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proofErr w:type="spellStart"/>
      <w:r w:rsidRPr="009C6E64">
        <w:rPr>
          <w:rStyle w:val="CdigoHTML"/>
          <w:color w:val="4A4A4A"/>
          <w:sz w:val="21"/>
          <w:szCs w:val="21"/>
        </w:rPr>
        <w:t>Employee</w:t>
      </w:r>
      <w:r w:rsidRPr="009C6E64">
        <w:rPr>
          <w:rFonts w:ascii="Arial" w:hAnsi="Arial" w:cs="Arial"/>
          <w:color w:val="4A4A4A"/>
          <w:sz w:val="21"/>
          <w:szCs w:val="21"/>
        </w:rPr>
        <w:t>que</w:t>
      </w:r>
      <w:proofErr w:type="spellEnd"/>
      <w:r w:rsidRPr="009C6E64">
        <w:rPr>
          <w:rFonts w:ascii="Arial" w:hAnsi="Arial" w:cs="Arial"/>
          <w:color w:val="4A4A4A"/>
          <w:sz w:val="21"/>
          <w:szCs w:val="21"/>
        </w:rPr>
        <w:t xml:space="preserve"> se ve idéntica </w:t>
      </w:r>
      <w:proofErr w:type="spellStart"/>
      <w:r w:rsidRPr="009C6E64">
        <w:rPr>
          <w:rStyle w:val="CdigoHTML"/>
          <w:color w:val="4A4A4A"/>
          <w:sz w:val="21"/>
          <w:szCs w:val="21"/>
        </w:rPr>
        <w:t>Animal</w:t>
      </w:r>
      <w:r w:rsidRPr="009C6E64">
        <w:rPr>
          <w:rFonts w:ascii="Arial" w:hAnsi="Arial" w:cs="Arial"/>
          <w:color w:val="4A4A4A"/>
          <w:sz w:val="21"/>
          <w:szCs w:val="21"/>
        </w:rPr>
        <w:t>en</w:t>
      </w:r>
      <w:proofErr w:type="spellEnd"/>
      <w:r w:rsidRPr="009C6E64">
        <w:rPr>
          <w:rFonts w:ascii="Arial" w:hAnsi="Arial" w:cs="Arial"/>
          <w:color w:val="4A4A4A"/>
          <w:sz w:val="21"/>
          <w:szCs w:val="21"/>
        </w:rPr>
        <w:t xml:space="preserve"> términos de forma. Creamos algunas instancias de estas clases y luego tratamos de asignarlas entre sí para ver qué sucederá. Porque </w:t>
      </w:r>
      <w:proofErr w:type="spellStart"/>
      <w:r w:rsidRPr="009C6E64">
        <w:rPr>
          <w:rStyle w:val="CdigoHTML"/>
          <w:color w:val="4A4A4A"/>
          <w:sz w:val="21"/>
          <w:szCs w:val="21"/>
        </w:rPr>
        <w:t>Animal</w:t>
      </w:r>
      <w:r w:rsidRPr="009C6E64">
        <w:rPr>
          <w:rFonts w:ascii="Arial" w:hAnsi="Arial" w:cs="Arial"/>
          <w:color w:val="4A4A4A"/>
          <w:sz w:val="21"/>
          <w:szCs w:val="21"/>
        </w:rPr>
        <w:t>y</w:t>
      </w:r>
      <w:proofErr w:type="spellEnd"/>
      <w:r w:rsidRPr="009C6E64">
        <w:rPr>
          <w:rFonts w:ascii="Arial" w:hAnsi="Arial" w:cs="Arial"/>
          <w:color w:val="4A4A4A"/>
          <w:sz w:val="21"/>
          <w:szCs w:val="21"/>
        </w:rPr>
        <w:t> </w:t>
      </w:r>
      <w:proofErr w:type="spellStart"/>
      <w:r w:rsidRPr="009C6E64">
        <w:rPr>
          <w:rStyle w:val="CdigoHTML"/>
          <w:color w:val="4A4A4A"/>
          <w:sz w:val="21"/>
          <w:szCs w:val="21"/>
        </w:rPr>
        <w:t>Rhino</w:t>
      </w:r>
      <w:r w:rsidRPr="009C6E64">
        <w:rPr>
          <w:rFonts w:ascii="Arial" w:hAnsi="Arial" w:cs="Arial"/>
          <w:color w:val="4A4A4A"/>
          <w:sz w:val="21"/>
          <w:szCs w:val="21"/>
        </w:rPr>
        <w:t>comparten</w:t>
      </w:r>
      <w:proofErr w:type="spellEnd"/>
      <w:r w:rsidRPr="009C6E64">
        <w:rPr>
          <w:rFonts w:ascii="Arial" w:hAnsi="Arial" w:cs="Arial"/>
          <w:color w:val="4A4A4A"/>
          <w:sz w:val="21"/>
          <w:szCs w:val="21"/>
        </w:rPr>
        <w:t xml:space="preserve"> el </w:t>
      </w:r>
      <w:proofErr w:type="spellStart"/>
      <w:r w:rsidRPr="009C6E64">
        <w:rPr>
          <w:rStyle w:val="CdigoHTML"/>
          <w:color w:val="4A4A4A"/>
          <w:sz w:val="21"/>
          <w:szCs w:val="21"/>
        </w:rPr>
        <w:t>private</w:t>
      </w:r>
      <w:r w:rsidRPr="009C6E64">
        <w:rPr>
          <w:rFonts w:ascii="Arial" w:hAnsi="Arial" w:cs="Arial"/>
          <w:color w:val="4A4A4A"/>
          <w:sz w:val="21"/>
          <w:szCs w:val="21"/>
        </w:rPr>
        <w:t>lado</w:t>
      </w:r>
      <w:proofErr w:type="spellEnd"/>
      <w:r w:rsidRPr="009C6E64">
        <w:rPr>
          <w:rFonts w:ascii="Arial" w:hAnsi="Arial" w:cs="Arial"/>
          <w:color w:val="4A4A4A"/>
          <w:sz w:val="21"/>
          <w:szCs w:val="21"/>
        </w:rPr>
        <w:t xml:space="preserve"> de su forma desde la misma declaración de </w:t>
      </w:r>
      <w:proofErr w:type="spellStart"/>
      <w:r w:rsidRPr="009C6E64">
        <w:rPr>
          <w:rStyle w:val="CdigoHTML"/>
          <w:color w:val="4A4A4A"/>
          <w:sz w:val="21"/>
          <w:szCs w:val="21"/>
        </w:rPr>
        <w:t>private</w:t>
      </w:r>
      <w:proofErr w:type="spellEnd"/>
      <w:r w:rsidRPr="009C6E64">
        <w:rPr>
          <w:rStyle w:val="CdigoHTML"/>
          <w:color w:val="4A4A4A"/>
          <w:sz w:val="21"/>
          <w:szCs w:val="21"/>
        </w:rPr>
        <w:t xml:space="preserve"> </w:t>
      </w:r>
      <w:proofErr w:type="spellStart"/>
      <w:r w:rsidRPr="009C6E64">
        <w:rPr>
          <w:rStyle w:val="CdigoHTML"/>
          <w:color w:val="4A4A4A"/>
          <w:sz w:val="21"/>
          <w:szCs w:val="21"/>
        </w:rPr>
        <w:t>name</w:t>
      </w:r>
      <w:proofErr w:type="spellEnd"/>
      <w:r w:rsidRPr="009C6E64">
        <w:rPr>
          <w:rStyle w:val="CdigoHTML"/>
          <w:color w:val="4A4A4A"/>
          <w:sz w:val="21"/>
          <w:szCs w:val="21"/>
        </w:rPr>
        <w:t xml:space="preserve">: </w:t>
      </w:r>
      <w:proofErr w:type="spellStart"/>
      <w:r w:rsidRPr="009C6E64">
        <w:rPr>
          <w:rStyle w:val="CdigoHTML"/>
          <w:color w:val="4A4A4A"/>
          <w:sz w:val="21"/>
          <w:szCs w:val="21"/>
        </w:rPr>
        <w:t>string</w:t>
      </w:r>
      <w:r w:rsidRPr="009C6E64">
        <w:rPr>
          <w:rFonts w:ascii="Arial" w:hAnsi="Arial" w:cs="Arial"/>
          <w:color w:val="4A4A4A"/>
          <w:sz w:val="21"/>
          <w:szCs w:val="21"/>
        </w:rPr>
        <w:t>in</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proofErr w:type="spellStart"/>
      <w:r w:rsidRPr="009C6E64">
        <w:rPr>
          <w:rStyle w:val="CdigoHTML"/>
          <w:color w:val="4A4A4A"/>
          <w:sz w:val="21"/>
          <w:szCs w:val="21"/>
        </w:rPr>
        <w:t>Employee</w:t>
      </w:r>
      <w:proofErr w:type="spellEnd"/>
      <w:r w:rsidRPr="009C6E64">
        <w:rPr>
          <w:rFonts w:ascii="Arial" w:hAnsi="Arial" w:cs="Arial"/>
          <w:color w:val="4A4A4A"/>
          <w:sz w:val="21"/>
          <w:szCs w:val="21"/>
        </w:rPr>
        <w:t>. Cuando intentamos asignar de a </w:t>
      </w:r>
      <w:proofErr w:type="spellStart"/>
      <w:r w:rsidRPr="009C6E64">
        <w:rPr>
          <w:rStyle w:val="CdigoHTML"/>
          <w:color w:val="4A4A4A"/>
          <w:sz w:val="21"/>
          <w:szCs w:val="21"/>
        </w:rPr>
        <w:t>Employee</w:t>
      </w:r>
      <w:r w:rsidRPr="009C6E64">
        <w:rPr>
          <w:rFonts w:ascii="Arial" w:hAnsi="Arial" w:cs="Arial"/>
          <w:color w:val="4A4A4A"/>
          <w:sz w:val="21"/>
          <w:szCs w:val="21"/>
        </w:rPr>
        <w:t>a</w:t>
      </w:r>
      <w:proofErr w:type="spellEnd"/>
      <w:r w:rsidRPr="009C6E64">
        <w:rPr>
          <w:rFonts w:ascii="Arial" w:hAnsi="Arial" w:cs="Arial"/>
          <w:color w:val="4A4A4A"/>
          <w:sz w:val="21"/>
          <w:szCs w:val="21"/>
        </w:rPr>
        <w:t>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proofErr w:type="spellStart"/>
      <w:r w:rsidRPr="009C6E64">
        <w:rPr>
          <w:rStyle w:val="CdigoHTML"/>
          <w:color w:val="4A4A4A"/>
          <w:sz w:val="21"/>
          <w:szCs w:val="21"/>
        </w:rPr>
        <w:t>Employee</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tiene un </w:t>
      </w:r>
      <w:proofErr w:type="spellStart"/>
      <w:r w:rsidRPr="009C6E64">
        <w:rPr>
          <w:rStyle w:val="CdigoHTML"/>
          <w:color w:val="4A4A4A"/>
          <w:sz w:val="21"/>
          <w:szCs w:val="21"/>
        </w:rPr>
        <w:t>private</w:t>
      </w:r>
      <w:r w:rsidRPr="009C6E64">
        <w:rPr>
          <w:rFonts w:ascii="Arial" w:hAnsi="Arial" w:cs="Arial"/>
          <w:color w:val="4A4A4A"/>
          <w:sz w:val="21"/>
          <w:szCs w:val="21"/>
        </w:rPr>
        <w:t>miembro</w:t>
      </w:r>
      <w:proofErr w:type="spellEnd"/>
      <w:r w:rsidRPr="009C6E64">
        <w:rPr>
          <w:rFonts w:ascii="Arial" w:hAnsi="Arial" w:cs="Arial"/>
          <w:color w:val="4A4A4A"/>
          <w:sz w:val="21"/>
          <w:szCs w:val="21"/>
        </w:rPr>
        <w:t xml:space="preserve"> llamado </w:t>
      </w:r>
      <w:proofErr w:type="spellStart"/>
      <w:r w:rsidRPr="009C6E64">
        <w:rPr>
          <w:rStyle w:val="CdigoHTML"/>
          <w:color w:val="4A4A4A"/>
          <w:sz w:val="21"/>
          <w:szCs w:val="21"/>
        </w:rPr>
        <w:t>name</w:t>
      </w:r>
      <w:proofErr w:type="spellEnd"/>
      <w:r w:rsidRPr="009C6E64">
        <w:rPr>
          <w:rFonts w:ascii="Arial" w:hAnsi="Arial" w:cs="Arial"/>
          <w:color w:val="4A4A4A"/>
          <w:sz w:val="21"/>
          <w:szCs w:val="21"/>
        </w:rPr>
        <w:t xml:space="preserve">, no es el que declaramos </w:t>
      </w:r>
      <w:proofErr w:type="spellStart"/>
      <w:proofErr w:type="gramStart"/>
      <w:r w:rsidRPr="009C6E64">
        <w:rPr>
          <w:rFonts w:ascii="Arial" w:hAnsi="Arial" w:cs="Arial"/>
          <w:color w:val="4A4A4A"/>
          <w:sz w:val="21"/>
          <w:szCs w:val="21"/>
        </w:rPr>
        <w:t>en</w:t>
      </w:r>
      <w:r w:rsidRPr="009C6E64">
        <w:rPr>
          <w:rStyle w:val="CdigoHTML"/>
          <w:color w:val="4A4A4A"/>
          <w:sz w:val="21"/>
          <w:szCs w:val="21"/>
        </w:rPr>
        <w:t>Animal</w:t>
      </w:r>
      <w:proofErr w:type="spellEnd"/>
      <w:r w:rsidRPr="009C6E64">
        <w:rPr>
          <w:rFonts w:ascii="Arial" w:hAnsi="Arial" w:cs="Arial"/>
          <w:color w:val="4A4A4A"/>
          <w:sz w:val="21"/>
          <w:szCs w:val="21"/>
        </w:rPr>
        <w:t> .</w:t>
      </w:r>
      <w:proofErr w:type="gramEnd"/>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16"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proofErr w:type="spellStart"/>
      <w:r w:rsidRPr="009C6E64">
        <w:rPr>
          <w:rStyle w:val="CdigoHTML"/>
          <w:color w:val="4A4A4A"/>
          <w:sz w:val="21"/>
          <w:szCs w:val="21"/>
        </w:rPr>
        <w:t>protected</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actúa de manera muy similar al </w:t>
      </w:r>
      <w:proofErr w:type="spellStart"/>
      <w:r w:rsidRPr="009C6E64">
        <w:rPr>
          <w:rStyle w:val="CdigoHTML"/>
          <w:color w:val="4A4A4A"/>
          <w:sz w:val="21"/>
          <w:szCs w:val="21"/>
        </w:rPr>
        <w:t>private</w:t>
      </w:r>
      <w:r w:rsidRPr="009C6E64">
        <w:rPr>
          <w:rFonts w:ascii="Arial" w:hAnsi="Arial" w:cs="Arial"/>
          <w:color w:val="4A4A4A"/>
          <w:sz w:val="21"/>
          <w:szCs w:val="21"/>
        </w:rPr>
        <w:t>modificador</w:t>
      </w:r>
      <w:proofErr w:type="spellEnd"/>
      <w:r w:rsidRPr="009C6E64">
        <w:rPr>
          <w:rFonts w:ascii="Arial" w:hAnsi="Arial" w:cs="Arial"/>
          <w:color w:val="4A4A4A"/>
          <w:sz w:val="21"/>
          <w:szCs w:val="21"/>
        </w:rPr>
        <w:t xml:space="preserve"> con la excepción de que los miembros declarados </w:t>
      </w:r>
      <w:proofErr w:type="spellStart"/>
      <w:r w:rsidRPr="009C6E64">
        <w:rPr>
          <w:rStyle w:val="CdigoHTML"/>
          <w:color w:val="4A4A4A"/>
          <w:sz w:val="21"/>
          <w:szCs w:val="21"/>
        </w:rPr>
        <w:t>protected</w:t>
      </w:r>
      <w:r w:rsidRPr="009C6E64">
        <w:rPr>
          <w:rFonts w:ascii="Arial" w:hAnsi="Arial" w:cs="Arial"/>
          <w:color w:val="4A4A4A"/>
          <w:sz w:val="21"/>
          <w:szCs w:val="21"/>
        </w:rPr>
        <w:t>también</w:t>
      </w:r>
      <w:proofErr w:type="spellEnd"/>
      <w:r w:rsidRPr="009C6E64">
        <w:rPr>
          <w:rFonts w:ascii="Arial" w:hAnsi="Arial" w:cs="Arial"/>
          <w:color w:val="4A4A4A"/>
          <w:sz w:val="21"/>
          <w:szCs w:val="21"/>
        </w:rPr>
        <w:t xml:space="preserve"> pueden accederse dentro de las clases derivadas.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proofErr w:type="spellStart"/>
      <w:proofErr w:type="gramStart"/>
      <w:r w:rsidRPr="009C6E64">
        <w:rPr>
          <w:rStyle w:val="CdigoHTML"/>
          <w:color w:val="FFFFFF"/>
          <w:sz w:val="21"/>
          <w:szCs w:val="21"/>
          <w:lang w:val="en-US"/>
        </w:rPr>
        <w:t>getElevatorPitch</w:t>
      </w:r>
      <w:proofErr w:type="spellEnd"/>
      <w:r w:rsidRPr="009C6E64">
        <w:rPr>
          <w:rStyle w:val="CdigoHTML"/>
          <w:color w:val="FFFFFF"/>
          <w:sz w:val="21"/>
          <w:szCs w:val="21"/>
          <w:lang w:val="en-US"/>
        </w:rPr>
        <w:t>(</w:t>
      </w:r>
      <w:proofErr w:type="gram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w:t>
      </w:r>
      <w:proofErr w:type="spellStart"/>
      <w:proofErr w:type="gramStart"/>
      <w:r w:rsidRPr="009C6E64">
        <w:rPr>
          <w:rStyle w:val="CdigoHTML"/>
          <w:color w:val="FFFFFF"/>
          <w:sz w:val="21"/>
          <w:szCs w:val="21"/>
          <w:lang w:val="en-US"/>
        </w:rPr>
        <w:t>howard.getElevatorPitch</w:t>
      </w:r>
      <w:proofErr w:type="spellEnd"/>
      <w:proofErr w:type="gramEnd"/>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proofErr w:type="spellStart"/>
      <w:r w:rsidRPr="009C6E64">
        <w:rPr>
          <w:rStyle w:val="CdigoHTML"/>
          <w:color w:val="4A4A4A"/>
          <w:sz w:val="21"/>
          <w:szCs w:val="21"/>
        </w:rPr>
        <w:t>name</w:t>
      </w:r>
      <w:r w:rsidRPr="009C6E64">
        <w:rPr>
          <w:rFonts w:ascii="Arial" w:hAnsi="Arial" w:cs="Arial"/>
          <w:color w:val="4A4A4A"/>
          <w:sz w:val="21"/>
          <w:szCs w:val="21"/>
        </w:rPr>
        <w:t>desde</w:t>
      </w:r>
      <w:proofErr w:type="spellEnd"/>
      <w:r w:rsidRPr="009C6E64">
        <w:rPr>
          <w:rFonts w:ascii="Arial" w:hAnsi="Arial" w:cs="Arial"/>
          <w:color w:val="4A4A4A"/>
          <w:sz w:val="21"/>
          <w:szCs w:val="21"/>
        </w:rPr>
        <w:t xml:space="preserve"> fuera </w:t>
      </w:r>
      <w:proofErr w:type="spellStart"/>
      <w:r w:rsidRPr="009C6E64">
        <w:rPr>
          <w:rStyle w:val="CdigoHTML"/>
          <w:color w:val="4A4A4A"/>
          <w:sz w:val="21"/>
          <w:szCs w:val="21"/>
        </w:rPr>
        <w:t>Person</w:t>
      </w:r>
      <w:proofErr w:type="spellEnd"/>
      <w:r w:rsidRPr="009C6E64">
        <w:rPr>
          <w:rFonts w:ascii="Arial" w:hAnsi="Arial" w:cs="Arial"/>
          <w:color w:val="4A4A4A"/>
          <w:sz w:val="21"/>
          <w:szCs w:val="21"/>
        </w:rPr>
        <w:t>, aún podemos usarlo desde un método de instancia de </w:t>
      </w:r>
      <w:proofErr w:type="spellStart"/>
      <w:r w:rsidRPr="009C6E64">
        <w:rPr>
          <w:rStyle w:val="CdigoHTML"/>
          <w:color w:val="4A4A4A"/>
          <w:sz w:val="21"/>
          <w:szCs w:val="21"/>
        </w:rPr>
        <w:t>Employee</w:t>
      </w:r>
      <w:r w:rsidRPr="009C6E64">
        <w:rPr>
          <w:rFonts w:ascii="Arial" w:hAnsi="Arial" w:cs="Arial"/>
          <w:color w:val="4A4A4A"/>
          <w:sz w:val="21"/>
          <w:szCs w:val="21"/>
        </w:rPr>
        <w:t>porque</w:t>
      </w:r>
      <w:proofErr w:type="spellEnd"/>
      <w:r w:rsidRPr="009C6E64">
        <w:rPr>
          <w:rFonts w:ascii="Arial" w:hAnsi="Arial" w:cs="Arial"/>
          <w:color w:val="4A4A4A"/>
          <w:sz w:val="21"/>
          <w:szCs w:val="21"/>
        </w:rPr>
        <w:t> </w:t>
      </w:r>
      <w:proofErr w:type="spellStart"/>
      <w:r w:rsidRPr="009C6E64">
        <w:rPr>
          <w:rStyle w:val="CdigoHTML"/>
          <w:color w:val="4A4A4A"/>
          <w:sz w:val="21"/>
          <w:szCs w:val="21"/>
        </w:rPr>
        <w:t>Employee</w:t>
      </w:r>
      <w:r w:rsidRPr="009C6E64">
        <w:rPr>
          <w:rFonts w:ascii="Arial" w:hAnsi="Arial" w:cs="Arial"/>
          <w:color w:val="4A4A4A"/>
          <w:sz w:val="21"/>
          <w:szCs w:val="21"/>
        </w:rPr>
        <w:t>deriva</w:t>
      </w:r>
      <w:proofErr w:type="spellEnd"/>
      <w:r w:rsidRPr="009C6E64">
        <w:rPr>
          <w:rFonts w:ascii="Arial" w:hAnsi="Arial" w:cs="Arial"/>
          <w:color w:val="4A4A4A"/>
          <w:sz w:val="21"/>
          <w:szCs w:val="21"/>
        </w:rPr>
        <w:t xml:space="preserve"> </w:t>
      </w:r>
      <w:proofErr w:type="spellStart"/>
      <w:proofErr w:type="gramStart"/>
      <w:r w:rsidRPr="009C6E64">
        <w:rPr>
          <w:rFonts w:ascii="Arial" w:hAnsi="Arial" w:cs="Arial"/>
          <w:color w:val="4A4A4A"/>
          <w:sz w:val="21"/>
          <w:szCs w:val="21"/>
        </w:rPr>
        <w:t>de</w:t>
      </w:r>
      <w:r w:rsidRPr="009C6E64">
        <w:rPr>
          <w:rStyle w:val="CdigoHTML"/>
          <w:color w:val="4A4A4A"/>
          <w:sz w:val="21"/>
          <w:szCs w:val="21"/>
        </w:rPr>
        <w:t>Person</w:t>
      </w:r>
      <w:proofErr w:type="spellEnd"/>
      <w:r w:rsidRPr="009C6E64">
        <w:rPr>
          <w:rFonts w:ascii="Arial" w:hAnsi="Arial" w:cs="Arial"/>
          <w:color w:val="4A4A4A"/>
          <w:sz w:val="21"/>
          <w:szCs w:val="21"/>
        </w:rPr>
        <w:t> .</w:t>
      </w:r>
      <w:proofErr w:type="gramEnd"/>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proofErr w:type="spellStart"/>
      <w:r w:rsidRPr="009C6E64">
        <w:rPr>
          <w:rStyle w:val="CdigoHTML"/>
          <w:color w:val="4A4A4A"/>
          <w:sz w:val="21"/>
          <w:szCs w:val="21"/>
        </w:rPr>
        <w:t>protected</w:t>
      </w:r>
      <w:proofErr w:type="spellEnd"/>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 xml:space="preserve">Por </w:t>
      </w:r>
      <w:proofErr w:type="spellStart"/>
      <w:r w:rsidRPr="009C6E64">
        <w:rPr>
          <w:rFonts w:ascii="Arial" w:hAnsi="Arial" w:cs="Arial"/>
          <w:color w:val="4A4A4A"/>
          <w:sz w:val="21"/>
          <w:szCs w:val="21"/>
          <w:lang w:val="en-US"/>
        </w:rPr>
        <w:t>ejemplo</w:t>
      </w:r>
      <w:proofErr w:type="spellEnd"/>
      <w:r w:rsidRPr="009C6E64">
        <w:rPr>
          <w:rFonts w:ascii="Arial" w:hAnsi="Arial" w:cs="Arial"/>
          <w:color w:val="4A4A4A"/>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spellStart"/>
      <w:proofErr w:type="gramEnd"/>
      <w:r w:rsidRPr="009C6E64">
        <w:rPr>
          <w:rStyle w:val="CdigoHTML"/>
          <w:color w:val="FFFFFF"/>
          <w:sz w:val="21"/>
          <w:szCs w:val="21"/>
          <w:lang w:val="en-US"/>
        </w:rPr>
        <w:t>theName</w:t>
      </w:r>
      <w:proofErr w:type="spellEnd"/>
      <w:r w:rsidRPr="009C6E64">
        <w:rPr>
          <w:rStyle w:val="CdigoHTML"/>
          <w:color w:val="FFFFFF"/>
          <w:sz w:val="21"/>
          <w:szCs w:val="21"/>
          <w:lang w:val="en-US"/>
        </w:rPr>
        <w:t xml:space="preserve">: string) { </w:t>
      </w:r>
      <w:r w:rsidRPr="009C6E64">
        <w:rPr>
          <w:rStyle w:val="hljs-keyword"/>
          <w:b/>
          <w:bCs/>
          <w:color w:val="F92672"/>
          <w:sz w:val="21"/>
          <w:szCs w:val="21"/>
          <w:lang w:val="en-US"/>
        </w:rPr>
        <w:t>this</w:t>
      </w:r>
      <w:r w:rsidRPr="009C6E64">
        <w:rPr>
          <w:rStyle w:val="CdigoHTML"/>
          <w:color w:val="FFFFFF"/>
          <w:sz w:val="21"/>
          <w:szCs w:val="21"/>
          <w:lang w:val="en-US"/>
        </w:rPr>
        <w:t xml:space="preserve">.name = </w:t>
      </w:r>
      <w:proofErr w:type="spellStart"/>
      <w:r w:rsidRPr="009C6E64">
        <w:rPr>
          <w:rStyle w:val="CdigoHTML"/>
          <w:color w:val="FFFFFF"/>
          <w:sz w:val="21"/>
          <w:szCs w:val="21"/>
          <w:lang w:val="en-US"/>
        </w:rPr>
        <w:t>theName</w:t>
      </w:r>
      <w:proofErr w:type="spellEnd"/>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gramStart"/>
      <w:r w:rsidRPr="009C6E64">
        <w:rPr>
          <w:rStyle w:val="hljs-keyword"/>
          <w:b/>
          <w:bCs/>
          <w:color w:val="F92672"/>
          <w:sz w:val="21"/>
          <w:szCs w:val="21"/>
          <w:lang w:val="en-US"/>
        </w:rPr>
        <w:t>constructor</w:t>
      </w:r>
      <w:r w:rsidRPr="009C6E64">
        <w:rPr>
          <w:rStyle w:val="CdigoHTML"/>
          <w:color w:val="FFFFFF"/>
          <w:sz w:val="21"/>
          <w:szCs w:val="21"/>
          <w:lang w:val="en-US"/>
        </w:rPr>
        <w:t>(</w:t>
      </w:r>
      <w:proofErr w:type="gramEnd"/>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roofErr w:type="spellStart"/>
      <w:proofErr w:type="gramStart"/>
      <w:r w:rsidRPr="009C6E64">
        <w:rPr>
          <w:rStyle w:val="hljs-keyword"/>
          <w:b/>
          <w:bCs/>
          <w:color w:val="F92672"/>
          <w:sz w:val="21"/>
          <w:szCs w:val="21"/>
          <w:lang w:val="en-US"/>
        </w:rPr>
        <w:t>this</w:t>
      </w:r>
      <w:r w:rsidRPr="009C6E64">
        <w:rPr>
          <w:rStyle w:val="CdigoHTML"/>
          <w:color w:val="FFFFFF"/>
          <w:sz w:val="21"/>
          <w:szCs w:val="21"/>
          <w:lang w:val="en-US"/>
        </w:rPr>
        <w:t>.department</w:t>
      </w:r>
      <w:proofErr w:type="spellEnd"/>
      <w:proofErr w:type="gramEnd"/>
      <w:r w:rsidRPr="009C6E64">
        <w:rPr>
          <w:rStyle w:val="CdigoHTML"/>
          <w:color w:val="FFFFFF"/>
          <w:sz w:val="21"/>
          <w:szCs w:val="21"/>
          <w:lang w:val="en-US"/>
        </w:rPr>
        <w:t xml:space="preserve">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proofErr w:type="spellStart"/>
      <w:r w:rsidRPr="009C6E64">
        <w:rPr>
          <w:rStyle w:val="hljs-keyword"/>
          <w:b/>
          <w:bCs/>
          <w:color w:val="F92672"/>
          <w:sz w:val="21"/>
          <w:szCs w:val="21"/>
        </w:rPr>
        <w:t>public</w:t>
      </w:r>
      <w:proofErr w:type="spellEnd"/>
      <w:r w:rsidRPr="009C6E64">
        <w:rPr>
          <w:rStyle w:val="CdigoHTML"/>
          <w:color w:val="FFFFFF"/>
          <w:sz w:val="21"/>
          <w:szCs w:val="21"/>
        </w:rPr>
        <w:t xml:space="preserve"> </w:t>
      </w:r>
      <w:proofErr w:type="spellStart"/>
      <w:proofErr w:type="gramStart"/>
      <w:r w:rsidRPr="009C6E64">
        <w:rPr>
          <w:rStyle w:val="CdigoHTML"/>
          <w:color w:val="FFFFFF"/>
          <w:sz w:val="21"/>
          <w:szCs w:val="21"/>
        </w:rPr>
        <w:t>getElevatorPitch</w:t>
      </w:r>
      <w:proofErr w:type="spellEnd"/>
      <w:r w:rsidRPr="009C6E64">
        <w:rPr>
          <w:rStyle w:val="CdigoHTML"/>
          <w:color w:val="FFFFFF"/>
          <w:sz w:val="21"/>
          <w:szCs w:val="21"/>
        </w:rPr>
        <w:t>(</w:t>
      </w:r>
      <w:proofErr w:type="gramEnd"/>
      <w:r w:rsidRPr="009C6E64">
        <w:rPr>
          <w:rStyle w:val="CdigoHTML"/>
          <w:color w:val="FFFFFF"/>
          <w:sz w:val="21"/>
          <w:szCs w:val="21"/>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w:t>
      </w:r>
      <w:proofErr w:type="spellStart"/>
      <w:proofErr w:type="gramStart"/>
      <w:r w:rsidRPr="009C6E64">
        <w:rPr>
          <w:rStyle w:val="hljs-subst"/>
          <w:color w:val="A6E22E"/>
          <w:sz w:val="21"/>
          <w:szCs w:val="21"/>
          <w:lang w:val="en-US"/>
        </w:rPr>
        <w:t>this.department</w:t>
      </w:r>
      <w:proofErr w:type="spellEnd"/>
      <w:proofErr w:type="gramEnd"/>
      <w:r w:rsidRPr="009C6E64">
        <w:rPr>
          <w:rStyle w:val="hljs-subst"/>
          <w:color w:val="A6E22E"/>
          <w:sz w:val="21"/>
          <w:szCs w:val="21"/>
          <w:lang w:val="en-US"/>
        </w:rPr>
        <w: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w:t>
      </w:r>
      <w:proofErr w:type="spellStart"/>
      <w:r w:rsidRPr="009C6E64">
        <w:rPr>
          <w:rStyle w:val="CdigoHTML"/>
          <w:color w:val="FFFFFF"/>
          <w:sz w:val="21"/>
          <w:szCs w:val="21"/>
          <w:lang w:val="en-US"/>
        </w:rPr>
        <w:t>howard</w:t>
      </w:r>
      <w:proofErr w:type="spellEnd"/>
      <w:r w:rsidRPr="009C6E64">
        <w:rPr>
          <w:rStyle w:val="CdigoHTML"/>
          <w:color w:val="FFFFFF"/>
          <w:sz w:val="21"/>
          <w:szCs w:val="21"/>
          <w:lang w:val="en-US"/>
        </w:rPr>
        <w:t xml:space="preserve"> = </w:t>
      </w:r>
      <w:r w:rsidRPr="009C6E64">
        <w:rPr>
          <w:rStyle w:val="hljs-keyword"/>
          <w:b/>
          <w:bCs/>
          <w:color w:val="F92672"/>
          <w:sz w:val="21"/>
          <w:szCs w:val="21"/>
          <w:lang w:val="en-US"/>
        </w:rPr>
        <w:t>new</w:t>
      </w:r>
      <w:r w:rsidRPr="009C6E64">
        <w:rPr>
          <w:rStyle w:val="CdigoHTML"/>
          <w:color w:val="FFFFFF"/>
          <w:sz w:val="21"/>
          <w:szCs w:val="21"/>
          <w:lang w:val="en-US"/>
        </w:rPr>
        <w:t xml:space="preserve"> </w:t>
      </w:r>
      <w:proofErr w:type="gramStart"/>
      <w:r w:rsidRPr="009C6E64">
        <w:rPr>
          <w:rStyle w:val="CdigoHTML"/>
          <w:color w:val="FFFFFF"/>
          <w:sz w:val="21"/>
          <w:szCs w:val="21"/>
          <w:lang w:val="en-US"/>
        </w:rPr>
        <w:t>Employee(</w:t>
      </w:r>
      <w:proofErr w:type="gramEnd"/>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17"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xml:space="preserve"> puede mejorar la calidad y la facilidad de mantenimiento de su proyecto al reestructurar su código sin modificar el comportamiento del tiempo de ejecución. Visual Studio </w:t>
      </w:r>
      <w:proofErr w:type="spellStart"/>
      <w:r>
        <w:rPr>
          <w:rFonts w:ascii="Arial" w:hAnsi="Arial" w:cs="Arial"/>
          <w:color w:val="4A4A4A"/>
        </w:rPr>
        <w:t>Code</w:t>
      </w:r>
      <w:proofErr w:type="spellEnd"/>
      <w:r>
        <w:rPr>
          <w:rFonts w:ascii="Arial" w:hAnsi="Arial" w:cs="Arial"/>
          <w:color w:val="4A4A4A"/>
        </w:rPr>
        <w:t xml:space="preserve"> admite operaciones de refactorización (refactorizaciones) como el </w:t>
      </w:r>
      <w:hyperlink r:id="rId118" w:tgtFrame="_blank" w:history="1">
        <w:r>
          <w:rPr>
            <w:rStyle w:val="Hipervnculo"/>
            <w:rFonts w:ascii="Arial" w:eastAsiaTheme="majorEastAsia" w:hAnsi="Arial" w:cs="Arial"/>
            <w:color w:val="0791E6"/>
          </w:rPr>
          <w:t>Método de</w:t>
        </w:r>
      </w:hyperlink>
      <w:r>
        <w:rPr>
          <w:rFonts w:ascii="Arial" w:hAnsi="Arial" w:cs="Arial"/>
          <w:color w:val="4A4A4A"/>
        </w:rPr>
        <w:t> </w:t>
      </w:r>
      <w:hyperlink r:id="rId119"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20"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21"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22"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23"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24"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25"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26"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27"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28"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29"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30"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32" w:anchor="mw-head" w:tgtFrame="_blank" w:history="1">
        <w:r w:rsidRPr="005435E5">
          <w:rPr>
            <w:rStyle w:val="Hipervnculo"/>
            <w:rFonts w:ascii="Arial" w:hAnsi="Arial" w:cs="Arial"/>
            <w:color w:val="0791E6"/>
            <w:sz w:val="21"/>
            <w:szCs w:val="21"/>
          </w:rPr>
          <w:t xml:space="preserve">Ir a la </w:t>
        </w:r>
        <w:proofErr w:type="spellStart"/>
        <w:r w:rsidRPr="005435E5">
          <w:rPr>
            <w:rStyle w:val="Hipervnculo"/>
            <w:rFonts w:ascii="Arial" w:hAnsi="Arial" w:cs="Arial"/>
            <w:color w:val="0791E6"/>
            <w:sz w:val="21"/>
            <w:szCs w:val="21"/>
          </w:rPr>
          <w:t>navegación</w:t>
        </w:r>
      </w:hyperlink>
      <w:hyperlink r:id="rId133" w:anchor="p-search" w:tgtFrame="_blank" w:history="1">
        <w:r w:rsidRPr="005435E5">
          <w:rPr>
            <w:rStyle w:val="Hipervnculo"/>
            <w:rFonts w:ascii="Arial" w:hAnsi="Arial" w:cs="Arial"/>
            <w:color w:val="0791E6"/>
            <w:sz w:val="21"/>
            <w:szCs w:val="21"/>
          </w:rPr>
          <w:t>Ir</w:t>
        </w:r>
        <w:proofErr w:type="spellEnd"/>
        <w:r w:rsidRPr="005435E5">
          <w:rPr>
            <w:rStyle w:val="Hipervnculo"/>
            <w:rFonts w:ascii="Arial" w:hAnsi="Arial" w:cs="Arial"/>
            <w:color w:val="0791E6"/>
            <w:sz w:val="21"/>
            <w:szCs w:val="21"/>
          </w:rPr>
          <w:t xml:space="preserve">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34"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35"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5435E5">
      <w:pPr>
        <w:numPr>
          <w:ilvl w:val="0"/>
          <w:numId w:val="40"/>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5435E5">
      <w:pPr>
        <w:numPr>
          <w:ilvl w:val="0"/>
          <w:numId w:val="4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5435E5">
      <w:pPr>
        <w:numPr>
          <w:ilvl w:val="0"/>
          <w:numId w:val="4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36"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w:t>
      </w:r>
      <w:proofErr w:type="spellStart"/>
      <w:r w:rsidRPr="005435E5">
        <w:rPr>
          <w:rStyle w:val="CdigoHTML"/>
          <w:color w:val="4A4A4A"/>
          <w:sz w:val="21"/>
          <w:szCs w:val="21"/>
        </w:rPr>
        <w:t>media</w:t>
      </w:r>
      <w:r w:rsidRPr="005435E5">
        <w:rPr>
          <w:rFonts w:ascii="Arial" w:hAnsi="Arial" w:cs="Arial"/>
          <w:color w:val="4A4A4A"/>
          <w:sz w:val="21"/>
          <w:szCs w:val="21"/>
        </w:rPr>
        <w:t>puntos</w:t>
      </w:r>
      <w:proofErr w:type="spellEnd"/>
      <w:r w:rsidRPr="005435E5">
        <w:rPr>
          <w:rFonts w:ascii="Arial" w:hAnsi="Arial" w:cs="Arial"/>
          <w:color w:val="4A4A4A"/>
          <w:sz w:val="21"/>
          <w:szCs w:val="21"/>
        </w:rPr>
        <w:t xml:space="preserve"> de interrupción, los " </w:t>
      </w:r>
      <w:hyperlink r:id="rId137"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38"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39"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40"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proofErr w:type="spellStart"/>
      <w:r w:rsidRPr="005435E5">
        <w:rPr>
          <w:rStyle w:val="nfasis"/>
          <w:rFonts w:ascii="Arial" w:hAnsi="Arial" w:cs="Arial"/>
          <w:color w:val="4A4A4A"/>
          <w:sz w:val="21"/>
          <w:szCs w:val="21"/>
        </w:rPr>
        <w:t>The</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Timeless</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Way</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of</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Building</w:t>
      </w:r>
      <w:proofErr w:type="spellEnd"/>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 xml:space="preserve">A </w:t>
      </w:r>
      <w:proofErr w:type="spellStart"/>
      <w:r w:rsidRPr="005435E5">
        <w:rPr>
          <w:rStyle w:val="nfasis"/>
          <w:rFonts w:ascii="Arial" w:hAnsi="Arial" w:cs="Arial"/>
          <w:color w:val="4A4A4A"/>
          <w:sz w:val="21"/>
          <w:szCs w:val="21"/>
        </w:rPr>
        <w:t>Pattern</w:t>
      </w:r>
      <w:proofErr w:type="spellEnd"/>
      <w:r w:rsidRPr="005435E5">
        <w:rPr>
          <w:rStyle w:val="nfasis"/>
          <w:rFonts w:ascii="Arial" w:hAnsi="Arial" w:cs="Arial"/>
          <w:color w:val="4A4A4A"/>
          <w:sz w:val="21"/>
          <w:szCs w:val="21"/>
        </w:rPr>
        <w:t xml:space="preserve"> </w:t>
      </w:r>
      <w:proofErr w:type="spellStart"/>
      <w:r w:rsidRPr="005435E5">
        <w:rPr>
          <w:rStyle w:val="nfasis"/>
          <w:rFonts w:ascii="Arial" w:hAnsi="Arial" w:cs="Arial"/>
          <w:color w:val="4A4A4A"/>
          <w:sz w:val="21"/>
          <w:szCs w:val="21"/>
        </w:rPr>
        <w:t>Language</w:t>
      </w:r>
      <w:proofErr w:type="spellEnd"/>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41"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42"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proofErr w:type="spellStart"/>
      <w:r w:rsidRPr="005435E5">
        <w:rPr>
          <w:rStyle w:val="Textoennegrita"/>
          <w:rFonts w:ascii="Arial" w:eastAsiaTheme="majorEastAsia" w:hAnsi="Arial" w:cs="Arial"/>
          <w:color w:val="4A4A4A"/>
          <w:sz w:val="21"/>
          <w:szCs w:val="21"/>
        </w:rPr>
        <w:t>Using</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Pattern</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Languages</w:t>
      </w:r>
      <w:proofErr w:type="spellEnd"/>
      <w:r w:rsidRPr="005435E5">
        <w:rPr>
          <w:rStyle w:val="Textoennegrita"/>
          <w:rFonts w:ascii="Arial" w:eastAsiaTheme="majorEastAsia" w:hAnsi="Arial" w:cs="Arial"/>
          <w:color w:val="4A4A4A"/>
          <w:sz w:val="21"/>
          <w:szCs w:val="21"/>
        </w:rPr>
        <w:t xml:space="preserve"> </w:t>
      </w:r>
      <w:proofErr w:type="spellStart"/>
      <w:r w:rsidRPr="005435E5">
        <w:rPr>
          <w:rStyle w:val="Textoennegrita"/>
          <w:rFonts w:ascii="Arial" w:eastAsiaTheme="majorEastAsia" w:hAnsi="Arial" w:cs="Arial"/>
          <w:color w:val="4A4A4A"/>
          <w:sz w:val="21"/>
          <w:szCs w:val="21"/>
        </w:rPr>
        <w:t>for</w:t>
      </w:r>
      <w:proofErr w:type="spellEnd"/>
      <w:r w:rsidRPr="005435E5">
        <w:rPr>
          <w:rStyle w:val="Textoennegrita"/>
          <w:rFonts w:ascii="Arial" w:eastAsiaTheme="majorEastAsia" w:hAnsi="Arial" w:cs="Arial"/>
          <w:color w:val="4A4A4A"/>
          <w:sz w:val="21"/>
          <w:szCs w:val="21"/>
        </w:rPr>
        <w:t xml:space="preserve"> OO </w:t>
      </w:r>
      <w:proofErr w:type="spellStart"/>
      <w:r w:rsidRPr="005435E5">
        <w:rPr>
          <w:rStyle w:val="Textoennegrita"/>
          <w:rFonts w:ascii="Arial" w:eastAsiaTheme="majorEastAsia" w:hAnsi="Arial" w:cs="Arial"/>
          <w:color w:val="4A4A4A"/>
          <w:sz w:val="21"/>
          <w:szCs w:val="21"/>
        </w:rPr>
        <w:t>Programs</w:t>
      </w:r>
      <w:proofErr w:type="spellEnd"/>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proofErr w:type="spellStart"/>
      <w:r w:rsidRPr="005435E5">
        <w:rPr>
          <w:rStyle w:val="nfasis"/>
          <w:rFonts w:ascii="Arial" w:hAnsi="Arial" w:cs="Arial"/>
          <w:color w:val="4A4A4A"/>
          <w:sz w:val="21"/>
          <w:szCs w:val="21"/>
        </w:rPr>
        <w:fldChar w:fldCharType="begin"/>
      </w:r>
      <w:r w:rsidRPr="005435E5">
        <w:rPr>
          <w:rStyle w:val="nfasis"/>
          <w:rFonts w:ascii="Arial" w:hAnsi="Arial" w:cs="Arial"/>
          <w:color w:val="4A4A4A"/>
          <w:sz w:val="21"/>
          <w:szCs w:val="21"/>
        </w:rPr>
        <w:instrText xml:space="preserve"> HYPERLINK "https://es.wikipedia.org/w/index.php?title=Design_Patterns&amp;action=edit&amp;redlink=1" \o "Design Patterns (aún no redactado)" \t "_blank" </w:instrText>
      </w:r>
      <w:r w:rsidRPr="005435E5">
        <w:rPr>
          <w:rStyle w:val="nfasis"/>
          <w:rFonts w:ascii="Arial" w:hAnsi="Arial" w:cs="Arial"/>
          <w:color w:val="4A4A4A"/>
          <w:sz w:val="21"/>
          <w:szCs w:val="21"/>
        </w:rPr>
        <w:fldChar w:fldCharType="separate"/>
      </w:r>
      <w:r w:rsidRPr="005435E5">
        <w:rPr>
          <w:rStyle w:val="Hipervnculo"/>
          <w:rFonts w:ascii="Arial" w:hAnsi="Arial" w:cs="Arial"/>
          <w:i/>
          <w:iCs/>
          <w:color w:val="0791E6"/>
          <w:sz w:val="21"/>
          <w:szCs w:val="21"/>
        </w:rPr>
        <w:t>Design</w:t>
      </w:r>
      <w:proofErr w:type="spellEnd"/>
      <w:r w:rsidRPr="005435E5">
        <w:rPr>
          <w:rStyle w:val="Hipervnculo"/>
          <w:rFonts w:ascii="Arial" w:hAnsi="Arial" w:cs="Arial"/>
          <w:i/>
          <w:iCs/>
          <w:color w:val="0791E6"/>
          <w:sz w:val="21"/>
          <w:szCs w:val="21"/>
        </w:rPr>
        <w:t xml:space="preserve"> </w:t>
      </w:r>
      <w:proofErr w:type="spellStart"/>
      <w:r w:rsidRPr="005435E5">
        <w:rPr>
          <w:rStyle w:val="Hipervnculo"/>
          <w:rFonts w:ascii="Arial" w:hAnsi="Arial" w:cs="Arial"/>
          <w:i/>
          <w:iCs/>
          <w:color w:val="0791E6"/>
          <w:sz w:val="21"/>
          <w:szCs w:val="21"/>
        </w:rPr>
        <w:t>Patterns</w:t>
      </w:r>
      <w:proofErr w:type="spellEnd"/>
      <w:r w:rsidRPr="005435E5">
        <w:rPr>
          <w:rStyle w:val="nfasis"/>
          <w:rFonts w:ascii="Arial" w:hAnsi="Arial" w:cs="Arial"/>
          <w:color w:val="4A4A4A"/>
          <w:sz w:val="21"/>
          <w:szCs w:val="21"/>
        </w:rPr>
        <w:fldChar w:fldCharType="end"/>
      </w:r>
      <w:r w:rsidRPr="005435E5">
        <w:rPr>
          <w:rFonts w:ascii="Arial" w:hAnsi="Arial" w:cs="Arial"/>
          <w:color w:val="4A4A4A"/>
          <w:sz w:val="21"/>
          <w:szCs w:val="21"/>
        </w:rPr>
        <w:t> escrito por el grupo </w:t>
      </w:r>
      <w:proofErr w:type="spellStart"/>
      <w:r w:rsidRPr="005435E5">
        <w:rPr>
          <w:rFonts w:ascii="Arial" w:hAnsi="Arial" w:cs="Arial"/>
          <w:color w:val="4A4A4A"/>
          <w:sz w:val="21"/>
          <w:szCs w:val="21"/>
        </w:rPr>
        <w:fldChar w:fldCharType="begin"/>
      </w:r>
      <w:r w:rsidRPr="005435E5">
        <w:rPr>
          <w:rFonts w:ascii="Arial" w:hAnsi="Arial" w:cs="Arial"/>
          <w:color w:val="4A4A4A"/>
          <w:sz w:val="21"/>
          <w:szCs w:val="21"/>
        </w:rPr>
        <w:instrText xml:space="preserve"> HYPERLINK "https://es.wikipedia.org/w/index.php?title=Gang_of_Four_(dise%C3%B1o)&amp;action=edit&amp;redlink=1" \o "Gang of Four (diseño) (aún no redactado)" \t "_blank" </w:instrText>
      </w:r>
      <w:r w:rsidRPr="005435E5">
        <w:rPr>
          <w:rFonts w:ascii="Arial" w:hAnsi="Arial" w:cs="Arial"/>
          <w:color w:val="4A4A4A"/>
          <w:sz w:val="21"/>
          <w:szCs w:val="21"/>
        </w:rPr>
        <w:fldChar w:fldCharType="separate"/>
      </w:r>
      <w:r w:rsidRPr="005435E5">
        <w:rPr>
          <w:rStyle w:val="Hipervnculo"/>
          <w:rFonts w:ascii="Arial" w:hAnsi="Arial" w:cs="Arial"/>
          <w:color w:val="0791E6"/>
          <w:sz w:val="21"/>
          <w:szCs w:val="21"/>
        </w:rPr>
        <w:t>Gang</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of</w:t>
      </w:r>
      <w:proofErr w:type="spellEnd"/>
      <w:r w:rsidRPr="005435E5">
        <w:rPr>
          <w:rStyle w:val="Hipervnculo"/>
          <w:rFonts w:ascii="Arial" w:hAnsi="Arial" w:cs="Arial"/>
          <w:color w:val="0791E6"/>
          <w:sz w:val="21"/>
          <w:szCs w:val="21"/>
        </w:rPr>
        <w:t xml:space="preserve"> </w:t>
      </w:r>
      <w:proofErr w:type="spellStart"/>
      <w:r w:rsidRPr="005435E5">
        <w:rPr>
          <w:rStyle w:val="Hipervnculo"/>
          <w:rFonts w:ascii="Arial" w:hAnsi="Arial" w:cs="Arial"/>
          <w:color w:val="0791E6"/>
          <w:sz w:val="21"/>
          <w:szCs w:val="21"/>
        </w:rPr>
        <w:t>Four</w:t>
      </w:r>
      <w:proofErr w:type="spellEnd"/>
      <w:r w:rsidRPr="005435E5">
        <w:rPr>
          <w:rFonts w:ascii="Arial" w:hAnsi="Arial" w:cs="Arial"/>
          <w:color w:val="4A4A4A"/>
          <w:sz w:val="21"/>
          <w:szCs w:val="21"/>
        </w:rPr>
        <w:fldChar w:fldCharType="end"/>
      </w:r>
      <w:r w:rsidRPr="005435E5">
        <w:rPr>
          <w:rFonts w:ascii="Arial" w:hAnsi="Arial" w:cs="Arial"/>
          <w:color w:val="4A4A4A"/>
          <w:sz w:val="21"/>
          <w:szCs w:val="21"/>
        </w:rPr>
        <w:t> (</w:t>
      </w:r>
      <w:proofErr w:type="spellStart"/>
      <w:r w:rsidRPr="005435E5">
        <w:rPr>
          <w:rStyle w:val="Textoennegrita"/>
          <w:rFonts w:ascii="Arial" w:eastAsiaTheme="majorEastAsia" w:hAnsi="Arial" w:cs="Arial"/>
          <w:color w:val="4A4A4A"/>
          <w:sz w:val="21"/>
          <w:szCs w:val="21"/>
        </w:rPr>
        <w:t>GoF</w:t>
      </w:r>
      <w:proofErr w:type="spellEnd"/>
      <w:r w:rsidRPr="005435E5">
        <w:rPr>
          <w:rFonts w:ascii="Arial" w:hAnsi="Arial" w:cs="Arial"/>
          <w:color w:val="4A4A4A"/>
          <w:sz w:val="21"/>
          <w:szCs w:val="21"/>
        </w:rPr>
        <w:t>) compuesto por </w:t>
      </w:r>
      <w:hyperlink r:id="rId143"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44"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45"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46" w:tgtFrame="_blank" w:tooltip="John Vlissides (aún no redactado)" w:history="1">
        <w:r w:rsidRPr="005435E5">
          <w:rPr>
            <w:rStyle w:val="Hipervnculo"/>
            <w:rFonts w:ascii="Arial" w:hAnsi="Arial" w:cs="Arial"/>
            <w:color w:val="0791E6"/>
            <w:sz w:val="21"/>
            <w:szCs w:val="21"/>
          </w:rPr>
          <w:t xml:space="preserve">John </w:t>
        </w:r>
        <w:proofErr w:type="spellStart"/>
        <w:r w:rsidRPr="005435E5">
          <w:rPr>
            <w:rStyle w:val="Hipervnculo"/>
            <w:rFonts w:ascii="Arial" w:hAnsi="Arial" w:cs="Arial"/>
            <w:color w:val="0791E6"/>
            <w:sz w:val="21"/>
            <w:szCs w:val="21"/>
          </w:rPr>
          <w:t>Vlissides</w:t>
        </w:r>
        <w:proofErr w:type="spellEnd"/>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47"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48"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49"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50"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51"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El campo que </w:t>
      </w:r>
      <w:proofErr w:type="spellStart"/>
      <w:r w:rsidRPr="00F1361D">
        <w:rPr>
          <w:rFonts w:ascii="Arial" w:eastAsia="Times New Roman" w:hAnsi="Arial" w:cs="Arial"/>
          <w:color w:val="4A4A4A"/>
          <w:sz w:val="21"/>
          <w:szCs w:val="21"/>
          <w:lang w:val="es-MX" w:eastAsia="es-MX"/>
        </w:rPr>
        <w:t>comenzo</w:t>
      </w:r>
      <w:proofErr w:type="spellEnd"/>
      <w:r w:rsidRPr="00F1361D">
        <w:rPr>
          <w:rFonts w:ascii="Arial" w:eastAsia="Times New Roman" w:hAnsi="Arial" w:cs="Arial"/>
          <w:color w:val="4A4A4A"/>
          <w:sz w:val="21"/>
          <w:szCs w:val="21"/>
          <w:lang w:val="es-MX" w:eastAsia="es-MX"/>
        </w:rPr>
        <w:t xml:space="preserve"> con los patrones de diseño de software fue el libro de </w:t>
      </w:r>
      <w:proofErr w:type="spellStart"/>
      <w:r w:rsidRPr="00F1361D">
        <w:rPr>
          <w:rFonts w:ascii="Arial" w:eastAsia="Times New Roman" w:hAnsi="Arial" w:cs="Arial"/>
          <w:color w:val="4A4A4A"/>
          <w:sz w:val="21"/>
          <w:szCs w:val="21"/>
          <w:lang w:val="es-MX" w:eastAsia="es-MX"/>
        </w:rPr>
        <w:t>Design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patterns</w:t>
      </w:r>
      <w:proofErr w:type="spellEnd"/>
      <w:r w:rsidRPr="00F1361D">
        <w:rPr>
          <w:rFonts w:ascii="Arial" w:eastAsia="Times New Roman" w:hAnsi="Arial" w:cs="Arial"/>
          <w:color w:val="4A4A4A"/>
          <w:sz w:val="21"/>
          <w:szCs w:val="21"/>
          <w:lang w:val="es-MX" w:eastAsia="es-MX"/>
        </w:rPr>
        <w:t xml:space="preserve">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Caja de herramientas probadas para </w:t>
      </w:r>
      <w:proofErr w:type="gramStart"/>
      <w:r w:rsidRPr="00F1361D">
        <w:rPr>
          <w:rFonts w:ascii="Arial" w:eastAsia="Times New Roman" w:hAnsi="Arial" w:cs="Arial"/>
          <w:color w:val="4A4A4A"/>
          <w:sz w:val="21"/>
          <w:szCs w:val="21"/>
          <w:lang w:val="es-MX" w:eastAsia="es-MX"/>
        </w:rPr>
        <w:t>el solución</w:t>
      </w:r>
      <w:proofErr w:type="gramEnd"/>
      <w:r w:rsidRPr="00F1361D">
        <w:rPr>
          <w:rFonts w:ascii="Arial" w:eastAsia="Times New Roman" w:hAnsi="Arial" w:cs="Arial"/>
          <w:color w:val="4A4A4A"/>
          <w:sz w:val="21"/>
          <w:szCs w:val="21"/>
          <w:lang w:val="es-MX" w:eastAsia="es-MX"/>
        </w:rPr>
        <w:t xml:space="preserve"> de problemas comunes.</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Te proveen un </w:t>
      </w:r>
      <w:proofErr w:type="spellStart"/>
      <w:r w:rsidRPr="00F1361D">
        <w:rPr>
          <w:rFonts w:ascii="Arial" w:eastAsia="Times New Roman" w:hAnsi="Arial" w:cs="Arial"/>
          <w:color w:val="4A4A4A"/>
          <w:sz w:val="21"/>
          <w:szCs w:val="21"/>
          <w:lang w:val="es-MX" w:eastAsia="es-MX"/>
        </w:rPr>
        <w:t>lienguaje</w:t>
      </w:r>
      <w:proofErr w:type="spellEnd"/>
      <w:r w:rsidRPr="00F1361D">
        <w:rPr>
          <w:rFonts w:ascii="Arial" w:eastAsia="Times New Roman" w:hAnsi="Arial" w:cs="Arial"/>
          <w:color w:val="4A4A4A"/>
          <w:sz w:val="21"/>
          <w:szCs w:val="21"/>
          <w:lang w:val="es-MX" w:eastAsia="es-MX"/>
        </w:rPr>
        <w:t xml:space="preserve"> común que te permite comunicarte de forma específica y eficiente.</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F1361D">
      <w:pPr>
        <w:numPr>
          <w:ilvl w:val="0"/>
          <w:numId w:val="47"/>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F1361D">
      <w:pPr>
        <w:numPr>
          <w:ilvl w:val="0"/>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Abstract</w:t>
      </w:r>
      <w:proofErr w:type="spellEnd"/>
      <w:r w:rsidRPr="00F1361D">
        <w:rPr>
          <w:rFonts w:ascii="Arial" w:eastAsia="Times New Roman" w:hAnsi="Arial" w:cs="Arial"/>
          <w:color w:val="4A4A4A"/>
          <w:sz w:val="21"/>
          <w:szCs w:val="21"/>
          <w:lang w:val="es-MX" w:eastAsia="es-MX"/>
        </w:rPr>
        <w:t xml:space="preserve"> Factory</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Builder</w:t>
      </w:r>
      <w:proofErr w:type="spellEnd"/>
      <w:r w:rsidRPr="00F1361D">
        <w:rPr>
          <w:rFonts w:ascii="Arial" w:eastAsia="Times New Roman" w:hAnsi="Arial" w:cs="Arial"/>
          <w:color w:val="4A4A4A"/>
          <w:sz w:val="21"/>
          <w:szCs w:val="21"/>
          <w:lang w:val="es-MX" w:eastAsia="es-MX"/>
        </w:rPr>
        <w:t>: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Factory </w:t>
      </w:r>
      <w:proofErr w:type="spellStart"/>
      <w:r w:rsidRPr="00F1361D">
        <w:rPr>
          <w:rFonts w:ascii="Arial" w:eastAsia="Times New Roman" w:hAnsi="Arial" w:cs="Arial"/>
          <w:color w:val="4A4A4A"/>
          <w:sz w:val="21"/>
          <w:szCs w:val="21"/>
          <w:lang w:val="es-MX" w:eastAsia="es-MX"/>
        </w:rPr>
        <w:t>Method</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Prototype</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Singleton</w:t>
      </w:r>
      <w:proofErr w:type="spellEnd"/>
    </w:p>
    <w:p w:rsidR="00F1361D" w:rsidRPr="00F1361D" w:rsidRDefault="00F1361D" w:rsidP="00F1361D">
      <w:pPr>
        <w:numPr>
          <w:ilvl w:val="0"/>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Jquery</w:t>
      </w:r>
      <w:proofErr w:type="spellEnd"/>
      <w:r w:rsidRPr="00F1361D">
        <w:rPr>
          <w:rFonts w:ascii="Arial" w:eastAsia="Times New Roman" w:hAnsi="Arial" w:cs="Arial"/>
          <w:color w:val="4A4A4A"/>
          <w:sz w:val="21"/>
          <w:szCs w:val="21"/>
          <w:lang w:val="es-MX" w:eastAsia="es-MX"/>
        </w:rPr>
        <w:t xml:space="preserve"> usa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El patrón </w:t>
      </w:r>
      <w:proofErr w:type="spellStart"/>
      <w:r w:rsidRPr="00F1361D">
        <w:rPr>
          <w:rFonts w:ascii="Arial" w:eastAsia="Times New Roman" w:hAnsi="Arial" w:cs="Arial"/>
          <w:color w:val="4A4A4A"/>
          <w:sz w:val="21"/>
          <w:szCs w:val="21"/>
          <w:lang w:val="es-MX" w:eastAsia="es-MX"/>
        </w:rPr>
        <w:t>adapter</w:t>
      </w:r>
      <w:proofErr w:type="spellEnd"/>
      <w:r w:rsidRPr="00F1361D">
        <w:rPr>
          <w:rFonts w:ascii="Arial" w:eastAsia="Times New Roman" w:hAnsi="Arial" w:cs="Arial"/>
          <w:color w:val="4A4A4A"/>
          <w:sz w:val="21"/>
          <w:szCs w:val="21"/>
          <w:lang w:val="es-MX" w:eastAsia="es-MX"/>
        </w:rPr>
        <w:t xml:space="preserve"> expone una interfaz externa y ‘esconde’ una interfaz interna compleja.</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Decorator</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Facade</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b/>
          <w:bCs/>
          <w:color w:val="4A4A4A"/>
          <w:sz w:val="21"/>
          <w:szCs w:val="21"/>
          <w:lang w:val="es-MX" w:eastAsia="es-MX"/>
        </w:rPr>
        <w:t>Flyweight</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F1361D">
      <w:pPr>
        <w:numPr>
          <w:ilvl w:val="0"/>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Chain</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of</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responsability</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Command</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Interpreter</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Iterator</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Observer</w:t>
      </w:r>
      <w:proofErr w:type="spellEnd"/>
      <w:r w:rsidRPr="00F1361D">
        <w:rPr>
          <w:rFonts w:ascii="Arial" w:eastAsia="Times New Roman" w:hAnsi="Arial" w:cs="Arial"/>
          <w:color w:val="4A4A4A"/>
          <w:sz w:val="21"/>
          <w:szCs w:val="21"/>
          <w:lang w:val="es-MX" w:eastAsia="es-MX"/>
        </w:rPr>
        <w:t xml:space="preserve">: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State</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Strategy</w:t>
      </w:r>
      <w:proofErr w:type="spellEnd"/>
    </w:p>
    <w:p w:rsidR="00F1361D" w:rsidRPr="00F1361D" w:rsidRDefault="00F1361D" w:rsidP="00F1361D">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Template</w:t>
      </w:r>
      <w:proofErr w:type="spellEnd"/>
      <w:r w:rsidRPr="00F1361D">
        <w:rPr>
          <w:rFonts w:ascii="Arial" w:eastAsia="Times New Roman" w:hAnsi="Arial" w:cs="Arial"/>
          <w:color w:val="4A4A4A"/>
          <w:sz w:val="21"/>
          <w:szCs w:val="21"/>
          <w:lang w:val="es-MX" w:eastAsia="es-MX"/>
        </w:rPr>
        <w:t xml:space="preserve"> </w:t>
      </w:r>
      <w:proofErr w:type="spellStart"/>
      <w:r w:rsidRPr="00F1361D">
        <w:rPr>
          <w:rFonts w:ascii="Arial" w:eastAsia="Times New Roman" w:hAnsi="Arial" w:cs="Arial"/>
          <w:color w:val="4A4A4A"/>
          <w:sz w:val="21"/>
          <w:szCs w:val="21"/>
          <w:lang w:val="es-MX" w:eastAsia="es-MX"/>
        </w:rPr>
        <w:t>method</w:t>
      </w:r>
      <w:proofErr w:type="spellEnd"/>
    </w:p>
    <w:p w:rsidR="00696E88" w:rsidRPr="00F1361D" w:rsidRDefault="00F1361D" w:rsidP="00696E88">
      <w:pPr>
        <w:numPr>
          <w:ilvl w:val="1"/>
          <w:numId w:val="48"/>
        </w:numPr>
        <w:shd w:val="clear" w:color="auto" w:fill="FFFFFF"/>
        <w:spacing w:before="0" w:after="0" w:line="240" w:lineRule="auto"/>
        <w:ind w:left="0"/>
        <w:jc w:val="both"/>
        <w:rPr>
          <w:rFonts w:ascii="Arial" w:eastAsia="Times New Roman" w:hAnsi="Arial" w:cs="Arial"/>
          <w:color w:val="4A4A4A"/>
          <w:sz w:val="21"/>
          <w:szCs w:val="21"/>
          <w:lang w:val="es-MX" w:eastAsia="es-MX"/>
        </w:rPr>
      </w:pPr>
      <w:proofErr w:type="spellStart"/>
      <w:r w:rsidRPr="00F1361D">
        <w:rPr>
          <w:rFonts w:ascii="Arial" w:eastAsia="Times New Roman" w:hAnsi="Arial" w:cs="Arial"/>
          <w:color w:val="4A4A4A"/>
          <w:sz w:val="21"/>
          <w:szCs w:val="21"/>
          <w:lang w:val="es-MX" w:eastAsia="es-MX"/>
        </w:rPr>
        <w:t>Visitor</w:t>
      </w:r>
      <w:proofErr w:type="spellEnd"/>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52"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53"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4" w:tgtFrame="_blank" w:tooltip="Object Pool (patrón de diseño)" w:history="1">
        <w:proofErr w:type="spellStart"/>
        <w:r w:rsidRPr="00696E88">
          <w:rPr>
            <w:rStyle w:val="Hipervnculo"/>
            <w:rFonts w:ascii="Arial" w:hAnsi="Arial" w:cs="Arial"/>
            <w:color w:val="0791E6"/>
            <w:sz w:val="21"/>
            <w:szCs w:val="21"/>
          </w:rPr>
          <w:t>Object</w:t>
        </w:r>
        <w:proofErr w:type="spellEnd"/>
        <w:r w:rsidRPr="00696E88">
          <w:rPr>
            <w:rStyle w:val="Hipervnculo"/>
            <w:rFonts w:ascii="Arial" w:hAnsi="Arial" w:cs="Arial"/>
            <w:color w:val="0791E6"/>
            <w:sz w:val="21"/>
            <w:szCs w:val="21"/>
          </w:rPr>
          <w:t xml:space="preserve"> Pool</w:t>
        </w:r>
      </w:hyperlink>
      <w:r w:rsidRPr="00696E88">
        <w:rPr>
          <w:rFonts w:ascii="Arial" w:hAnsi="Arial" w:cs="Arial"/>
          <w:color w:val="4A4A4A"/>
          <w:sz w:val="21"/>
          <w:szCs w:val="21"/>
        </w:rPr>
        <w:t xml:space="preserve"> (no pertenece a los patrones especificados por </w:t>
      </w:r>
      <w:proofErr w:type="spellStart"/>
      <w:r w:rsidRPr="00696E88">
        <w:rPr>
          <w:rFonts w:ascii="Arial" w:hAnsi="Arial" w:cs="Arial"/>
          <w:color w:val="4A4A4A"/>
          <w:sz w:val="21"/>
          <w:szCs w:val="21"/>
        </w:rPr>
        <w:t>GoF</w:t>
      </w:r>
      <w:proofErr w:type="spellEnd"/>
      <w:r w:rsidRPr="00696E88">
        <w:rPr>
          <w:rFonts w:ascii="Arial" w:hAnsi="Arial" w:cs="Arial"/>
          <w:color w:val="4A4A4A"/>
          <w:sz w:val="21"/>
          <w:szCs w:val="21"/>
        </w:rPr>
        <w:t>):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5" w:tgtFrame="_blank" w:tooltip="Abstract Factory (patrón de diseño)" w:history="1">
        <w:proofErr w:type="spellStart"/>
        <w:r w:rsidRPr="00696E88">
          <w:rPr>
            <w:rStyle w:val="Hipervnculo"/>
            <w:rFonts w:ascii="Arial" w:hAnsi="Arial" w:cs="Arial"/>
            <w:color w:val="0791E6"/>
            <w:sz w:val="21"/>
            <w:szCs w:val="21"/>
          </w:rPr>
          <w:t>Abstract</w:t>
        </w:r>
        <w:proofErr w:type="spellEnd"/>
        <w:r w:rsidRPr="00696E88">
          <w:rPr>
            <w:rStyle w:val="Hipervnculo"/>
            <w:rFonts w:ascii="Arial" w:hAnsi="Arial" w:cs="Arial"/>
            <w:color w:val="0791E6"/>
            <w:sz w:val="21"/>
            <w:szCs w:val="21"/>
          </w:rPr>
          <w:t xml:space="preserve"> Factory</w:t>
        </w:r>
      </w:hyperlink>
      <w:r w:rsidRPr="00696E88">
        <w:rPr>
          <w:rFonts w:ascii="Arial" w:hAnsi="Arial" w:cs="Arial"/>
          <w:color w:val="4A4A4A"/>
          <w:sz w:val="21"/>
          <w:szCs w:val="21"/>
        </w:rPr>
        <w:t xml:space="preserve">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w:t>
      </w:r>
      <w:proofErr w:type="gramStart"/>
      <w:r w:rsidRPr="00696E88">
        <w:rPr>
          <w:rFonts w:ascii="Arial" w:hAnsi="Arial" w:cs="Arial"/>
          <w:color w:val="4A4A4A"/>
          <w:sz w:val="21"/>
          <w:szCs w:val="21"/>
        </w:rPr>
        <w:t>como</w:t>
      </w:r>
      <w:proofErr w:type="gramEnd"/>
      <w:r w:rsidRPr="00696E88">
        <w:rPr>
          <w:rFonts w:ascii="Arial" w:hAnsi="Arial" w:cs="Arial"/>
          <w:color w:val="4A4A4A"/>
          <w:sz w:val="21"/>
          <w:szCs w:val="21"/>
        </w:rPr>
        <w:t xml:space="preserve"> por ejemplo, la creación de interfaces gráficas de distintos tipos (ventana, menú, botón, etc.).</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6" w:tgtFrame="_blank" w:tooltip="Builder (patrón de diseño)" w:history="1">
        <w:proofErr w:type="spellStart"/>
        <w:r w:rsidRPr="00696E88">
          <w:rPr>
            <w:rStyle w:val="Hipervnculo"/>
            <w:rFonts w:ascii="Arial" w:hAnsi="Arial" w:cs="Arial"/>
            <w:color w:val="0791E6"/>
            <w:sz w:val="21"/>
            <w:szCs w:val="21"/>
          </w:rPr>
          <w:t>Builder</w:t>
        </w:r>
        <w:proofErr w:type="spellEnd"/>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696E88">
      <w:pPr>
        <w:numPr>
          <w:ilvl w:val="0"/>
          <w:numId w:val="42"/>
        </w:numPr>
        <w:shd w:val="clear" w:color="auto" w:fill="FFFFFF"/>
        <w:spacing w:before="0" w:after="0" w:line="240" w:lineRule="auto"/>
        <w:ind w:left="0"/>
        <w:jc w:val="both"/>
        <w:rPr>
          <w:rFonts w:ascii="Arial" w:hAnsi="Arial" w:cs="Arial"/>
          <w:color w:val="4A4A4A"/>
          <w:sz w:val="21"/>
          <w:szCs w:val="21"/>
        </w:rPr>
      </w:pPr>
      <w:hyperlink r:id="rId157" w:tgtFrame="_blank" w:tooltip="Factory Method (patrón de diseño)" w:history="1">
        <w:r w:rsidRPr="00696E88">
          <w:rPr>
            <w:rStyle w:val="Hipervnculo"/>
            <w:rFonts w:ascii="Arial" w:hAnsi="Arial" w:cs="Arial"/>
            <w:color w:val="0791E6"/>
            <w:sz w:val="21"/>
            <w:szCs w:val="21"/>
          </w:rPr>
          <w:t xml:space="preserve">Factory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xml:space="preserve">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ConcreteCreator</w:t>
      </w:r>
      <w:proofErr w:type="spellEnd"/>
      <w:r w:rsidRPr="00696E88">
        <w:rPr>
          <w:rStyle w:val="hljs-class"/>
          <w:color w:val="FFFFFF"/>
          <w:sz w:val="21"/>
          <w:szCs w:val="21"/>
        </w:rPr>
        <w:t xml:space="preserve"> </w:t>
      </w:r>
      <w:proofErr w:type="spellStart"/>
      <w:r w:rsidRPr="00696E88">
        <w:rPr>
          <w:rStyle w:val="hljs-keyword"/>
          <w:b/>
          <w:bCs/>
          <w:color w:val="F92672"/>
          <w:sz w:val="21"/>
          <w:szCs w:val="21"/>
        </w:rPr>
        <w:t>extends</w:t>
      </w:r>
      <w:proofErr w:type="spellEnd"/>
      <w:r w:rsidRPr="00696E88">
        <w:rPr>
          <w:rStyle w:val="hljs-class"/>
          <w:color w:val="FFFFFF"/>
          <w:sz w:val="21"/>
          <w:szCs w:val="21"/>
        </w:rPr>
        <w:t xml:space="preserve"> </w:t>
      </w:r>
      <w:proofErr w:type="spellStart"/>
      <w:proofErr w:type="gramStart"/>
      <w:r w:rsidRPr="00696E88">
        <w:rPr>
          <w:rStyle w:val="hljs-title"/>
          <w:b/>
          <w:bCs/>
          <w:color w:val="FFFFFF"/>
          <w:sz w:val="21"/>
          <w:szCs w:val="21"/>
        </w:rPr>
        <w:t>Creator</w:t>
      </w:r>
      <w:proofErr w:type="spellEnd"/>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CdigoHTML"/>
          <w:color w:val="FFFFFF"/>
          <w:sz w:val="21"/>
          <w:szCs w:val="21"/>
        </w:rPr>
        <w:t>protected</w:t>
      </w:r>
      <w:proofErr w:type="spell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 xml:space="preserve"> </w:t>
      </w:r>
      <w:proofErr w:type="spellStart"/>
      <w:proofErr w:type="gramStart"/>
      <w:r w:rsidRPr="00696E88">
        <w:rPr>
          <w:rStyle w:val="CdigoHTML"/>
          <w:color w:val="FFFFFF"/>
          <w:sz w:val="21"/>
          <w:szCs w:val="21"/>
        </w:rPr>
        <w:t>factoryMethod</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w:t>
      </w:r>
      <w:proofErr w:type="spellStart"/>
      <w:proofErr w:type="gramStart"/>
      <w:r w:rsidRPr="00696E88">
        <w:rPr>
          <w:rStyle w:val="CdigoHTML"/>
          <w:color w:val="FFFFFF"/>
          <w:sz w:val="21"/>
          <w:szCs w:val="21"/>
        </w:rPr>
        <w:t>ConcreteProduct</w:t>
      </w:r>
      <w:proofErr w:type="spellEnd"/>
      <w:r w:rsidRPr="00696E88">
        <w:rPr>
          <w:rStyle w:val="CdigoHTML"/>
          <w:color w:val="FFFFFF"/>
          <w:sz w:val="21"/>
          <w:szCs w:val="21"/>
        </w:rPr>
        <w:t>(</w:t>
      </w:r>
      <w:proofErr w:type="gram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gramStart"/>
      <w:r w:rsidRPr="00696E88">
        <w:rPr>
          <w:rStyle w:val="CdigoHTML"/>
          <w:color w:val="FFFFFF"/>
          <w:sz w:val="21"/>
          <w:szCs w:val="21"/>
        </w:rPr>
        <w:t>interface</w:t>
      </w:r>
      <w:proofErr w:type="gramEnd"/>
      <w:r w:rsidRPr="00696E88">
        <w:rPr>
          <w:rStyle w:val="CdigoHTML"/>
          <w:color w:val="FFFFFF"/>
          <w:sz w:val="21"/>
          <w:szCs w:val="21"/>
        </w:rPr>
        <w:t xml:space="preserve"> </w:t>
      </w:r>
      <w:proofErr w:type="spellStart"/>
      <w:r w:rsidRPr="00696E88">
        <w:rPr>
          <w:rStyle w:val="CdigoHTML"/>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ConcreteProduct</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implements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Product</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gramStart"/>
      <w:r w:rsidRPr="00696E88">
        <w:rPr>
          <w:rStyle w:val="hljs-title"/>
          <w:b/>
          <w:bCs/>
          <w:color w:val="FFFFFF"/>
          <w:sz w:val="21"/>
          <w:szCs w:val="21"/>
        </w:rPr>
        <w:t>Client</w:t>
      </w:r>
      <w:r w:rsidRPr="00696E88">
        <w:rPr>
          <w:rStyle w:val="CdigoHTML"/>
          <w:color w:val="FFFFFF"/>
          <w:sz w:val="21"/>
          <w:szCs w:val="21"/>
        </w:rPr>
        <w:t>{</w:t>
      </w:r>
      <w:proofErr w:type="gram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w:t>
      </w:r>
      <w:proofErr w:type="gramStart"/>
      <w:r w:rsidRPr="00696E88">
        <w:rPr>
          <w:rStyle w:val="CdigoHTML"/>
          <w:color w:val="FFFFFF"/>
          <w:sz w:val="21"/>
          <w:szCs w:val="21"/>
          <w:lang w:val="en-US"/>
        </w:rPr>
        <w:t>main(</w:t>
      </w:r>
      <w:proofErr w:type="gramEnd"/>
      <w:r w:rsidRPr="00696E88">
        <w:rPr>
          <w:rStyle w:val="hljs-builtin"/>
          <w:color w:val="A6E22E"/>
          <w:sz w:val="21"/>
          <w:szCs w:val="21"/>
          <w:lang w:val="en-US"/>
        </w:rPr>
        <w:t>String</w:t>
      </w:r>
      <w:r w:rsidRPr="00696E88">
        <w:rPr>
          <w:rStyle w:val="CdigoHTML"/>
          <w:color w:val="FFFFFF"/>
          <w:sz w:val="21"/>
          <w:szCs w:val="21"/>
          <w:lang w:val="en-US"/>
        </w:rPr>
        <w:t xml:space="preserve"> </w:t>
      </w:r>
      <w:proofErr w:type="spellStart"/>
      <w:r w:rsidRPr="00696E88">
        <w:rPr>
          <w:rStyle w:val="CdigoHTML"/>
          <w:color w:val="FFFFFF"/>
          <w:sz w:val="21"/>
          <w:szCs w:val="21"/>
          <w:lang w:val="en-US"/>
        </w:rPr>
        <w:t>args</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w:t>
      </w:r>
      <w:proofErr w:type="spellStart"/>
      <w:r w:rsidRPr="00696E88">
        <w:rPr>
          <w:rStyle w:val="CdigoHTML"/>
          <w:color w:val="FFFFFF"/>
          <w:sz w:val="21"/>
          <w:szCs w:val="21"/>
          <w:lang w:val="en-US"/>
        </w:rPr>
        <w:t>unCreator</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spellStart"/>
      <w:proofErr w:type="gramStart"/>
      <w:r w:rsidRPr="00696E88">
        <w:rPr>
          <w:rStyle w:val="CdigoHTML"/>
          <w:color w:val="FFFFFF"/>
          <w:sz w:val="21"/>
          <w:szCs w:val="21"/>
          <w:lang w:val="en-US"/>
        </w:rPr>
        <w:t>ConcreteCreator</w:t>
      </w:r>
      <w:proofErr w:type="spellEnd"/>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roofErr w:type="spellStart"/>
      <w:r w:rsidRPr="00696E88">
        <w:rPr>
          <w:rStyle w:val="CdigoHTML"/>
          <w:color w:val="FFFFFF"/>
          <w:sz w:val="21"/>
          <w:szCs w:val="21"/>
          <w:lang w:val="en-US"/>
        </w:rPr>
        <w:t>unCreator.factoryMethod</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numPr>
          <w:ilvl w:val="0"/>
          <w:numId w:val="43"/>
        </w:numPr>
        <w:shd w:val="clear" w:color="auto" w:fill="FFFFFF"/>
        <w:spacing w:before="0" w:after="0" w:line="240" w:lineRule="auto"/>
        <w:ind w:left="0"/>
        <w:jc w:val="both"/>
        <w:rPr>
          <w:rFonts w:ascii="Arial" w:hAnsi="Arial" w:cs="Arial"/>
          <w:color w:val="4A4A4A"/>
          <w:sz w:val="21"/>
          <w:szCs w:val="21"/>
        </w:rPr>
      </w:pPr>
      <w:hyperlink r:id="rId158" w:tgtFrame="_blank" w:tooltip="Prototype (patrón de diseño)" w:history="1">
        <w:proofErr w:type="spellStart"/>
        <w:r w:rsidRPr="00696E88">
          <w:rPr>
            <w:rStyle w:val="Hipervnculo"/>
            <w:rFonts w:ascii="Arial" w:hAnsi="Arial" w:cs="Arial"/>
            <w:color w:val="0791E6"/>
            <w:sz w:val="21"/>
            <w:szCs w:val="21"/>
          </w:rPr>
          <w:t>Prototype</w:t>
        </w:r>
        <w:proofErr w:type="spellEnd"/>
      </w:hyperlink>
      <w:r w:rsidRPr="00696E88">
        <w:rPr>
          <w:rFonts w:ascii="Arial" w:hAnsi="Arial" w:cs="Arial"/>
          <w:color w:val="4A4A4A"/>
          <w:sz w:val="21"/>
          <w:szCs w:val="21"/>
        </w:rPr>
        <w:t> (prototipo): crea nuevos objetos clonándolos de una instancia ya existente.</w:t>
      </w:r>
    </w:p>
    <w:p w:rsidR="00696E88" w:rsidRPr="00696E88" w:rsidRDefault="00696E88" w:rsidP="00696E88">
      <w:pPr>
        <w:numPr>
          <w:ilvl w:val="0"/>
          <w:numId w:val="43"/>
        </w:numPr>
        <w:shd w:val="clear" w:color="auto" w:fill="FFFFFF"/>
        <w:spacing w:before="0" w:after="0" w:line="240" w:lineRule="auto"/>
        <w:ind w:left="0"/>
        <w:jc w:val="both"/>
        <w:rPr>
          <w:rFonts w:ascii="Arial" w:hAnsi="Arial" w:cs="Arial"/>
          <w:color w:val="4A4A4A"/>
          <w:sz w:val="21"/>
          <w:szCs w:val="21"/>
        </w:rPr>
      </w:pPr>
      <w:hyperlink r:id="rId159" w:tgtFrame="_blank" w:tooltip="Patrón de diseño Singleton" w:history="1">
        <w:proofErr w:type="spellStart"/>
        <w:r w:rsidRPr="00696E88">
          <w:rPr>
            <w:rStyle w:val="Hipervnculo"/>
            <w:rFonts w:ascii="Arial" w:hAnsi="Arial" w:cs="Arial"/>
            <w:color w:val="0791E6"/>
            <w:sz w:val="21"/>
            <w:szCs w:val="21"/>
          </w:rPr>
          <w:t>Singleton</w:t>
        </w:r>
        <w:proofErr w:type="spellEnd"/>
      </w:hyperlink>
      <w:r w:rsidRPr="00696E88">
        <w:rPr>
          <w:rFonts w:ascii="Arial" w:hAnsi="Arial" w:cs="Arial"/>
          <w:color w:val="4A4A4A"/>
          <w:sz w:val="21"/>
          <w:szCs w:val="21"/>
        </w:rPr>
        <w:t xml:space="preserve"> (instancia única): garantiza la existencia de una única instancia para una clase y la creación de un mecanismo de acceso global a dicha instancia. Restringe la instanciación de una clase o valor de un tipo a un solo objeto. A </w:t>
      </w:r>
      <w:proofErr w:type="gramStart"/>
      <w:r w:rsidRPr="00696E88">
        <w:rPr>
          <w:rFonts w:ascii="Arial" w:hAnsi="Arial" w:cs="Arial"/>
          <w:color w:val="4A4A4A"/>
          <w:sz w:val="21"/>
          <w:szCs w:val="21"/>
        </w:rPr>
        <w:t>continuación</w:t>
      </w:r>
      <w:proofErr w:type="gramEnd"/>
      <w:r w:rsidRPr="00696E88">
        <w:rPr>
          <w:rFonts w:ascii="Arial" w:hAnsi="Arial" w:cs="Arial"/>
          <w:color w:val="4A4A4A"/>
          <w:sz w:val="21"/>
          <w:szCs w:val="21"/>
        </w:rPr>
        <w:t xml:space="preserve">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r>
      <w:proofErr w:type="spellStart"/>
      <w:r w:rsidRPr="00696E88">
        <w:rPr>
          <w:rStyle w:val="CdigoHTML"/>
          <w:color w:val="FFFFFF"/>
          <w:sz w:val="21"/>
          <w:szCs w:val="21"/>
        </w:rPr>
        <w:t>public</w:t>
      </w:r>
      <w:proofErr w:type="spellEnd"/>
      <w:r w:rsidRPr="00696E88">
        <w:rPr>
          <w:rStyle w:val="CdigoHTML"/>
          <w:color w:val="FFFFFF"/>
          <w:sz w:val="21"/>
          <w:szCs w:val="21"/>
        </w:rPr>
        <w:t xml:space="preserve"> </w:t>
      </w:r>
      <w:proofErr w:type="spellStart"/>
      <w:r w:rsidRPr="00696E88">
        <w:rPr>
          <w:rStyle w:val="CdigoHTML"/>
          <w:color w:val="FFFFFF"/>
          <w:sz w:val="21"/>
          <w:szCs w:val="21"/>
        </w:rPr>
        <w:t>sealed</w:t>
      </w:r>
      <w:proofErr w:type="spellEnd"/>
      <w:r w:rsidRPr="00696E88">
        <w:rPr>
          <w:rStyle w:val="CdigoHTML"/>
          <w:color w:val="FFFFFF"/>
          <w:sz w:val="21"/>
          <w:szCs w:val="21"/>
        </w:rPr>
        <w:t xml:space="preserve"> </w:t>
      </w:r>
      <w:proofErr w:type="spellStart"/>
      <w:r w:rsidRPr="00696E88">
        <w:rPr>
          <w:rStyle w:val="hljs-keyword"/>
          <w:b/>
          <w:bCs/>
          <w:color w:val="F92672"/>
          <w:sz w:val="21"/>
          <w:szCs w:val="21"/>
        </w:rPr>
        <w:t>class</w:t>
      </w:r>
      <w:proofErr w:type="spellEnd"/>
      <w:r w:rsidRPr="00696E88">
        <w:rPr>
          <w:rStyle w:val="hljs-class"/>
          <w:color w:val="FFFFFF"/>
          <w:sz w:val="21"/>
          <w:szCs w:val="21"/>
        </w:rPr>
        <w:t xml:space="preserve"> </w:t>
      </w:r>
      <w:proofErr w:type="spellStart"/>
      <w:r w:rsidRPr="00696E88">
        <w:rPr>
          <w:rStyle w:val="hljs-title"/>
          <w:b/>
          <w:bCs/>
          <w:color w:val="FFFFFF"/>
          <w:sz w:val="21"/>
          <w:szCs w:val="21"/>
        </w:rPr>
        <w:t>Singleton</w:t>
      </w:r>
      <w:proofErr w:type="spellEnd"/>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 xml:space="preserv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hljs-builtin"/>
          <w:color w:val="A6E22E"/>
          <w:sz w:val="21"/>
          <w:szCs w:val="21"/>
          <w:lang w:val="en-US"/>
        </w:rPr>
        <w:t>Object</w:t>
      </w:r>
      <w:r w:rsidRPr="00696E88">
        <w:rPr>
          <w:rStyle w:val="CdigoHTML"/>
          <w:color w:val="FFFFFF"/>
          <w:sz w:val="21"/>
          <w:szCs w:val="21"/>
          <w:lang w:val="en-US"/>
        </w:rPr>
        <w:t>(</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roofErr w:type="spellStart"/>
      <w:proofErr w:type="gramStart"/>
      <w:r w:rsidRPr="00696E88">
        <w:rPr>
          <w:rStyle w:val="CdigoHTML"/>
          <w:color w:val="FFFFFF"/>
          <w:sz w:val="21"/>
          <w:szCs w:val="21"/>
          <w:lang w:val="en-US"/>
        </w:rPr>
        <w:t>System.Windows.Forms.MessageBox</w:t>
      </w:r>
      <w:proofErr w:type="gramEnd"/>
      <w:r w:rsidRPr="00696E88">
        <w:rPr>
          <w:rStyle w:val="CdigoHTML"/>
          <w:color w:val="FFFFFF"/>
          <w:sz w:val="21"/>
          <w:szCs w:val="21"/>
          <w:lang w:val="en-US"/>
        </w:rPr>
        <w:t>.Show</w:t>
      </w:r>
      <w:proofErr w:type="spellEnd"/>
      <w:r w:rsidRPr="00696E88">
        <w:rPr>
          <w:rStyle w:val="CdigoHTML"/>
          <w:color w:val="FFFFFF"/>
          <w:sz w:val="21"/>
          <w:szCs w:val="21"/>
          <w:lang w:val="en-US"/>
        </w:rPr>
        <w:t>(</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w:t>
      </w:r>
      <w:proofErr w:type="spellStart"/>
      <w:r w:rsidRPr="00696E88">
        <w:rPr>
          <w:rStyle w:val="CdigoHTML"/>
          <w:color w:val="FFFFFF"/>
          <w:sz w:val="21"/>
          <w:szCs w:val="21"/>
          <w:lang w:val="en-US"/>
        </w:rPr>
        <w:t>GetInstance</w:t>
      </w:r>
      <w:proofErr w:type="spellEnd"/>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w:t>
      </w:r>
      <w:proofErr w:type="spellStart"/>
      <w:r w:rsidRPr="00696E88">
        <w:rPr>
          <w:rStyle w:val="CdigoHTML"/>
          <w:color w:val="FFFFFF"/>
          <w:sz w:val="21"/>
          <w:szCs w:val="21"/>
          <w:lang w:val="en-US"/>
        </w:rPr>
        <w:t>syncRoot</w:t>
      </w:r>
      <w:proofErr w:type="spell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w:t>
      </w:r>
      <w:proofErr w:type="gramStart"/>
      <w:r w:rsidRPr="00696E88">
        <w:rPr>
          <w:rStyle w:val="CdigoHTML"/>
          <w:color w:val="FFFFFF"/>
          <w:sz w:val="21"/>
          <w:szCs w:val="21"/>
          <w:lang w:val="en-US"/>
        </w:rPr>
        <w:t>Singleton(</w:t>
      </w:r>
      <w:proofErr w:type="gramEnd"/>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roofErr w:type="spellStart"/>
      <w:r w:rsidRPr="00696E88">
        <w:rPr>
          <w:rStyle w:val="hljs-keyword"/>
          <w:b/>
          <w:bCs/>
          <w:color w:val="F92672"/>
          <w:sz w:val="21"/>
          <w:szCs w:val="21"/>
        </w:rPr>
        <w:t>return</w:t>
      </w:r>
      <w:proofErr w:type="spellEnd"/>
      <w:r w:rsidRPr="00696E88">
        <w:rPr>
          <w:rStyle w:val="CdigoHTML"/>
          <w:color w:val="FFFFFF"/>
          <w:sz w:val="21"/>
          <w:szCs w:val="21"/>
        </w:rPr>
        <w:t xml:space="preserve"> </w:t>
      </w:r>
      <w:proofErr w:type="spellStart"/>
      <w:r w:rsidRPr="00696E88">
        <w:rPr>
          <w:rStyle w:val="CdigoHTML"/>
          <w:color w:val="FFFFFF"/>
          <w:sz w:val="21"/>
          <w:szCs w:val="21"/>
        </w:rPr>
        <w:t>instance</w:t>
      </w:r>
      <w:proofErr w:type="spellEnd"/>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696E88">
      <w:pPr>
        <w:numPr>
          <w:ilvl w:val="0"/>
          <w:numId w:val="44"/>
        </w:numPr>
        <w:shd w:val="clear" w:color="auto" w:fill="FFFFFF"/>
        <w:spacing w:before="0" w:after="0" w:line="240" w:lineRule="auto"/>
        <w:ind w:left="0"/>
        <w:jc w:val="both"/>
        <w:rPr>
          <w:rFonts w:ascii="Arial" w:hAnsi="Arial" w:cs="Arial"/>
          <w:color w:val="4A4A4A"/>
          <w:sz w:val="21"/>
          <w:szCs w:val="21"/>
        </w:rPr>
      </w:pPr>
      <w:hyperlink r:id="rId160" w:tgtFrame="_blank" w:tooltip="Modelo Vista Controlador" w:history="1">
        <w:proofErr w:type="spellStart"/>
        <w:r w:rsidRPr="00696E88">
          <w:rPr>
            <w:rStyle w:val="Hipervnculo"/>
            <w:rFonts w:ascii="Arial" w:hAnsi="Arial" w:cs="Arial"/>
            <w:color w:val="0791E6"/>
            <w:sz w:val="21"/>
            <w:szCs w:val="21"/>
          </w:rPr>
          <w:t>Model</w:t>
        </w:r>
        <w:proofErr w:type="spellEnd"/>
        <w:r w:rsidRPr="00696E88">
          <w:rPr>
            <w:rStyle w:val="Hipervnculo"/>
            <w:rFonts w:ascii="Arial" w:hAnsi="Arial" w:cs="Arial"/>
            <w:color w:val="0791E6"/>
            <w:sz w:val="21"/>
            <w:szCs w:val="21"/>
          </w:rPr>
          <w:t xml:space="preserve"> View </w:t>
        </w:r>
        <w:proofErr w:type="spellStart"/>
        <w:r w:rsidRPr="00696E88">
          <w:rPr>
            <w:rStyle w:val="Hipervnculo"/>
            <w:rFonts w:ascii="Arial" w:hAnsi="Arial" w:cs="Arial"/>
            <w:color w:val="0791E6"/>
            <w:sz w:val="21"/>
            <w:szCs w:val="21"/>
          </w:rPr>
          <w:t>Controller</w:t>
        </w:r>
        <w:proofErr w:type="spellEnd"/>
        <w:r w:rsidRPr="00696E88">
          <w:rPr>
            <w:rStyle w:val="Hipervnculo"/>
            <w:rFonts w:ascii="Arial" w:hAnsi="Arial" w:cs="Arial"/>
            <w:color w:val="0791E6"/>
            <w:sz w:val="21"/>
            <w:szCs w:val="21"/>
          </w:rPr>
          <w:t xml:space="preserve">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proofErr w:type="spellStart"/>
      <w:r w:rsidRPr="00696E88">
        <w:rPr>
          <w:rStyle w:val="Textoennegrita"/>
          <w:rFonts w:ascii="Arial" w:hAnsi="Arial" w:cs="Arial"/>
          <w:color w:val="4A4A4A"/>
          <w:sz w:val="21"/>
          <w:szCs w:val="21"/>
        </w:rPr>
        <w:t>model</w:t>
      </w:r>
      <w:proofErr w:type="spellEnd"/>
      <w:r w:rsidRPr="00696E88">
        <w:rPr>
          <w:rFonts w:ascii="Arial" w:hAnsi="Arial" w:cs="Arial"/>
          <w:color w:val="4A4A4A"/>
          <w:sz w:val="21"/>
          <w:szCs w:val="21"/>
        </w:rPr>
        <w:t>, que representa la realidad; la capa </w:t>
      </w:r>
      <w:proofErr w:type="spellStart"/>
      <w:proofErr w:type="gramStart"/>
      <w:r w:rsidRPr="00696E88">
        <w:rPr>
          <w:rStyle w:val="Textoennegrita"/>
          <w:rFonts w:ascii="Arial" w:hAnsi="Arial" w:cs="Arial"/>
          <w:color w:val="4A4A4A"/>
          <w:sz w:val="21"/>
          <w:szCs w:val="21"/>
        </w:rPr>
        <w:t>controller</w:t>
      </w:r>
      <w:proofErr w:type="spellEnd"/>
      <w:r w:rsidRPr="00696E88">
        <w:rPr>
          <w:rFonts w:ascii="Arial" w:hAnsi="Arial" w:cs="Arial"/>
          <w:color w:val="4A4A4A"/>
          <w:sz w:val="21"/>
          <w:szCs w:val="21"/>
        </w:rPr>
        <w:t> </w:t>
      </w:r>
      <w:r w:rsidRPr="00696E88">
        <w:rPr>
          <w:rStyle w:val="Textoennegrita"/>
          <w:rFonts w:ascii="Arial" w:hAnsi="Arial" w:cs="Arial"/>
          <w:color w:val="4A4A4A"/>
          <w:sz w:val="21"/>
          <w:szCs w:val="21"/>
        </w:rPr>
        <w:t>,</w:t>
      </w:r>
      <w:proofErr w:type="gramEnd"/>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61"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2" w:tgtFrame="_blank" w:tooltip="Adapter (patrón de diseño)" w:history="1">
        <w:proofErr w:type="spellStart"/>
        <w:r w:rsidRPr="00696E88">
          <w:rPr>
            <w:rStyle w:val="Hipervnculo"/>
            <w:rFonts w:ascii="Arial" w:hAnsi="Arial" w:cs="Arial"/>
            <w:color w:val="0791E6"/>
            <w:sz w:val="21"/>
            <w:szCs w:val="21"/>
          </w:rPr>
          <w:t>Adapter</w:t>
        </w:r>
        <w:proofErr w:type="spellEnd"/>
        <w:r w:rsidRPr="00696E88">
          <w:rPr>
            <w:rStyle w:val="Hipervnculo"/>
            <w:rFonts w:ascii="Arial" w:hAnsi="Arial" w:cs="Arial"/>
            <w:color w:val="0791E6"/>
            <w:sz w:val="21"/>
            <w:szCs w:val="21"/>
          </w:rPr>
          <w:t xml:space="preserve"> o </w:t>
        </w:r>
        <w:proofErr w:type="spellStart"/>
        <w:r w:rsidRPr="00696E88">
          <w:rPr>
            <w:rStyle w:val="Hipervnculo"/>
            <w:rFonts w:ascii="Arial" w:hAnsi="Arial" w:cs="Arial"/>
            <w:color w:val="0791E6"/>
            <w:sz w:val="21"/>
            <w:szCs w:val="21"/>
          </w:rPr>
          <w:t>Wrapper</w:t>
        </w:r>
        <w:proofErr w:type="spellEnd"/>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3"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4"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xml:space="preserve"> (Objeto compuesto): Permite tratar objetos compuestos como si de </w:t>
      </w:r>
      <w:proofErr w:type="spellStart"/>
      <w:r w:rsidRPr="00696E88">
        <w:rPr>
          <w:rFonts w:ascii="Arial" w:hAnsi="Arial" w:cs="Arial"/>
          <w:color w:val="4A4A4A"/>
          <w:sz w:val="21"/>
          <w:szCs w:val="21"/>
        </w:rPr>
        <w:t>uno</w:t>
      </w:r>
      <w:proofErr w:type="spellEnd"/>
      <w:r w:rsidRPr="00696E88">
        <w:rPr>
          <w:rFonts w:ascii="Arial" w:hAnsi="Arial" w:cs="Arial"/>
          <w:color w:val="4A4A4A"/>
          <w:sz w:val="21"/>
          <w:szCs w:val="21"/>
        </w:rPr>
        <w:t xml:space="preserve"> simple se tratase.</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5" w:tgtFrame="_blank" w:tooltip="Decorator (patrón de diseño)" w:history="1">
        <w:proofErr w:type="spellStart"/>
        <w:r w:rsidRPr="00696E88">
          <w:rPr>
            <w:rStyle w:val="Hipervnculo"/>
            <w:rFonts w:ascii="Arial" w:hAnsi="Arial" w:cs="Arial"/>
            <w:color w:val="0791E6"/>
            <w:sz w:val="21"/>
            <w:szCs w:val="21"/>
          </w:rPr>
          <w:t>Decorator</w:t>
        </w:r>
        <w:proofErr w:type="spellEnd"/>
      </w:hyperlink>
      <w:r w:rsidRPr="00696E88">
        <w:rPr>
          <w:rFonts w:ascii="Arial" w:hAnsi="Arial" w:cs="Arial"/>
          <w:color w:val="4A4A4A"/>
          <w:sz w:val="21"/>
          <w:szCs w:val="21"/>
        </w:rPr>
        <w:t> (Decorador): Añade funcionalidad a una clase dinámicamente.</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6" w:tgtFrame="_blank" w:tooltip="Facade (patrón de diseño)" w:history="1">
        <w:proofErr w:type="spellStart"/>
        <w:r w:rsidRPr="00696E88">
          <w:rPr>
            <w:rStyle w:val="Hipervnculo"/>
            <w:rFonts w:ascii="Arial" w:hAnsi="Arial" w:cs="Arial"/>
            <w:color w:val="0791E6"/>
            <w:sz w:val="21"/>
            <w:szCs w:val="21"/>
          </w:rPr>
          <w:t>Facade</w:t>
        </w:r>
        <w:proofErr w:type="spellEnd"/>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7" w:tgtFrame="_blank" w:tooltip="Flyweight (patrón de diseño)" w:history="1">
        <w:proofErr w:type="spellStart"/>
        <w:r w:rsidRPr="00696E88">
          <w:rPr>
            <w:rStyle w:val="Hipervnculo"/>
            <w:rFonts w:ascii="Arial" w:hAnsi="Arial" w:cs="Arial"/>
            <w:color w:val="0791E6"/>
            <w:sz w:val="21"/>
            <w:szCs w:val="21"/>
          </w:rPr>
          <w:t>Flyweight</w:t>
        </w:r>
        <w:proofErr w:type="spellEnd"/>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8"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696E88">
      <w:pPr>
        <w:numPr>
          <w:ilvl w:val="0"/>
          <w:numId w:val="45"/>
        </w:numPr>
        <w:shd w:val="clear" w:color="auto" w:fill="FFFFFF"/>
        <w:spacing w:before="0" w:after="0" w:line="240" w:lineRule="auto"/>
        <w:ind w:left="0"/>
        <w:jc w:val="both"/>
        <w:rPr>
          <w:rFonts w:ascii="Arial" w:hAnsi="Arial" w:cs="Arial"/>
          <w:color w:val="4A4A4A"/>
          <w:sz w:val="21"/>
          <w:szCs w:val="21"/>
        </w:rPr>
      </w:pPr>
      <w:hyperlink r:id="rId169"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xml:space="preserve">: Agrupa varios elementos relacionados, como clases, </w:t>
      </w:r>
      <w:proofErr w:type="spellStart"/>
      <w:r w:rsidRPr="00696E88">
        <w:rPr>
          <w:rFonts w:ascii="Arial" w:hAnsi="Arial" w:cs="Arial"/>
          <w:color w:val="4A4A4A"/>
          <w:sz w:val="21"/>
          <w:szCs w:val="21"/>
        </w:rPr>
        <w:t>singletons</w:t>
      </w:r>
      <w:proofErr w:type="spellEnd"/>
      <w:r w:rsidRPr="00696E88">
        <w:rPr>
          <w:rFonts w:ascii="Arial" w:hAnsi="Arial" w:cs="Arial"/>
          <w:color w:val="4A4A4A"/>
          <w:sz w:val="21"/>
          <w:szCs w:val="21"/>
        </w:rPr>
        <w:t>,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70"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1" w:tgtFrame="_blank" w:tooltip="Chain of Responsibility (patrón de diseño)" w:history="1">
        <w:proofErr w:type="spellStart"/>
        <w:r w:rsidRPr="00696E88">
          <w:rPr>
            <w:rStyle w:val="Hipervnculo"/>
            <w:rFonts w:ascii="Arial" w:hAnsi="Arial" w:cs="Arial"/>
            <w:color w:val="0791E6"/>
            <w:sz w:val="21"/>
            <w:szCs w:val="21"/>
          </w:rPr>
          <w:t>Chain</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of</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Responsibility</w:t>
        </w:r>
        <w:proofErr w:type="spellEnd"/>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2" w:tgtFrame="_blank" w:tooltip="Command (patrón de diseño)" w:history="1">
        <w:proofErr w:type="spellStart"/>
        <w:r w:rsidRPr="00696E88">
          <w:rPr>
            <w:rStyle w:val="Hipervnculo"/>
            <w:rFonts w:ascii="Arial" w:hAnsi="Arial" w:cs="Arial"/>
            <w:color w:val="0791E6"/>
            <w:sz w:val="21"/>
            <w:szCs w:val="21"/>
          </w:rPr>
          <w:t>Command</w:t>
        </w:r>
        <w:proofErr w:type="spellEnd"/>
      </w:hyperlink>
      <w:r w:rsidRPr="00696E88">
        <w:rPr>
          <w:rFonts w:ascii="Arial" w:hAnsi="Arial" w:cs="Arial"/>
          <w:color w:val="4A4A4A"/>
          <w:sz w:val="21"/>
          <w:szCs w:val="21"/>
        </w:rPr>
        <w:t xml:space="preserve"> (Orden): Encapsula una operación en un objeto, permitiendo ejecutar dicha operación sin necesidad de conocer el contenido de </w:t>
      </w:r>
      <w:proofErr w:type="gramStart"/>
      <w:r w:rsidRPr="00696E88">
        <w:rPr>
          <w:rFonts w:ascii="Arial" w:hAnsi="Arial" w:cs="Arial"/>
          <w:color w:val="4A4A4A"/>
          <w:sz w:val="21"/>
          <w:szCs w:val="21"/>
        </w:rPr>
        <w:t>la misma</w:t>
      </w:r>
      <w:proofErr w:type="gramEnd"/>
      <w:r w:rsidRPr="00696E88">
        <w:rPr>
          <w:rFonts w:ascii="Arial" w:hAnsi="Arial" w:cs="Arial"/>
          <w:color w:val="4A4A4A"/>
          <w:sz w:val="21"/>
          <w:szCs w:val="21"/>
        </w:rPr>
        <w:t>.</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3" w:tgtFrame="_blank" w:tooltip="Interpreter (patrón de diseño)" w:history="1">
        <w:proofErr w:type="spellStart"/>
        <w:r w:rsidRPr="00696E88">
          <w:rPr>
            <w:rStyle w:val="Hipervnculo"/>
            <w:rFonts w:ascii="Arial" w:hAnsi="Arial" w:cs="Arial"/>
            <w:color w:val="0791E6"/>
            <w:sz w:val="21"/>
            <w:szCs w:val="21"/>
          </w:rPr>
          <w:t>Interpreter</w:t>
        </w:r>
        <w:proofErr w:type="spellEnd"/>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4" w:tgtFrame="_blank" w:tooltip="Iterator (patrón de diseño)" w:history="1">
        <w:proofErr w:type="spellStart"/>
        <w:r w:rsidRPr="00696E88">
          <w:rPr>
            <w:rStyle w:val="Hipervnculo"/>
            <w:rFonts w:ascii="Arial" w:hAnsi="Arial" w:cs="Arial"/>
            <w:color w:val="0791E6"/>
            <w:sz w:val="21"/>
            <w:szCs w:val="21"/>
          </w:rPr>
          <w:t>Iterator</w:t>
        </w:r>
        <w:proofErr w:type="spellEnd"/>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5"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6"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7" w:tgtFrame="_blank" w:tooltip="Observer (patrón de diseño)" w:history="1">
        <w:proofErr w:type="spellStart"/>
        <w:r w:rsidRPr="00696E88">
          <w:rPr>
            <w:rStyle w:val="Hipervnculo"/>
            <w:rFonts w:ascii="Arial" w:hAnsi="Arial" w:cs="Arial"/>
            <w:color w:val="0791E6"/>
            <w:sz w:val="21"/>
            <w:szCs w:val="21"/>
          </w:rPr>
          <w:t>Observer</w:t>
        </w:r>
        <w:proofErr w:type="spellEnd"/>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8" w:tgtFrame="_blank" w:tooltip="State (patrón de diseño)" w:history="1">
        <w:proofErr w:type="spellStart"/>
        <w:r w:rsidRPr="00696E88">
          <w:rPr>
            <w:rStyle w:val="Hipervnculo"/>
            <w:rFonts w:ascii="Arial" w:hAnsi="Arial" w:cs="Arial"/>
            <w:color w:val="0791E6"/>
            <w:sz w:val="21"/>
            <w:szCs w:val="21"/>
          </w:rPr>
          <w:t>State</w:t>
        </w:r>
        <w:proofErr w:type="spellEnd"/>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79" w:tgtFrame="_blank" w:tooltip="Strategy (patrón de diseño)" w:history="1">
        <w:proofErr w:type="spellStart"/>
        <w:r w:rsidRPr="00696E88">
          <w:rPr>
            <w:rStyle w:val="Hipervnculo"/>
            <w:rFonts w:ascii="Arial" w:hAnsi="Arial" w:cs="Arial"/>
            <w:color w:val="0791E6"/>
            <w:sz w:val="21"/>
            <w:szCs w:val="21"/>
          </w:rPr>
          <w:t>Strategy</w:t>
        </w:r>
        <w:proofErr w:type="spellEnd"/>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80" w:tgtFrame="_blank" w:tooltip="Template Method (patrón de diseño)" w:history="1">
        <w:proofErr w:type="spellStart"/>
        <w:r w:rsidRPr="00696E88">
          <w:rPr>
            <w:rStyle w:val="Hipervnculo"/>
            <w:rFonts w:ascii="Arial" w:hAnsi="Arial" w:cs="Arial"/>
            <w:color w:val="0791E6"/>
            <w:sz w:val="21"/>
            <w:szCs w:val="21"/>
          </w:rPr>
          <w:t>Template</w:t>
        </w:r>
        <w:proofErr w:type="spellEnd"/>
        <w:r w:rsidRPr="00696E88">
          <w:rPr>
            <w:rStyle w:val="Hipervnculo"/>
            <w:rFonts w:ascii="Arial" w:hAnsi="Arial" w:cs="Arial"/>
            <w:color w:val="0791E6"/>
            <w:sz w:val="21"/>
            <w:szCs w:val="21"/>
          </w:rPr>
          <w:t xml:space="preserve"> </w:t>
        </w:r>
        <w:proofErr w:type="spellStart"/>
        <w:r w:rsidRPr="00696E88">
          <w:rPr>
            <w:rStyle w:val="Hipervnculo"/>
            <w:rFonts w:ascii="Arial" w:hAnsi="Arial" w:cs="Arial"/>
            <w:color w:val="0791E6"/>
            <w:sz w:val="21"/>
            <w:szCs w:val="21"/>
          </w:rPr>
          <w:t>Method</w:t>
        </w:r>
        <w:proofErr w:type="spellEnd"/>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696E88">
      <w:pPr>
        <w:numPr>
          <w:ilvl w:val="0"/>
          <w:numId w:val="46"/>
        </w:numPr>
        <w:shd w:val="clear" w:color="auto" w:fill="FFFFFF"/>
        <w:spacing w:before="0" w:after="0" w:line="240" w:lineRule="auto"/>
        <w:ind w:left="0"/>
        <w:jc w:val="both"/>
        <w:rPr>
          <w:rFonts w:ascii="Arial" w:hAnsi="Arial" w:cs="Arial"/>
          <w:color w:val="4A4A4A"/>
          <w:sz w:val="21"/>
          <w:szCs w:val="21"/>
        </w:rPr>
      </w:pPr>
      <w:hyperlink r:id="rId181" w:tgtFrame="_blank" w:tooltip="Visitor (patrón de diseño)" w:history="1">
        <w:proofErr w:type="spellStart"/>
        <w:r w:rsidRPr="00696E88">
          <w:rPr>
            <w:rStyle w:val="Hipervnculo"/>
            <w:rFonts w:ascii="Arial" w:hAnsi="Arial" w:cs="Arial"/>
            <w:color w:val="0791E6"/>
            <w:sz w:val="21"/>
            <w:szCs w:val="21"/>
          </w:rPr>
          <w:t>Visitor</w:t>
        </w:r>
        <w:proofErr w:type="spellEnd"/>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182"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 xml:space="preserve">El primer intento por aplicar este concepto en el diseño de las interfaces de usuario se dio por Ward </w:t>
      </w:r>
      <w:proofErr w:type="spellStart"/>
      <w:r w:rsidRPr="00696E88">
        <w:rPr>
          <w:rFonts w:ascii="Arial" w:hAnsi="Arial" w:cs="Arial"/>
          <w:color w:val="4A4A4A"/>
          <w:sz w:val="21"/>
          <w:szCs w:val="21"/>
        </w:rPr>
        <w:t>Cummingham</w:t>
      </w:r>
      <w:proofErr w:type="spellEnd"/>
      <w:r w:rsidRPr="00696E88">
        <w:rPr>
          <w:rFonts w:ascii="Arial" w:hAnsi="Arial" w:cs="Arial"/>
          <w:color w:val="4A4A4A"/>
          <w:sz w:val="21"/>
          <w:szCs w:val="21"/>
        </w:rPr>
        <w:t xml:space="preserve"> y Kent Beck quienes adaptaron la propuesta de C. Alexander y crearon cinco patrones de interfaz: </w:t>
      </w:r>
      <w:proofErr w:type="spellStart"/>
      <w:r w:rsidRPr="00696E88">
        <w:rPr>
          <w:rStyle w:val="nfasis"/>
          <w:rFonts w:ascii="Arial" w:eastAsiaTheme="majorEastAsia" w:hAnsi="Arial" w:cs="Arial"/>
          <w:color w:val="4A4A4A"/>
          <w:sz w:val="21"/>
          <w:szCs w:val="21"/>
        </w:rPr>
        <w:t>Window</w:t>
      </w:r>
      <w:proofErr w:type="spellEnd"/>
      <w:r w:rsidRPr="00696E88">
        <w:rPr>
          <w:rStyle w:val="nfasis"/>
          <w:rFonts w:ascii="Arial" w:eastAsiaTheme="majorEastAsia" w:hAnsi="Arial" w:cs="Arial"/>
          <w:color w:val="4A4A4A"/>
          <w:sz w:val="21"/>
          <w:szCs w:val="21"/>
        </w:rPr>
        <w:t xml:space="preserve"> per </w:t>
      </w:r>
      <w:proofErr w:type="spellStart"/>
      <w:r w:rsidRPr="00696E88">
        <w:rPr>
          <w:rStyle w:val="nfasis"/>
          <w:rFonts w:ascii="Arial" w:eastAsiaTheme="majorEastAsia" w:hAnsi="Arial" w:cs="Arial"/>
          <w:color w:val="4A4A4A"/>
          <w:sz w:val="21"/>
          <w:szCs w:val="21"/>
        </w:rPr>
        <w:t>task</w:t>
      </w:r>
      <w:proofErr w:type="spellEnd"/>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Few</w:t>
      </w:r>
      <w:proofErr w:type="spellEnd"/>
      <w:r w:rsidRPr="00696E88">
        <w:rPr>
          <w:rStyle w:val="nfasis"/>
          <w:rFonts w:ascii="Arial" w:eastAsiaTheme="majorEastAsia" w:hAnsi="Arial" w:cs="Arial"/>
          <w:color w:val="4A4A4A"/>
          <w:sz w:val="21"/>
          <w:szCs w:val="21"/>
        </w:rPr>
        <w:t xml:space="preserve">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proofErr w:type="spellStart"/>
      <w:r w:rsidRPr="00696E88">
        <w:rPr>
          <w:rStyle w:val="nfasis"/>
          <w:rFonts w:ascii="Arial" w:eastAsiaTheme="majorEastAsia" w:hAnsi="Arial" w:cs="Arial"/>
          <w:color w:val="4A4A4A"/>
          <w:sz w:val="21"/>
          <w:szCs w:val="21"/>
        </w:rPr>
        <w:t>Nouns</w:t>
      </w:r>
      <w:proofErr w:type="spellEnd"/>
      <w:r w:rsidRPr="00696E88">
        <w:rPr>
          <w:rStyle w:val="nfasis"/>
          <w:rFonts w:ascii="Arial" w:eastAsiaTheme="majorEastAsia" w:hAnsi="Arial" w:cs="Arial"/>
          <w:color w:val="4A4A4A"/>
          <w:sz w:val="21"/>
          <w:szCs w:val="21"/>
        </w:rPr>
        <w:t xml:space="preserve"> and </w:t>
      </w:r>
      <w:proofErr w:type="spellStart"/>
      <w:r w:rsidRPr="00696E88">
        <w:rPr>
          <w:rStyle w:val="nfasis"/>
          <w:rFonts w:ascii="Arial" w:eastAsiaTheme="majorEastAsia" w:hAnsi="Arial" w:cs="Arial"/>
          <w:color w:val="4A4A4A"/>
          <w:sz w:val="21"/>
          <w:szCs w:val="21"/>
        </w:rPr>
        <w:t>verbs</w:t>
      </w:r>
      <w:proofErr w:type="spellEnd"/>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 xml:space="preserve">Short </w:t>
      </w:r>
      <w:proofErr w:type="spellStart"/>
      <w:r w:rsidRPr="00696E88">
        <w:rPr>
          <w:rStyle w:val="nfasis"/>
          <w:rFonts w:ascii="Arial" w:eastAsiaTheme="majorEastAsia" w:hAnsi="Arial" w:cs="Arial"/>
          <w:color w:val="4A4A4A"/>
          <w:sz w:val="21"/>
          <w:szCs w:val="21"/>
        </w:rPr>
        <w:t>Menu</w:t>
      </w:r>
      <w:proofErr w:type="spellEnd"/>
      <w:r w:rsidRPr="00696E88">
        <w:rPr>
          <w:rFonts w:ascii="Arial" w:hAnsi="Arial" w:cs="Arial"/>
          <w:color w:val="4A4A4A"/>
          <w:sz w:val="21"/>
          <w:szCs w:val="21"/>
        </w:rPr>
        <w:t xml:space="preserve">. En años más recientes investigadores como Martin Van </w:t>
      </w:r>
      <w:proofErr w:type="spellStart"/>
      <w:r w:rsidRPr="00696E88">
        <w:rPr>
          <w:rFonts w:ascii="Arial" w:hAnsi="Arial" w:cs="Arial"/>
          <w:color w:val="4A4A4A"/>
          <w:sz w:val="21"/>
          <w:szCs w:val="21"/>
        </w:rPr>
        <w:t>Welie</w:t>
      </w:r>
      <w:proofErr w:type="spellEnd"/>
      <w:r w:rsidRPr="00696E88">
        <w:rPr>
          <w:rFonts w:ascii="Arial" w:hAnsi="Arial" w:cs="Arial"/>
          <w:color w:val="4A4A4A"/>
          <w:sz w:val="21"/>
          <w:szCs w:val="21"/>
        </w:rPr>
        <w:t xml:space="preserve">, Jennifer </w:t>
      </w:r>
      <w:proofErr w:type="spellStart"/>
      <w:r w:rsidRPr="00696E88">
        <w:rPr>
          <w:rFonts w:ascii="Arial" w:hAnsi="Arial" w:cs="Arial"/>
          <w:color w:val="4A4A4A"/>
          <w:sz w:val="21"/>
          <w:szCs w:val="21"/>
        </w:rPr>
        <w:t>Tidwell</w:t>
      </w:r>
      <w:proofErr w:type="spellEnd"/>
      <w:r w:rsidRPr="00696E88">
        <w:rPr>
          <w:rFonts w:ascii="Arial" w:hAnsi="Arial" w:cs="Arial"/>
          <w:color w:val="4A4A4A"/>
          <w:sz w:val="21"/>
          <w:szCs w:val="21"/>
        </w:rPr>
        <w:t xml:space="preserve"> han desarrollado colecciones de patrones de interacción para la </w:t>
      </w:r>
      <w:proofErr w:type="spellStart"/>
      <w:r w:rsidRPr="00696E88">
        <w:rPr>
          <w:rFonts w:ascii="Arial" w:hAnsi="Arial" w:cs="Arial"/>
          <w:color w:val="4A4A4A"/>
          <w:sz w:val="21"/>
          <w:szCs w:val="21"/>
        </w:rPr>
        <w:fldChar w:fldCharType="begin"/>
      </w:r>
      <w:r w:rsidRPr="00696E88">
        <w:rPr>
          <w:rFonts w:ascii="Arial" w:hAnsi="Arial" w:cs="Arial"/>
          <w:color w:val="4A4A4A"/>
          <w:sz w:val="21"/>
          <w:szCs w:val="21"/>
        </w:rPr>
        <w:instrText xml:space="preserve"> HYPERLINK "https://es.wikipedia.org/wiki/World_Wide_Web" \o "World Wide Web" \t "_blank" </w:instrText>
      </w:r>
      <w:r w:rsidRPr="00696E88">
        <w:rPr>
          <w:rFonts w:ascii="Arial" w:hAnsi="Arial" w:cs="Arial"/>
          <w:color w:val="4A4A4A"/>
          <w:sz w:val="21"/>
          <w:szCs w:val="21"/>
        </w:rPr>
        <w:fldChar w:fldCharType="separate"/>
      </w:r>
      <w:r w:rsidRPr="00696E88">
        <w:rPr>
          <w:rStyle w:val="Hipervnculo"/>
          <w:rFonts w:ascii="Arial" w:hAnsi="Arial" w:cs="Arial"/>
          <w:color w:val="0791E6"/>
          <w:sz w:val="21"/>
          <w:szCs w:val="21"/>
        </w:rPr>
        <w:t>World</w:t>
      </w:r>
      <w:proofErr w:type="spellEnd"/>
      <w:r w:rsidRPr="00696E88">
        <w:rPr>
          <w:rStyle w:val="Hipervnculo"/>
          <w:rFonts w:ascii="Arial" w:hAnsi="Arial" w:cs="Arial"/>
          <w:color w:val="0791E6"/>
          <w:sz w:val="21"/>
          <w:szCs w:val="21"/>
        </w:rPr>
        <w:t xml:space="preserve"> Wide Web</w:t>
      </w:r>
      <w:r w:rsidRPr="00696E88">
        <w:rPr>
          <w:rFonts w:ascii="Arial" w:hAnsi="Arial" w:cs="Arial"/>
          <w:color w:val="4A4A4A"/>
          <w:sz w:val="21"/>
          <w:szCs w:val="21"/>
        </w:rPr>
        <w:fldChar w:fldCharType="end"/>
      </w:r>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18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18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34617">
      <w:pPr>
        <w:pStyle w:val="Ttulo1"/>
      </w:pPr>
      <w:r>
        <w:t xml:space="preserve">Patrón Singleton y Casos de </w:t>
      </w:r>
      <w:r w:rsidRPr="00634617">
        <w:t>Uso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r>
        <w:rPr>
          <w:rFonts w:ascii="Arial" w:hAnsi="Arial" w:cs="Arial"/>
          <w:color w:val="273B47"/>
          <w:shd w:val="clear" w:color="auto" w:fill="FFFFFF"/>
        </w:rPr>
        <w:t>Es un patrón que te asegura que una clase solo tiene una instancia. Esta única instancia puede ser consumida por cualquier otro objeto.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89032A" w:rsidRDefault="0089032A" w:rsidP="0089032A">
      <w:pPr>
        <w:pStyle w:val="Ttulo2"/>
        <w:shd w:val="clear" w:color="auto" w:fill="FFFFFF"/>
        <w:spacing w:before="0"/>
        <w:rPr>
          <w:rFonts w:ascii="Arial" w:hAnsi="Arial" w:cs="Arial"/>
          <w:color w:val="4A4A4A"/>
        </w:rPr>
      </w:pPr>
      <w:r>
        <w:rPr>
          <w:rFonts w:ascii="Arial" w:hAnsi="Arial" w:cs="Arial"/>
          <w:color w:val="4A4A4A"/>
        </w:rPr>
        <w:t>Singleton</w:t>
      </w:r>
    </w:p>
    <w:p w:rsidR="0089032A" w:rsidRDefault="0089032A" w:rsidP="0089032A">
      <w:pPr>
        <w:jc w:val="center"/>
        <w:rPr>
          <w:rFonts w:ascii="Times New Roman" w:hAnsi="Times New Roman" w:cs="Times New Roman"/>
        </w:rPr>
      </w:pPr>
      <w:r w:rsidRPr="0089032A">
        <w:rPr>
          <w:rFonts w:ascii="Times New Roman" w:hAnsi="Times New Roman" w:cs="Times New Roman"/>
        </w:rPr>
        <w:drawing>
          <wp:inline distT="0" distB="0" distL="0" distR="0" wp14:anchorId="5487DFF6" wp14:editId="04B6822E">
            <wp:extent cx="2755900" cy="1335972"/>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86447" cy="1350780"/>
                    </a:xfrm>
                    <a:prstGeom prst="rect">
                      <a:avLst/>
                    </a:prstGeom>
                  </pic:spPr>
                </pic:pic>
              </a:graphicData>
            </a:graphic>
          </wp:inline>
        </w:drawing>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Diagrama </w:t>
      </w:r>
      <w:hyperlink r:id="rId186" w:tgtFrame="_blank" w:tooltip="UML" w:history="1">
        <w:r w:rsidRPr="0089032A">
          <w:rPr>
            <w:rStyle w:val="Hipervnculo"/>
            <w:rFonts w:ascii="Arial" w:hAnsi="Arial" w:cs="Arial"/>
            <w:color w:val="0791E6"/>
            <w:sz w:val="21"/>
            <w:szCs w:val="21"/>
          </w:rPr>
          <w:t>UML</w:t>
        </w:r>
      </w:hyperlink>
      <w:r w:rsidRPr="0089032A">
        <w:rPr>
          <w:rFonts w:ascii="Arial" w:hAnsi="Arial" w:cs="Arial"/>
          <w:color w:val="4A4A4A"/>
          <w:sz w:val="21"/>
          <w:szCs w:val="21"/>
        </w:rPr>
        <w:t> de una </w:t>
      </w:r>
      <w:hyperlink r:id="rId187"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xml:space="preserve"> que implementa 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En </w:t>
      </w:r>
      <w:hyperlink r:id="rId188" w:tgtFrame="_blank" w:tooltip="Ingeniería de software" w:history="1">
        <w:r w:rsidRPr="0089032A">
          <w:rPr>
            <w:rStyle w:val="Hipervnculo"/>
            <w:rFonts w:ascii="Arial" w:hAnsi="Arial" w:cs="Arial"/>
            <w:color w:val="0791E6"/>
            <w:sz w:val="21"/>
            <w:szCs w:val="21"/>
          </w:rPr>
          <w:t>ingeniería de </w:t>
        </w:r>
        <w:r w:rsidRPr="0089032A">
          <w:rPr>
            <w:rStyle w:val="nfasis"/>
            <w:rFonts w:ascii="Arial" w:eastAsiaTheme="majorEastAsia" w:hAnsi="Arial" w:cs="Arial"/>
            <w:color w:val="0791E6"/>
            <w:sz w:val="21"/>
            <w:szCs w:val="21"/>
          </w:rPr>
          <w:t>software</w:t>
        </w:r>
      </w:hyperlink>
      <w:r w:rsidRPr="0089032A">
        <w:rPr>
          <w:rFonts w:ascii="Arial" w:hAnsi="Arial" w:cs="Arial"/>
          <w:color w:val="4A4A4A"/>
          <w:sz w:val="21"/>
          <w:szCs w:val="21"/>
        </w:rPr>
        <w:t>, </w:t>
      </w:r>
      <w:proofErr w:type="spellStart"/>
      <w:r w:rsidRPr="0089032A">
        <w:rPr>
          <w:rStyle w:val="Textoennegrita"/>
          <w:rFonts w:ascii="Arial" w:hAnsi="Arial" w:cs="Arial"/>
          <w:i/>
          <w:iCs/>
          <w:color w:val="4A4A4A"/>
          <w:sz w:val="21"/>
          <w:szCs w:val="21"/>
        </w:rPr>
        <w:t>singleton</w:t>
      </w:r>
      <w:proofErr w:type="spellEnd"/>
      <w:r w:rsidRPr="0089032A">
        <w:rPr>
          <w:rFonts w:ascii="Arial" w:hAnsi="Arial" w:cs="Arial"/>
          <w:color w:val="4A4A4A"/>
          <w:sz w:val="21"/>
          <w:szCs w:val="21"/>
        </w:rPr>
        <w:t> o </w:t>
      </w:r>
      <w:r w:rsidRPr="0089032A">
        <w:rPr>
          <w:rStyle w:val="Textoennegrita"/>
          <w:rFonts w:ascii="Arial" w:hAnsi="Arial" w:cs="Arial"/>
          <w:color w:val="4A4A4A"/>
          <w:sz w:val="21"/>
          <w:szCs w:val="21"/>
        </w:rPr>
        <w:t>instancia única</w:t>
      </w:r>
      <w:r w:rsidRPr="0089032A">
        <w:rPr>
          <w:rFonts w:ascii="Arial" w:hAnsi="Arial" w:cs="Arial"/>
          <w:color w:val="4A4A4A"/>
          <w:sz w:val="21"/>
          <w:szCs w:val="21"/>
        </w:rPr>
        <w:t> es un </w:t>
      </w:r>
      <w:hyperlink r:id="rId189" w:tgtFrame="_blank" w:tooltip="Patrón de diseño" w:history="1">
        <w:r w:rsidRPr="0089032A">
          <w:rPr>
            <w:rStyle w:val="Hipervnculo"/>
            <w:rFonts w:ascii="Arial" w:hAnsi="Arial" w:cs="Arial"/>
            <w:color w:val="0791E6"/>
            <w:sz w:val="21"/>
            <w:szCs w:val="21"/>
          </w:rPr>
          <w:t>patrón de diseño</w:t>
        </w:r>
      </w:hyperlink>
      <w:r w:rsidRPr="0089032A">
        <w:rPr>
          <w:rFonts w:ascii="Arial" w:hAnsi="Arial" w:cs="Arial"/>
          <w:color w:val="4A4A4A"/>
          <w:sz w:val="21"/>
          <w:szCs w:val="21"/>
        </w:rPr>
        <w:t> que permite restringir la creación de </w:t>
      </w:r>
      <w:hyperlink r:id="rId190" w:tgtFrame="_blank" w:tooltip="Programación orientada a objetos" w:history="1">
        <w:r w:rsidRPr="0089032A">
          <w:rPr>
            <w:rStyle w:val="Hipervnculo"/>
            <w:rFonts w:ascii="Arial" w:hAnsi="Arial" w:cs="Arial"/>
            <w:color w:val="0791E6"/>
            <w:sz w:val="21"/>
            <w:szCs w:val="21"/>
          </w:rPr>
          <w:t>objetos</w:t>
        </w:r>
      </w:hyperlink>
      <w:r w:rsidRPr="0089032A">
        <w:rPr>
          <w:rFonts w:ascii="Arial" w:hAnsi="Arial" w:cs="Arial"/>
          <w:color w:val="4A4A4A"/>
          <w:sz w:val="21"/>
          <w:szCs w:val="21"/>
        </w:rPr>
        <w:t> pertenecientes a una </w:t>
      </w:r>
      <w:hyperlink r:id="rId191"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o el valor de un tipo a un único objeto.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Su intención consiste en garantizar que una clase solo tenga una </w:t>
      </w:r>
      <w:hyperlink r:id="rId192" w:tgtFrame="_blank" w:tooltip="Instancia (informática)" w:history="1">
        <w:r w:rsidRPr="0089032A">
          <w:rPr>
            <w:rStyle w:val="Hipervnculo"/>
            <w:rFonts w:ascii="Arial" w:hAnsi="Arial" w:cs="Arial"/>
            <w:color w:val="0791E6"/>
            <w:sz w:val="21"/>
            <w:szCs w:val="21"/>
          </w:rPr>
          <w:t>instancia</w:t>
        </w:r>
      </w:hyperlink>
      <w:r w:rsidRPr="0089032A">
        <w:rPr>
          <w:rFonts w:ascii="Arial" w:hAnsi="Arial" w:cs="Arial"/>
          <w:color w:val="4A4A4A"/>
          <w:sz w:val="21"/>
          <w:szCs w:val="21"/>
        </w:rPr>
        <w:t> y proporcionar un punto de acceso global a ella.</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3"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4"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5"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se implementa creando en nuestra clase un </w:t>
      </w:r>
      <w:hyperlink r:id="rId196"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197"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198"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 instrumentación del patrón puede ser delicada en programas con múltiples hilos de ejecución. Si dos </w:t>
      </w:r>
      <w:hyperlink r:id="rId199" w:tgtFrame="_blank" w:tooltip="Hilo (informática)" w:history="1">
        <w:r w:rsidRPr="0089032A">
          <w:rPr>
            <w:rStyle w:val="Hipervnculo"/>
            <w:rFonts w:ascii="Arial" w:hAnsi="Arial" w:cs="Arial"/>
            <w:color w:val="0791E6"/>
            <w:sz w:val="21"/>
            <w:szCs w:val="21"/>
          </w:rPr>
          <w:t>hilos de ejecución</w:t>
        </w:r>
      </w:hyperlink>
      <w:r w:rsidRPr="0089032A">
        <w:rPr>
          <w:rFonts w:ascii="Arial" w:hAnsi="Arial" w:cs="Arial"/>
          <w:color w:val="4A4A4A"/>
          <w:sz w:val="21"/>
          <w:szCs w:val="21"/>
        </w:rPr>
        <w:t> intentan crear la instancia al mismo tiempo y esta no existe todavía, solo uno de ellos debe lograr crear el objeto. La solución clásica para este problema es utilizar </w:t>
      </w:r>
      <w:hyperlink r:id="rId200" w:tgtFrame="_blank" w:tooltip="Exclusión mutua (informática)" w:history="1">
        <w:r w:rsidRPr="0089032A">
          <w:rPr>
            <w:rStyle w:val="Hipervnculo"/>
            <w:rFonts w:ascii="Arial" w:hAnsi="Arial" w:cs="Arial"/>
            <w:color w:val="0791E6"/>
            <w:sz w:val="21"/>
            <w:szCs w:val="21"/>
          </w:rPr>
          <w:t>exclusión mutua</w:t>
        </w:r>
      </w:hyperlink>
      <w:r w:rsidRPr="0089032A">
        <w:rPr>
          <w:rFonts w:ascii="Arial" w:hAnsi="Arial" w:cs="Arial"/>
          <w:color w:val="4A4A4A"/>
          <w:sz w:val="21"/>
          <w:szCs w:val="21"/>
        </w:rPr>
        <w:t> en el método de creación de la clase que implementa el patrón.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Las situaciones más habituales de aplicación de este patrón son aquellas en las que dicha clase controla el acceso a un recurso físico único (como puede ser el </w:t>
      </w:r>
      <w:hyperlink r:id="rId201" w:tgtFrame="_blank" w:tooltip="Ratón (informática)" w:history="1">
        <w:r w:rsidRPr="0089032A">
          <w:rPr>
            <w:rStyle w:val="Hipervnculo"/>
            <w:rFonts w:ascii="Arial" w:hAnsi="Arial" w:cs="Arial"/>
            <w:color w:val="0791E6"/>
            <w:sz w:val="21"/>
            <w:szCs w:val="21"/>
          </w:rPr>
          <w:t>ratón</w:t>
        </w:r>
      </w:hyperlink>
      <w:r w:rsidRPr="0089032A">
        <w:rPr>
          <w:rFonts w:ascii="Arial" w:hAnsi="Arial" w:cs="Arial"/>
          <w:color w:val="4A4A4A"/>
          <w:sz w:val="21"/>
          <w:szCs w:val="21"/>
        </w:rPr>
        <w:t xml:space="preserve"> o un archivo abierto en modo </w:t>
      </w:r>
      <w:r w:rsidRPr="0089032A">
        <w:rPr>
          <w:rFonts w:ascii="Arial" w:hAnsi="Arial" w:cs="Arial"/>
          <w:color w:val="4A4A4A"/>
          <w:sz w:val="21"/>
          <w:szCs w:val="21"/>
        </w:rPr>
        <w:lastRenderedPageBreak/>
        <w:t>exclusivo) o cuando cierto </w:t>
      </w:r>
      <w:hyperlink r:id="rId202" w:tgtFrame="_blank" w:tooltip="Tipo de datos" w:history="1">
        <w:r w:rsidRPr="0089032A">
          <w:rPr>
            <w:rStyle w:val="Hipervnculo"/>
            <w:rFonts w:ascii="Arial" w:hAnsi="Arial" w:cs="Arial"/>
            <w:color w:val="0791E6"/>
            <w:sz w:val="21"/>
            <w:szCs w:val="21"/>
          </w:rPr>
          <w:t>tipo de datos</w:t>
        </w:r>
      </w:hyperlink>
      <w:r w:rsidRPr="0089032A">
        <w:rPr>
          <w:rFonts w:ascii="Arial" w:hAnsi="Arial" w:cs="Arial"/>
          <w:color w:val="4A4A4A"/>
          <w:sz w:val="21"/>
          <w:szCs w:val="21"/>
        </w:rPr>
        <w:t> debe estar disponible para todos los demás objetos de la </w:t>
      </w:r>
      <w:hyperlink r:id="rId203" w:tgtFrame="_blank" w:tooltip="Aplicación (informática)" w:history="1">
        <w:r w:rsidRPr="0089032A">
          <w:rPr>
            <w:rStyle w:val="Hipervnculo"/>
            <w:rFonts w:ascii="Arial" w:hAnsi="Arial" w:cs="Arial"/>
            <w:color w:val="0791E6"/>
            <w:sz w:val="21"/>
            <w:szCs w:val="21"/>
          </w:rPr>
          <w:t>aplicación</w:t>
        </w:r>
      </w:hyperlink>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proofErr w:type="spellStart"/>
      <w:r w:rsidRPr="0089032A">
        <w:rPr>
          <w:rStyle w:val="nfasis"/>
          <w:rFonts w:ascii="Arial" w:eastAsiaTheme="majorEastAsia" w:hAnsi="Arial" w:cs="Arial"/>
          <w:color w:val="4A4A4A"/>
          <w:sz w:val="21"/>
          <w:szCs w:val="21"/>
        </w:rPr>
        <w:t>singleton</w:t>
      </w:r>
      <w:proofErr w:type="spellEnd"/>
      <w:r w:rsidRPr="0089032A">
        <w:rPr>
          <w:rFonts w:ascii="Arial" w:hAnsi="Arial" w:cs="Arial"/>
          <w:color w:val="4A4A4A"/>
          <w:sz w:val="21"/>
          <w:szCs w:val="21"/>
        </w:rPr>
        <w:t> provee una única instancia global gracias a que:</w:t>
      </w:r>
    </w:p>
    <w:p w:rsidR="0089032A" w:rsidRPr="0089032A" w:rsidRDefault="0089032A" w:rsidP="0089032A">
      <w:pPr>
        <w:numPr>
          <w:ilvl w:val="0"/>
          <w:numId w:val="49"/>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La propia clase es responsable de crear la única instancia.</w:t>
      </w:r>
    </w:p>
    <w:p w:rsidR="0089032A" w:rsidRPr="0089032A" w:rsidRDefault="0089032A" w:rsidP="0089032A">
      <w:pPr>
        <w:numPr>
          <w:ilvl w:val="0"/>
          <w:numId w:val="49"/>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Permite el acceso global a dicha instancia mediante un método de clase.</w:t>
      </w:r>
    </w:p>
    <w:p w:rsidR="0089032A" w:rsidRPr="0089032A" w:rsidRDefault="0089032A" w:rsidP="0089032A">
      <w:pPr>
        <w:numPr>
          <w:ilvl w:val="0"/>
          <w:numId w:val="49"/>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Declara el constructor de clase como privado para que no sea </w:t>
      </w:r>
      <w:proofErr w:type="spellStart"/>
      <w:r w:rsidRPr="0089032A">
        <w:rPr>
          <w:rFonts w:ascii="Arial" w:hAnsi="Arial" w:cs="Arial"/>
          <w:color w:val="4A4A4A"/>
          <w:sz w:val="21"/>
          <w:szCs w:val="21"/>
        </w:rPr>
        <w:t>instanciable</w:t>
      </w:r>
      <w:proofErr w:type="spellEnd"/>
      <w:r w:rsidRPr="0089032A">
        <w:rPr>
          <w:rFonts w:ascii="Arial" w:hAnsi="Arial" w:cs="Arial"/>
          <w:color w:val="4A4A4A"/>
          <w:sz w:val="21"/>
          <w:szCs w:val="21"/>
        </w:rPr>
        <w:t xml:space="preserve"> directamente.</w:t>
      </w:r>
    </w:p>
    <w:p w:rsidR="0089032A" w:rsidRPr="0089032A" w:rsidRDefault="0089032A" w:rsidP="0089032A">
      <w:pPr>
        <w:numPr>
          <w:ilvl w:val="0"/>
          <w:numId w:val="49"/>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 xml:space="preserve">Al estar internamente </w:t>
      </w:r>
      <w:proofErr w:type="spellStart"/>
      <w:r w:rsidRPr="0089032A">
        <w:rPr>
          <w:rFonts w:ascii="Arial" w:hAnsi="Arial" w:cs="Arial"/>
          <w:color w:val="4A4A4A"/>
          <w:sz w:val="21"/>
          <w:szCs w:val="21"/>
        </w:rPr>
        <w:t>autoreferenciada</w:t>
      </w:r>
      <w:proofErr w:type="spellEnd"/>
      <w:r w:rsidRPr="0089032A">
        <w:rPr>
          <w:rFonts w:ascii="Arial" w:hAnsi="Arial" w:cs="Arial"/>
          <w:color w:val="4A4A4A"/>
          <w:sz w:val="21"/>
          <w:szCs w:val="21"/>
        </w:rPr>
        <w:t>, en lenguajes como Java, el recolector de basura no actúa.</w:t>
      </w:r>
    </w:p>
    <w:p w:rsidR="0089032A" w:rsidRPr="0089032A" w:rsidRDefault="0089032A" w:rsidP="0089032A">
      <w:pPr>
        <w:pStyle w:val="Ttulo2"/>
        <w:shd w:val="clear" w:color="auto" w:fill="FFFFFF"/>
        <w:spacing w:before="0"/>
        <w:jc w:val="both"/>
        <w:rPr>
          <w:rFonts w:ascii="Arial" w:hAnsi="Arial" w:cs="Arial"/>
          <w:color w:val="4A4A4A"/>
          <w:sz w:val="21"/>
          <w:szCs w:val="21"/>
        </w:rPr>
      </w:pPr>
      <w:r w:rsidRPr="0089032A">
        <w:rPr>
          <w:rFonts w:ascii="Arial" w:hAnsi="Arial" w:cs="Arial"/>
          <w:color w:val="4A4A4A"/>
          <w:sz w:val="21"/>
          <w:szCs w:val="21"/>
        </w:rPr>
        <w:t>Javascript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 xml:space="preserve">Una implementación del patrón </w:t>
      </w:r>
      <w:proofErr w:type="spellStart"/>
      <w:r w:rsidRPr="0089032A">
        <w:rPr>
          <w:rFonts w:ascii="Arial" w:hAnsi="Arial" w:cs="Arial"/>
          <w:color w:val="4A4A4A"/>
          <w:sz w:val="21"/>
          <w:szCs w:val="21"/>
        </w:rPr>
        <w:t>singleton</w:t>
      </w:r>
      <w:proofErr w:type="spellEnd"/>
      <w:r w:rsidRPr="0089032A">
        <w:rPr>
          <w:rFonts w:ascii="Arial" w:hAnsi="Arial" w:cs="Arial"/>
          <w:color w:val="4A4A4A"/>
          <w:sz w:val="21"/>
          <w:szCs w:val="21"/>
        </w:rPr>
        <w:t xml:space="preserve"> en </w:t>
      </w:r>
      <w:proofErr w:type="spellStart"/>
      <w:r w:rsidRPr="0089032A">
        <w:rPr>
          <w:rFonts w:ascii="Arial" w:hAnsi="Arial" w:cs="Arial"/>
          <w:color w:val="4A4A4A"/>
          <w:sz w:val="21"/>
          <w:szCs w:val="21"/>
        </w:rPr>
        <w:fldChar w:fldCharType="begin"/>
      </w:r>
      <w:r w:rsidRPr="0089032A">
        <w:rPr>
          <w:rFonts w:ascii="Arial" w:hAnsi="Arial" w:cs="Arial"/>
          <w:color w:val="4A4A4A"/>
          <w:sz w:val="21"/>
          <w:szCs w:val="21"/>
        </w:rPr>
        <w:instrText xml:space="preserve"> HYPERLINK "https://es.wikipedia.org/wiki/Javascript" \o "Javascript" \t "_blank" </w:instrText>
      </w:r>
      <w:r w:rsidRPr="0089032A">
        <w:rPr>
          <w:rFonts w:ascii="Arial" w:hAnsi="Arial" w:cs="Arial"/>
          <w:color w:val="4A4A4A"/>
          <w:sz w:val="21"/>
          <w:szCs w:val="21"/>
        </w:rPr>
        <w:fldChar w:fldCharType="separate"/>
      </w:r>
      <w:r w:rsidRPr="0089032A">
        <w:rPr>
          <w:rStyle w:val="Hipervnculo"/>
          <w:rFonts w:ascii="Arial" w:hAnsi="Arial" w:cs="Arial"/>
          <w:color w:val="0791E6"/>
          <w:sz w:val="21"/>
          <w:szCs w:val="21"/>
        </w:rPr>
        <w:t>Javascript</w:t>
      </w:r>
      <w:proofErr w:type="spellEnd"/>
      <w:r w:rsidRPr="0089032A">
        <w:rPr>
          <w:rFonts w:ascii="Arial" w:hAnsi="Arial" w:cs="Arial"/>
          <w:color w:val="4A4A4A"/>
          <w:sz w:val="21"/>
          <w:szCs w:val="21"/>
        </w:rPr>
        <w:fldChar w:fldCharType="end"/>
      </w:r>
      <w:r w:rsidRPr="0089032A">
        <w:rPr>
          <w:rFonts w:ascii="Arial" w:hAnsi="Arial" w:cs="Arial"/>
          <w:color w:val="4A4A4A"/>
          <w:sz w:val="21"/>
          <w:szCs w:val="21"/>
        </w:rPr>
        <w:t> es la siguiente:</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Singleton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w:t>
      </w:r>
      <w:proofErr w:type="gramStart"/>
      <w:r w:rsidRPr="0089032A">
        <w:rPr>
          <w:rStyle w:val="hljs-title"/>
          <w:b/>
          <w:bCs/>
          <w:color w:val="A6E22E"/>
          <w:sz w:val="21"/>
          <w:szCs w:val="21"/>
          <w:lang w:val="en-US"/>
        </w:rPr>
        <w:t>constructor</w:t>
      </w:r>
      <w:proofErr w:type="spellEnd"/>
      <w:r w:rsidRPr="0089032A">
        <w:rPr>
          <w:rStyle w:val="hljs-function"/>
          <w:color w:val="FFFFFF"/>
          <w:sz w:val="21"/>
          <w:szCs w:val="21"/>
          <w:lang w:val="en-US"/>
        </w:rPr>
        <w:t>(</w:t>
      </w:r>
      <w:proofErr w:type="gram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 </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proofErr w:type="spellStart"/>
      <w:proofErr w:type="gramStart"/>
      <w:r w:rsidRPr="0089032A">
        <w:rPr>
          <w:rStyle w:val="CdigoHTML"/>
          <w:color w:val="FFFFFF"/>
          <w:sz w:val="21"/>
          <w:szCs w:val="21"/>
          <w:lang w:val="en-US"/>
        </w:rPr>
        <w:t>getInstance</w:t>
      </w:r>
      <w:proofErr w:type="spellEnd"/>
      <w:r w:rsidRPr="0089032A">
        <w:rPr>
          <w:rStyle w:val="CdigoHTML"/>
          <w:color w:val="FFFFFF"/>
          <w:sz w:val="21"/>
          <w:szCs w:val="21"/>
          <w:lang w:val="en-US"/>
        </w:rPr>
        <w:t xml:space="preserve"> :</w:t>
      </w:r>
      <w:proofErr w:type="gramEnd"/>
      <w:r w:rsidRPr="0089032A">
        <w:rPr>
          <w:rStyle w:val="CdigoHTML"/>
          <w:color w:val="FFFFFF"/>
          <w:sz w:val="21"/>
          <w:szCs w:val="21"/>
          <w:lang w:val="en-US"/>
        </w:rPr>
        <w:t xml:space="preserve">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proofErr w:type="spellStart"/>
      <w:r w:rsidRPr="0089032A">
        <w:rPr>
          <w:rStyle w:val="hljs-title"/>
          <w:b/>
          <w:bCs/>
          <w:color w:val="A6E22E"/>
          <w:sz w:val="21"/>
          <w:szCs w:val="21"/>
          <w:lang w:val="en-US"/>
        </w:rPr>
        <w:t>Singleton$getInstance</w:t>
      </w:r>
      <w:proofErr w:type="spellEnd"/>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w:t>
      </w:r>
      <w:r w:rsidRPr="0089032A">
        <w:rPr>
          <w:rStyle w:val="hljs-keyword"/>
          <w:b/>
          <w:bCs/>
          <w:color w:val="F92672"/>
          <w:sz w:val="21"/>
          <w:szCs w:val="21"/>
          <w:lang w:val="en-US"/>
        </w:rPr>
        <w:t>this</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lang w:val="en-US"/>
        </w:rPr>
        <w:t xml:space="preserve">        </w:t>
      </w:r>
      <w:r w:rsidRPr="0089032A">
        <w:rPr>
          <w:rStyle w:val="CdigoHTML"/>
          <w:color w:val="FFFFFF"/>
          <w:sz w:val="21"/>
          <w:szCs w:val="21"/>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rPr>
        <w:t xml:space="preserve">    };</w:t>
      </w:r>
    </w:p>
    <w:p w:rsidR="0089032A" w:rsidRPr="0089032A" w:rsidRDefault="0089032A" w:rsidP="0089032A">
      <w:pPr>
        <w:pStyle w:val="HTMLconformatoprevio"/>
        <w:shd w:val="clear" w:color="auto" w:fill="333333"/>
        <w:jc w:val="both"/>
        <w:rPr>
          <w:rFonts w:ascii="Courier New" w:hAnsi="Courier New" w:cs="Courier New"/>
          <w:color w:val="FFFFFF"/>
          <w:sz w:val="21"/>
          <w:szCs w:val="21"/>
        </w:rPr>
      </w:pPr>
      <w:r w:rsidRPr="0089032A">
        <w:rPr>
          <w:rStyle w:val="CdigoHTML"/>
          <w:color w:val="FFFFFF"/>
          <w:sz w:val="21"/>
          <w:szCs w:val="21"/>
        </w:rPr>
        <w:t>}();</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pStyle w:val="Ttulo1"/>
      </w:pPr>
      <w:r w:rsidRPr="006131D9">
        <w:t>Implementación del patrón Singleton</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private</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hace que no sea posible acceder a un </w:t>
      </w:r>
      <w:proofErr w:type="spellStart"/>
      <w:r w:rsidRPr="006131D9">
        <w:rPr>
          <w:rFonts w:ascii="Arial" w:eastAsia="Times New Roman" w:hAnsi="Arial" w:cs="Arial"/>
          <w:color w:val="4A4A4A"/>
          <w:sz w:val="21"/>
          <w:szCs w:val="21"/>
          <w:lang w:val="es-MX" w:eastAsia="es-MX"/>
        </w:rPr>
        <w:t>miebro</w:t>
      </w:r>
      <w:proofErr w:type="spellEnd"/>
      <w:r w:rsidRPr="006131D9">
        <w:rPr>
          <w:rFonts w:ascii="Arial" w:eastAsia="Times New Roman" w:hAnsi="Arial" w:cs="Arial"/>
          <w:color w:val="4A4A4A"/>
          <w:sz w:val="21"/>
          <w:szCs w:val="21"/>
          <w:lang w:val="es-MX" w:eastAsia="es-MX"/>
        </w:rPr>
        <w:t xml:space="preserve"> de la clase desde fuera de la clase.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Si </w:t>
      </w:r>
      <w:proofErr w:type="spellStart"/>
      <w:r w:rsidRPr="006131D9">
        <w:rPr>
          <w:rFonts w:ascii="Arial" w:eastAsia="Times New Roman" w:hAnsi="Arial" w:cs="Arial"/>
          <w:color w:val="4A4A4A"/>
          <w:sz w:val="21"/>
          <w:szCs w:val="21"/>
          <w:lang w:val="es-MX" w:eastAsia="es-MX"/>
        </w:rPr>
        <w:t>alguién</w:t>
      </w:r>
      <w:proofErr w:type="spellEnd"/>
      <w:r w:rsidRPr="006131D9">
        <w:rPr>
          <w:rFonts w:ascii="Arial" w:eastAsia="Times New Roman" w:hAnsi="Arial" w:cs="Arial"/>
          <w:color w:val="4A4A4A"/>
          <w:sz w:val="21"/>
          <w:szCs w:val="21"/>
          <w:lang w:val="es-MX" w:eastAsia="es-MX"/>
        </w:rPr>
        <w:t xml:space="preserve"> hace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A6E22E"/>
          <w:sz w:val="21"/>
          <w:szCs w:val="21"/>
          <w:lang w:val="es-MX" w:eastAsia="es-MX"/>
        </w:rPr>
        <w:t>Singleton</w:t>
      </w:r>
      <w:proofErr w:type="spellEnd"/>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proofErr w:type="spellStart"/>
      <w:r w:rsidRPr="006131D9">
        <w:rPr>
          <w:rFonts w:ascii="Courier New" w:eastAsia="Times New Roman" w:hAnsi="Courier New" w:cs="Courier New"/>
          <w:b/>
          <w:bCs/>
          <w:color w:val="F92672"/>
          <w:sz w:val="21"/>
          <w:szCs w:val="21"/>
          <w:lang w:val="es-MX" w:eastAsia="es-MX"/>
        </w:rPr>
        <w:t>private</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metodoPrivado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75715E"/>
          <w:sz w:val="21"/>
          <w:szCs w:val="21"/>
          <w:lang w:val="es-MX" w:eastAsia="es-MX"/>
        </w:rPr>
        <w:t>// no puedes acceder a este método fuera de la clase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b/>
          <w:bCs/>
          <w:color w:val="F92672"/>
          <w:sz w:val="21"/>
          <w:szCs w:val="21"/>
          <w:lang w:val="en-US" w:eastAsia="es-MX"/>
        </w:rPr>
        <w:t>const</w:t>
      </w:r>
      <w:r w:rsidRPr="006131D9">
        <w:rPr>
          <w:rFonts w:ascii="Courier New" w:eastAsia="Times New Roman" w:hAnsi="Courier New" w:cs="Courier New"/>
          <w:color w:val="FFFFFF"/>
          <w:sz w:val="21"/>
          <w:szCs w:val="21"/>
          <w:lang w:val="en-US" w:eastAsia="es-MX"/>
        </w:rPr>
        <w:t xml:space="preserve"> </w:t>
      </w:r>
      <w:proofErr w:type="spellStart"/>
      <w:r w:rsidRPr="006131D9">
        <w:rPr>
          <w:rFonts w:ascii="Courier New" w:eastAsia="Times New Roman" w:hAnsi="Courier New" w:cs="Courier New"/>
          <w:color w:val="FFFFFF"/>
          <w:sz w:val="21"/>
          <w:szCs w:val="21"/>
          <w:lang w:val="en-US" w:eastAsia="es-MX"/>
        </w:rPr>
        <w:t>instancia</w:t>
      </w:r>
      <w:proofErr w:type="spellEnd"/>
      <w:r w:rsidRPr="006131D9">
        <w:rPr>
          <w:rFonts w:ascii="Courier New" w:eastAsia="Times New Roman" w:hAnsi="Courier New" w:cs="Courier New"/>
          <w:color w:val="FFFFFF"/>
          <w:sz w:val="21"/>
          <w:szCs w:val="21"/>
          <w:lang w:val="en-US" w:eastAsia="es-MX"/>
        </w:rPr>
        <w:t xml:space="preserve"> = </w:t>
      </w:r>
      <w:proofErr w:type="spellStart"/>
      <w:r w:rsidRPr="006131D9">
        <w:rPr>
          <w:rFonts w:ascii="Courier New" w:eastAsia="Times New Roman" w:hAnsi="Courier New" w:cs="Courier New"/>
          <w:color w:val="FFFFFF"/>
          <w:sz w:val="21"/>
          <w:szCs w:val="21"/>
          <w:lang w:val="en-US" w:eastAsia="es-MX"/>
        </w:rPr>
        <w:t>Singleton.getInstance</w:t>
      </w:r>
      <w:proofErr w:type="spellEnd"/>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n-US" w:eastAsia="es-MX"/>
        </w:rPr>
        <w:t>instancia.metodoPrivado</w:t>
      </w:r>
      <w:proofErr w:type="spellEnd"/>
      <w:proofErr w:type="gramEnd"/>
      <w:r w:rsidRPr="006131D9">
        <w:rPr>
          <w:rFonts w:ascii="Courier New" w:eastAsia="Times New Roman" w:hAnsi="Courier New" w:cs="Courier New"/>
          <w:color w:val="FFFFFF"/>
          <w:sz w:val="21"/>
          <w:szCs w:val="21"/>
          <w:lang w:val="en-US" w:eastAsia="es-MX"/>
        </w:rPr>
        <w:t xml:space="preserve">();   </w:t>
      </w:r>
      <w:r w:rsidRPr="006131D9">
        <w:rPr>
          <w:rFonts w:ascii="Courier New" w:eastAsia="Times New Roman" w:hAnsi="Courier New" w:cs="Courier New"/>
          <w:color w:val="75715E"/>
          <w:sz w:val="21"/>
          <w:szCs w:val="21"/>
          <w:lang w:val="en-US" w:eastAsia="es-MX"/>
        </w:rPr>
        <w:t xml:space="preserve">/* TypeScript </w:t>
      </w:r>
      <w:proofErr w:type="spellStart"/>
      <w:r w:rsidRPr="006131D9">
        <w:rPr>
          <w:rFonts w:ascii="Courier New" w:eastAsia="Times New Roman" w:hAnsi="Courier New" w:cs="Courier New"/>
          <w:color w:val="75715E"/>
          <w:sz w:val="21"/>
          <w:szCs w:val="21"/>
          <w:lang w:val="en-US" w:eastAsia="es-MX"/>
        </w:rPr>
        <w:t>te</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dirá</w:t>
      </w:r>
      <w:proofErr w:type="spellEnd"/>
      <w:r w:rsidRPr="006131D9">
        <w:rPr>
          <w:rFonts w:ascii="Courier New" w:eastAsia="Times New Roman" w:hAnsi="Courier New" w:cs="Courier New"/>
          <w:color w:val="75715E"/>
          <w:sz w:val="21"/>
          <w:szCs w:val="21"/>
          <w:lang w:val="en-US" w:eastAsia="es-MX"/>
        </w:rPr>
        <w:t xml:space="preserve"> </w:t>
      </w:r>
      <w:proofErr w:type="spellStart"/>
      <w:r w:rsidRPr="006131D9">
        <w:rPr>
          <w:rFonts w:ascii="Courier New" w:eastAsia="Times New Roman" w:hAnsi="Courier New" w:cs="Courier New"/>
          <w:color w:val="75715E"/>
          <w:sz w:val="21"/>
          <w:szCs w:val="21"/>
          <w:lang w:val="en-US" w:eastAsia="es-MX"/>
        </w:rPr>
        <w:t>esto</w:t>
      </w:r>
      <w:proofErr w:type="spellEnd"/>
      <w:r w:rsidRPr="006131D9">
        <w:rPr>
          <w:rFonts w:ascii="Courier New" w:eastAsia="Times New Roman" w:hAnsi="Courier New" w:cs="Courier New"/>
          <w:color w:val="75715E"/>
          <w:sz w:val="21"/>
          <w:szCs w:val="21"/>
          <w:lang w:val="en-US" w:eastAsia="es-MX"/>
        </w:rPr>
        <w:t>: Property '</w:t>
      </w:r>
      <w:proofErr w:type="spellStart"/>
      <w:r w:rsidRPr="006131D9">
        <w:rPr>
          <w:rFonts w:ascii="Courier New" w:eastAsia="Times New Roman" w:hAnsi="Courier New" w:cs="Courier New"/>
          <w:color w:val="75715E"/>
          <w:sz w:val="21"/>
          <w:szCs w:val="21"/>
          <w:lang w:val="en-US" w:eastAsia="es-MX"/>
        </w:rPr>
        <w:t>metodoPrivado</w:t>
      </w:r>
      <w:proofErr w:type="spellEnd"/>
      <w:r w:rsidRPr="006131D9">
        <w:rPr>
          <w:rFonts w:ascii="Courier New" w:eastAsia="Times New Roman" w:hAnsi="Courier New" w:cs="Courier New"/>
          <w:color w:val="75715E"/>
          <w:sz w:val="21"/>
          <w:szCs w:val="21"/>
          <w:lang w:val="en-US" w:eastAsia="es-MX"/>
        </w:rPr>
        <w:t xml:space="preserve">' is private and only accessible within class 'Singleton'. </w:t>
      </w:r>
      <w:r w:rsidRPr="006131D9">
        <w:rPr>
          <w:rFonts w:ascii="Courier New" w:eastAsia="Times New Roman" w:hAnsi="Courier New" w:cs="Courier New"/>
          <w:color w:val="75715E"/>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 xml:space="preserve">¿Qué hace </w:t>
      </w:r>
      <w:proofErr w:type="spellStart"/>
      <w:r w:rsidRPr="006131D9">
        <w:rPr>
          <w:rFonts w:ascii="Arial" w:eastAsia="Times New Roman" w:hAnsi="Arial" w:cs="Arial"/>
          <w:b/>
          <w:bCs/>
          <w:color w:val="4A4A4A"/>
          <w:sz w:val="21"/>
          <w:szCs w:val="21"/>
          <w:lang w:val="es-MX" w:eastAsia="es-MX"/>
        </w:rPr>
        <w:t>static</w:t>
      </w:r>
      <w:proofErr w:type="spellEnd"/>
      <w:r w:rsidRPr="006131D9">
        <w:rPr>
          <w:rFonts w:ascii="Arial" w:eastAsia="Times New Roman" w:hAnsi="Arial" w:cs="Arial"/>
          <w:b/>
          <w:bCs/>
          <w:color w:val="4A4A4A"/>
          <w:sz w:val="21"/>
          <w:szCs w:val="21"/>
          <w:lang w:val="es-MX" w:eastAsia="es-MX"/>
        </w:rPr>
        <w:t>?</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En cuanto a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 xml:space="preserve"> esto </w:t>
      </w:r>
      <w:proofErr w:type="spellStart"/>
      <w:r w:rsidRPr="006131D9">
        <w:rPr>
          <w:rFonts w:ascii="Arial" w:eastAsia="Times New Roman" w:hAnsi="Arial" w:cs="Arial"/>
          <w:color w:val="4A4A4A"/>
          <w:sz w:val="21"/>
          <w:szCs w:val="21"/>
          <w:lang w:val="es-MX" w:eastAsia="es-MX"/>
        </w:rPr>
        <w:t>simplemtente</w:t>
      </w:r>
      <w:proofErr w:type="spellEnd"/>
      <w:r w:rsidRPr="006131D9">
        <w:rPr>
          <w:rFonts w:ascii="Arial" w:eastAsia="Times New Roman" w:hAnsi="Arial" w:cs="Arial"/>
          <w:color w:val="4A4A4A"/>
          <w:sz w:val="21"/>
          <w:szCs w:val="21"/>
          <w:lang w:val="es-MX" w:eastAsia="es-MX"/>
        </w:rPr>
        <w:t xml:space="preserve"> significa que el miembro </w:t>
      </w:r>
      <w:proofErr w:type="spellStart"/>
      <w:r w:rsidRPr="006131D9">
        <w:rPr>
          <w:rFonts w:ascii="Arial" w:eastAsia="Times New Roman" w:hAnsi="Arial" w:cs="Arial"/>
          <w:color w:val="4A4A4A"/>
          <w:sz w:val="21"/>
          <w:szCs w:val="21"/>
          <w:lang w:val="es-MX" w:eastAsia="es-MX"/>
        </w:rPr>
        <w:t>pertence</w:t>
      </w:r>
      <w:proofErr w:type="spellEnd"/>
      <w:r w:rsidRPr="006131D9">
        <w:rPr>
          <w:rFonts w:ascii="Arial" w:eastAsia="Times New Roman" w:hAnsi="Arial" w:cs="Arial"/>
          <w:color w:val="4A4A4A"/>
          <w:sz w:val="21"/>
          <w:szCs w:val="21"/>
          <w:lang w:val="es-MX" w:eastAsia="es-MX"/>
        </w:rPr>
        <w:t xml:space="preserve"> directamente a la clase y no a una instancia. Por lo tanto, no necesitas crear una instancia para acceder a este miembro (de </w:t>
      </w:r>
      <w:proofErr w:type="gramStart"/>
      <w:r w:rsidRPr="006131D9">
        <w:rPr>
          <w:rFonts w:ascii="Arial" w:eastAsia="Times New Roman" w:hAnsi="Arial" w:cs="Arial"/>
          <w:color w:val="4A4A4A"/>
          <w:sz w:val="21"/>
          <w:szCs w:val="21"/>
          <w:lang w:val="es-MX" w:eastAsia="es-MX"/>
        </w:rPr>
        <w:t>hecho</w:t>
      </w:r>
      <w:proofErr w:type="gramEnd"/>
      <w:r w:rsidRPr="006131D9">
        <w:rPr>
          <w:rFonts w:ascii="Arial" w:eastAsia="Times New Roman" w:hAnsi="Arial" w:cs="Arial"/>
          <w:color w:val="4A4A4A"/>
          <w:sz w:val="21"/>
          <w:szCs w:val="21"/>
          <w:lang w:val="es-MX" w:eastAsia="es-MX"/>
        </w:rPr>
        <w:t xml:space="preserve"> no puedes acceder a un miembro estático desde una instancia).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class</w:t>
      </w:r>
      <w:proofErr w:type="spellEnd"/>
      <w:r w:rsidRPr="006131D9">
        <w:rPr>
          <w:rFonts w:ascii="Courier New" w:eastAsia="Times New Roman" w:hAnsi="Courier New" w:cs="Courier New"/>
          <w:color w:val="FFFFFF"/>
          <w:sz w:val="21"/>
          <w:szCs w:val="21"/>
          <w:lang w:val="es-MX" w:eastAsia="es-MX"/>
        </w:rPr>
        <w:t xml:space="preserve"> Ejemplo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color w:val="FFFFFF"/>
          <w:sz w:val="21"/>
          <w:szCs w:val="21"/>
          <w:lang w:val="es-MX" w:eastAsia="es-MX"/>
        </w:rPr>
        <w:t>metodoDeInstancia</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"hola"</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roofErr w:type="spellStart"/>
      <w:r w:rsidRPr="006131D9">
        <w:rPr>
          <w:rFonts w:ascii="Courier New" w:eastAsia="Times New Roman" w:hAnsi="Courier New" w:cs="Courier New"/>
          <w:b/>
          <w:bCs/>
          <w:color w:val="F92672"/>
          <w:sz w:val="21"/>
          <w:szCs w:val="21"/>
          <w:lang w:val="es-MX" w:eastAsia="es-MX"/>
        </w:rPr>
        <w:t>static</w:t>
      </w:r>
      <w:proofErr w:type="spellEnd"/>
      <w:r w:rsidRPr="006131D9">
        <w:rPr>
          <w:rFonts w:ascii="Courier New" w:eastAsia="Times New Roman" w:hAnsi="Courier New" w:cs="Courier New"/>
          <w:color w:val="FFFFFF"/>
          <w:sz w:val="21"/>
          <w:szCs w:val="21"/>
          <w:lang w:val="es-MX" w:eastAsia="es-MX"/>
        </w:rPr>
        <w:t xml:space="preserve"> </w:t>
      </w:r>
      <w:proofErr w:type="spellStart"/>
      <w:proofErr w:type="gramStart"/>
      <w:r w:rsidRPr="006131D9">
        <w:rPr>
          <w:rFonts w:ascii="Courier New" w:eastAsia="Times New Roman" w:hAnsi="Courier New" w:cs="Courier New"/>
          <w:b/>
          <w:bCs/>
          <w:color w:val="A6E22E"/>
          <w:sz w:val="21"/>
          <w:szCs w:val="21"/>
          <w:lang w:val="es-MX" w:eastAsia="es-MX"/>
        </w:rPr>
        <w:t>metodoEstatico</w:t>
      </w:r>
      <w:proofErr w:type="spellEnd"/>
      <w:r w:rsidRPr="006131D9">
        <w:rPr>
          <w:rFonts w:ascii="Courier New" w:eastAsia="Times New Roman" w:hAnsi="Courier New" w:cs="Courier New"/>
          <w:color w:val="FFFFFF"/>
          <w:sz w:val="21"/>
          <w:szCs w:val="21"/>
          <w:lang w:val="es-MX" w:eastAsia="es-MX"/>
        </w:rPr>
        <w:t>(</w:t>
      </w:r>
      <w:proofErr w:type="gramEnd"/>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"mundo"</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lastRenderedPageBreak/>
        <w:t>instancia.metodoEstatico</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Error: no puedes acceder a este miembro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Lo que si puedes hacer es lo siguiente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b/>
          <w:bCs/>
          <w:color w:val="F92672"/>
          <w:sz w:val="21"/>
          <w:szCs w:val="21"/>
          <w:lang w:val="es-MX" w:eastAsia="es-MX"/>
        </w:rPr>
        <w:t>const</w:t>
      </w:r>
      <w:proofErr w:type="spellEnd"/>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w:t>
      </w:r>
      <w:proofErr w:type="gramStart"/>
      <w:r w:rsidRPr="006131D9">
        <w:rPr>
          <w:rFonts w:ascii="Courier New" w:eastAsia="Times New Roman" w:hAnsi="Courier New" w:cs="Courier New"/>
          <w:color w:val="FFFFFF"/>
          <w:sz w:val="21"/>
          <w:szCs w:val="21"/>
          <w:lang w:val="es-MX" w:eastAsia="es-MX"/>
        </w:rPr>
        <w:t>Ejemplo(</w:t>
      </w:r>
      <w:proofErr w:type="gramEnd"/>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proofErr w:type="gramStart"/>
      <w:r w:rsidRPr="006131D9">
        <w:rPr>
          <w:rFonts w:ascii="Courier New" w:eastAsia="Times New Roman" w:hAnsi="Courier New" w:cs="Courier New"/>
          <w:color w:val="FFFFFF"/>
          <w:sz w:val="21"/>
          <w:szCs w:val="21"/>
          <w:lang w:val="es-MX" w:eastAsia="es-MX"/>
        </w:rPr>
        <w:t>instancia.metodoDeInstancia</w:t>
      </w:r>
      <w:proofErr w:type="spellEnd"/>
      <w:proofErr w:type="gram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roofErr w:type="spellStart"/>
      <w:r w:rsidRPr="006131D9">
        <w:rPr>
          <w:rFonts w:ascii="Courier New" w:eastAsia="Times New Roman" w:hAnsi="Courier New" w:cs="Courier New"/>
          <w:color w:val="FFFFFF"/>
          <w:sz w:val="21"/>
          <w:szCs w:val="21"/>
          <w:lang w:val="es-MX" w:eastAsia="es-MX"/>
        </w:rPr>
        <w:t>Ejemplo.metodoEstatico</w:t>
      </w:r>
      <w:proofErr w:type="spellEnd"/>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color w:val="75715E"/>
          <w:sz w:val="21"/>
          <w:szCs w:val="21"/>
          <w:lang w:val="es-MX" w:eastAsia="es-MX"/>
        </w:rPr>
        <w:t>// "mundo"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los miembros estáticos hay que llamarlos de la siguiente forma. </w:t>
      </w:r>
      <w:proofErr w:type="spellStart"/>
      <w:r w:rsidRPr="006131D9">
        <w:rPr>
          <w:rFonts w:ascii="Courier New" w:eastAsia="Times New Roman" w:hAnsi="Courier New" w:cs="Courier New"/>
          <w:color w:val="4A4A4A"/>
          <w:sz w:val="21"/>
          <w:szCs w:val="21"/>
          <w:lang w:val="es-MX" w:eastAsia="es-MX"/>
        </w:rPr>
        <w:t>NombreDeClase.miembroEstatico</w:t>
      </w:r>
      <w:proofErr w:type="spellEnd"/>
      <w:r w:rsidRPr="006131D9">
        <w:rPr>
          <w:rFonts w:ascii="Arial" w:eastAsia="Times New Roman" w:hAnsi="Arial" w:cs="Arial"/>
          <w:color w:val="4A4A4A"/>
          <w:sz w:val="21"/>
          <w:szCs w:val="21"/>
          <w:lang w:val="es-MX" w:eastAsia="es-MX"/>
        </w:rPr>
        <w:t xml:space="preserve"> Es por eso </w:t>
      </w:r>
      <w:proofErr w:type="gramStart"/>
      <w:r w:rsidRPr="006131D9">
        <w:rPr>
          <w:rFonts w:ascii="Arial" w:eastAsia="Times New Roman" w:hAnsi="Arial" w:cs="Arial"/>
          <w:color w:val="4A4A4A"/>
          <w:sz w:val="21"/>
          <w:szCs w:val="21"/>
          <w:lang w:val="es-MX" w:eastAsia="es-MX"/>
        </w:rPr>
        <w:t>que</w:t>
      </w:r>
      <w:proofErr w:type="gramEnd"/>
      <w:r w:rsidRPr="006131D9">
        <w:rPr>
          <w:rFonts w:ascii="Arial" w:eastAsia="Times New Roman" w:hAnsi="Arial" w:cs="Arial"/>
          <w:color w:val="4A4A4A"/>
          <w:sz w:val="21"/>
          <w:szCs w:val="21"/>
          <w:lang w:val="es-MX" w:eastAsia="es-MX"/>
        </w:rPr>
        <w:t xml:space="preserve"> en el video el profesor escribe </w:t>
      </w:r>
      <w:proofErr w:type="spellStart"/>
      <w:r w:rsidRPr="006131D9">
        <w:rPr>
          <w:rFonts w:ascii="Courier New" w:eastAsia="Times New Roman" w:hAnsi="Courier New" w:cs="Courier New"/>
          <w:color w:val="4A4A4A"/>
          <w:sz w:val="21"/>
          <w:szCs w:val="21"/>
          <w:lang w:val="es-MX" w:eastAsia="es-MX"/>
        </w:rPr>
        <w:t>Singleton.instancia</w:t>
      </w:r>
      <w:proofErr w:type="spellEnd"/>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Y es por esa misma razón cuando exportamos </w:t>
      </w:r>
      <w:proofErr w:type="spellStart"/>
      <w:r w:rsidRPr="006131D9">
        <w:rPr>
          <w:rFonts w:ascii="Arial" w:eastAsia="Times New Roman" w:hAnsi="Arial" w:cs="Arial"/>
          <w:color w:val="4A4A4A"/>
          <w:sz w:val="21"/>
          <w:szCs w:val="21"/>
          <w:lang w:val="es-MX" w:eastAsia="es-MX"/>
        </w:rPr>
        <w:t>Singleton</w:t>
      </w:r>
      <w:proofErr w:type="spellEnd"/>
      <w:r w:rsidRPr="006131D9">
        <w:rPr>
          <w:rFonts w:ascii="Arial" w:eastAsia="Times New Roman" w:hAnsi="Arial" w:cs="Arial"/>
          <w:color w:val="4A4A4A"/>
          <w:sz w:val="21"/>
          <w:szCs w:val="21"/>
          <w:lang w:val="es-MX" w:eastAsia="es-MX"/>
        </w:rPr>
        <w:t xml:space="preserve"> accedemos a </w:t>
      </w:r>
      <w:proofErr w:type="spellStart"/>
      <w:r w:rsidRPr="006131D9">
        <w:rPr>
          <w:rFonts w:ascii="Arial" w:eastAsia="Times New Roman" w:hAnsi="Arial" w:cs="Arial"/>
          <w:color w:val="4A4A4A"/>
          <w:sz w:val="21"/>
          <w:szCs w:val="21"/>
          <w:lang w:val="es-MX" w:eastAsia="es-MX"/>
        </w:rPr>
        <w:t>getInstance</w:t>
      </w:r>
      <w:proofErr w:type="spellEnd"/>
      <w:r w:rsidRPr="006131D9">
        <w:rPr>
          <w:rFonts w:ascii="Arial" w:eastAsia="Times New Roman" w:hAnsi="Arial" w:cs="Arial"/>
          <w:color w:val="4A4A4A"/>
          <w:sz w:val="21"/>
          <w:szCs w:val="21"/>
          <w:lang w:val="es-MX" w:eastAsia="es-MX"/>
        </w:rPr>
        <w:t xml:space="preserve"> con </w:t>
      </w:r>
      <w:proofErr w:type="spellStart"/>
      <w:r w:rsidRPr="006131D9">
        <w:rPr>
          <w:rFonts w:ascii="Courier New" w:eastAsia="Times New Roman" w:hAnsi="Courier New" w:cs="Courier New"/>
          <w:color w:val="4A4A4A"/>
          <w:sz w:val="21"/>
          <w:szCs w:val="21"/>
          <w:lang w:val="es-MX" w:eastAsia="es-MX"/>
        </w:rPr>
        <w:t>Singleton.getInstance</w:t>
      </w:r>
      <w:proofErr w:type="spellEnd"/>
      <w:r w:rsidRPr="006131D9">
        <w:rPr>
          <w:rFonts w:ascii="Courier New" w:eastAsia="Times New Roman" w:hAnsi="Courier New" w:cs="Courier New"/>
          <w:color w:val="4A4A4A"/>
          <w:sz w:val="21"/>
          <w:szCs w:val="21"/>
          <w:lang w:val="es-MX" w:eastAsia="es-MX"/>
        </w:rPr>
        <w:t>()</w:t>
      </w:r>
    </w:p>
    <w:p w:rsidR="00634617"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 xml:space="preserve">A este punto creo que se puede entender qué hace </w:t>
      </w:r>
      <w:proofErr w:type="spellStart"/>
      <w:r w:rsidRPr="006131D9">
        <w:rPr>
          <w:rFonts w:ascii="Arial" w:eastAsia="Times New Roman" w:hAnsi="Arial" w:cs="Arial"/>
          <w:color w:val="4A4A4A"/>
          <w:sz w:val="21"/>
          <w:szCs w:val="21"/>
          <w:lang w:val="es-MX" w:eastAsia="es-MX"/>
        </w:rPr>
        <w:t>private</w:t>
      </w:r>
      <w:proofErr w:type="spellEnd"/>
      <w:r w:rsidRPr="006131D9">
        <w:rPr>
          <w:rFonts w:ascii="Arial" w:eastAsia="Times New Roman" w:hAnsi="Arial" w:cs="Arial"/>
          <w:color w:val="4A4A4A"/>
          <w:sz w:val="21"/>
          <w:szCs w:val="21"/>
          <w:lang w:val="es-MX" w:eastAsia="es-MX"/>
        </w:rPr>
        <w:t xml:space="preserve"> </w:t>
      </w:r>
      <w:proofErr w:type="spellStart"/>
      <w:r w:rsidRPr="006131D9">
        <w:rPr>
          <w:rFonts w:ascii="Arial" w:eastAsia="Times New Roman" w:hAnsi="Arial" w:cs="Arial"/>
          <w:color w:val="4A4A4A"/>
          <w:sz w:val="21"/>
          <w:szCs w:val="21"/>
          <w:lang w:val="es-MX" w:eastAsia="es-MX"/>
        </w:rPr>
        <w:t>static</w:t>
      </w:r>
      <w:proofErr w:type="spellEnd"/>
      <w:r w:rsidRPr="006131D9">
        <w:rPr>
          <w:rFonts w:ascii="Arial" w:eastAsia="Times New Roman" w:hAnsi="Arial" w:cs="Arial"/>
          <w:color w:val="4A4A4A"/>
          <w:sz w:val="21"/>
          <w:szCs w:val="21"/>
          <w:lang w:val="es-MX" w:eastAsia="es-MX"/>
        </w:rPr>
        <w:t>:</w:t>
      </w:r>
      <w:r w:rsidRPr="006131D9">
        <w:rPr>
          <w:rFonts w:ascii="Arial" w:eastAsia="Times New Roman" w:hAnsi="Arial" w:cs="Arial"/>
          <w:color w:val="4A4A4A"/>
          <w:sz w:val="21"/>
          <w:szCs w:val="21"/>
          <w:lang w:val="es-MX" w:eastAsia="es-MX"/>
        </w:rPr>
        <w:br/>
        <w:t>Hace que un miembro sea privado y al mismo tiempo lo hace parte de la clase y no de la instancia.</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bookmarkStart w:id="1" w:name="_GoBack"/>
      <w:bookmarkEnd w:id="1"/>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Pr="00634617" w:rsidRDefault="00634617" w:rsidP="00696E88">
      <w:pPr>
        <w:pStyle w:val="NormalWeb"/>
        <w:shd w:val="clear" w:color="auto" w:fill="FFFFFF"/>
        <w:spacing w:before="0" w:beforeAutospacing="0" w:after="0" w:afterAutospacing="0"/>
        <w:jc w:val="both"/>
        <w:rPr>
          <w:rFonts w:ascii="Arial" w:hAnsi="Arial" w:cs="Arial"/>
          <w:color w:val="273B47"/>
          <w:lang w:val="es-ES"/>
        </w:rPr>
      </w:pPr>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 xml:space="preserve">Agregar 10 reclutadores al </w:t>
      </w:r>
      <w:proofErr w:type="spellStart"/>
      <w:r>
        <w:rPr>
          <w:rFonts w:ascii="Arial" w:hAnsi="Arial" w:cs="Arial"/>
          <w:color w:val="FF0000"/>
          <w:lang w:val="es-MX"/>
        </w:rPr>
        <w:t>dia</w:t>
      </w:r>
      <w:proofErr w:type="spellEnd"/>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204"/>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6739" w:rsidRDefault="00D66739">
      <w:pPr>
        <w:spacing w:after="0" w:line="240" w:lineRule="auto"/>
      </w:pPr>
      <w:r>
        <w:separator/>
      </w:r>
    </w:p>
  </w:endnote>
  <w:endnote w:type="continuationSeparator" w:id="0">
    <w:p w:rsidR="00D66739" w:rsidRDefault="00D66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634617" w:rsidRDefault="00634617">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6739" w:rsidRDefault="00D66739">
      <w:pPr>
        <w:spacing w:after="0" w:line="240" w:lineRule="auto"/>
      </w:pPr>
      <w:r>
        <w:separator/>
      </w:r>
    </w:p>
  </w:footnote>
  <w:footnote w:type="continuationSeparator" w:id="0">
    <w:p w:rsidR="00D66739" w:rsidRDefault="00D66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E46A9A"/>
    <w:multiLevelType w:val="multilevel"/>
    <w:tmpl w:val="DCDC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6"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32"/>
  </w:num>
  <w:num w:numId="2">
    <w:abstractNumId w:val="17"/>
  </w:num>
  <w:num w:numId="3">
    <w:abstractNumId w:val="31"/>
  </w:num>
  <w:num w:numId="4">
    <w:abstractNumId w:val="20"/>
  </w:num>
  <w:num w:numId="5">
    <w:abstractNumId w:val="44"/>
  </w:num>
  <w:num w:numId="6">
    <w:abstractNumId w:val="45"/>
  </w:num>
  <w:num w:numId="7">
    <w:abstractNumId w:val="43"/>
  </w:num>
  <w:num w:numId="8">
    <w:abstractNumId w:val="4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30"/>
  </w:num>
  <w:num w:numId="20">
    <w:abstractNumId w:val="25"/>
  </w:num>
  <w:num w:numId="21">
    <w:abstractNumId w:val="12"/>
  </w:num>
  <w:num w:numId="22">
    <w:abstractNumId w:val="11"/>
  </w:num>
  <w:num w:numId="23">
    <w:abstractNumId w:val="23"/>
  </w:num>
  <w:num w:numId="24">
    <w:abstractNumId w:val="35"/>
  </w:num>
  <w:num w:numId="25">
    <w:abstractNumId w:val="15"/>
  </w:num>
  <w:num w:numId="26">
    <w:abstractNumId w:val="37"/>
  </w:num>
  <w:num w:numId="27">
    <w:abstractNumId w:val="40"/>
  </w:num>
  <w:num w:numId="28">
    <w:abstractNumId w:val="39"/>
  </w:num>
  <w:num w:numId="29">
    <w:abstractNumId w:val="34"/>
  </w:num>
  <w:num w:numId="30">
    <w:abstractNumId w:val="42"/>
  </w:num>
  <w:num w:numId="31">
    <w:abstractNumId w:val="28"/>
  </w:num>
  <w:num w:numId="32">
    <w:abstractNumId w:val="36"/>
  </w:num>
  <w:num w:numId="33">
    <w:abstractNumId w:val="13"/>
  </w:num>
  <w:num w:numId="34">
    <w:abstractNumId w:val="47"/>
  </w:num>
  <w:num w:numId="35">
    <w:abstractNumId w:val="33"/>
  </w:num>
  <w:num w:numId="36">
    <w:abstractNumId w:val="22"/>
  </w:num>
  <w:num w:numId="37">
    <w:abstractNumId w:val="16"/>
  </w:num>
  <w:num w:numId="38">
    <w:abstractNumId w:val="21"/>
  </w:num>
  <w:num w:numId="39">
    <w:abstractNumId w:val="27"/>
  </w:num>
  <w:num w:numId="40">
    <w:abstractNumId w:val="46"/>
  </w:num>
  <w:num w:numId="41">
    <w:abstractNumId w:val="10"/>
  </w:num>
  <w:num w:numId="42">
    <w:abstractNumId w:val="41"/>
  </w:num>
  <w:num w:numId="43">
    <w:abstractNumId w:val="38"/>
  </w:num>
  <w:num w:numId="44">
    <w:abstractNumId w:val="19"/>
  </w:num>
  <w:num w:numId="45">
    <w:abstractNumId w:val="26"/>
  </w:num>
  <w:num w:numId="46">
    <w:abstractNumId w:val="14"/>
  </w:num>
  <w:num w:numId="47">
    <w:abstractNumId w:val="29"/>
  </w:num>
  <w:num w:numId="48">
    <w:abstractNumId w:val="18"/>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17503"/>
    <w:rsid w:val="001379AF"/>
    <w:rsid w:val="00152A61"/>
    <w:rsid w:val="00170434"/>
    <w:rsid w:val="00194DF6"/>
    <w:rsid w:val="001A33F2"/>
    <w:rsid w:val="001F06DA"/>
    <w:rsid w:val="0020127B"/>
    <w:rsid w:val="00203097"/>
    <w:rsid w:val="00295583"/>
    <w:rsid w:val="0029690C"/>
    <w:rsid w:val="00310B0F"/>
    <w:rsid w:val="00354E58"/>
    <w:rsid w:val="00366A97"/>
    <w:rsid w:val="003723CE"/>
    <w:rsid w:val="003C5E5E"/>
    <w:rsid w:val="003C65B8"/>
    <w:rsid w:val="004061CD"/>
    <w:rsid w:val="00454520"/>
    <w:rsid w:val="00474B63"/>
    <w:rsid w:val="004A2F66"/>
    <w:rsid w:val="004B2CCE"/>
    <w:rsid w:val="004B3410"/>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31D9"/>
    <w:rsid w:val="00614892"/>
    <w:rsid w:val="00634617"/>
    <w:rsid w:val="00651535"/>
    <w:rsid w:val="006672EB"/>
    <w:rsid w:val="00680CB1"/>
    <w:rsid w:val="00696E88"/>
    <w:rsid w:val="006A2334"/>
    <w:rsid w:val="006C22A5"/>
    <w:rsid w:val="006E02E0"/>
    <w:rsid w:val="006F2585"/>
    <w:rsid w:val="0070138A"/>
    <w:rsid w:val="007365BA"/>
    <w:rsid w:val="00747C7E"/>
    <w:rsid w:val="007502A8"/>
    <w:rsid w:val="007D56A5"/>
    <w:rsid w:val="007E50A0"/>
    <w:rsid w:val="00813B26"/>
    <w:rsid w:val="0085022B"/>
    <w:rsid w:val="00875D2E"/>
    <w:rsid w:val="0089032A"/>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66739"/>
    <w:rsid w:val="00D71CAB"/>
    <w:rsid w:val="00D83220"/>
    <w:rsid w:val="00DD6037"/>
    <w:rsid w:val="00E031C1"/>
    <w:rsid w:val="00E036B2"/>
    <w:rsid w:val="00E0386D"/>
    <w:rsid w:val="00E03AB1"/>
    <w:rsid w:val="00E517CB"/>
    <w:rsid w:val="00E971C3"/>
    <w:rsid w:val="00EC55B8"/>
    <w:rsid w:val="00ED1340"/>
    <w:rsid w:val="00ED73BE"/>
    <w:rsid w:val="00F113A0"/>
    <w:rsid w:val="00F1361D"/>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1264928">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47559176">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4958379">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035889">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54109968">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85367169">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38816466">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1969162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70818746">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refactoring"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Objetos_globales/Generador" TargetMode="External"/><Relationship Id="rId84" Type="http://schemas.openxmlformats.org/officeDocument/2006/relationships/hyperlink" Target="https://es.wikipedia.org/wiki/C%C3%B3digo_abierto" TargetMode="External"/><Relationship Id="rId138" Type="http://schemas.openxmlformats.org/officeDocument/2006/relationships/hyperlink" Target="https://es.wikipedia.org/w/index.php?title=Patr%C3%B3n_de_dise%C3%B1o&amp;action=edit&amp;section=1" TargetMode="External"/><Relationship Id="rId159" Type="http://schemas.openxmlformats.org/officeDocument/2006/relationships/hyperlink" Target="https://es.wikipedia.org/wiki/Patr%C3%B3n_de_dise%C3%B1o_Singleton" TargetMode="External"/><Relationship Id="rId170" Type="http://schemas.openxmlformats.org/officeDocument/2006/relationships/hyperlink" Target="https://es.wikipedia.org/w/index.php?title=Patr%C3%B3n_de_dise%C3%B1o&amp;action=edit&amp;section=8" TargetMode="External"/><Relationship Id="rId191" Type="http://schemas.openxmlformats.org/officeDocument/2006/relationships/hyperlink" Target="https://es.wikipedia.org/wiki/Clase_(programaci%C3%B3n_orientada_a_objetos)" TargetMode="External"/><Relationship Id="rId205" Type="http://schemas.openxmlformats.org/officeDocument/2006/relationships/fontTable" Target="fontTable.xml"/><Relationship Id="rId107" Type="http://schemas.openxmlformats.org/officeDocument/2006/relationships/hyperlink" Target="https://www.typescriptlang.org/docs/handbook/interfaces.html"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n-US/docs/Web/API/Cache" TargetMode="External"/><Relationship Id="rId128" Type="http://schemas.openxmlformats.org/officeDocument/2006/relationships/hyperlink" Target="https://en.wikipedia.org/wiki/Software_architecture" TargetMode="External"/><Relationship Id="rId149" Type="http://schemas.openxmlformats.org/officeDocument/2006/relationships/hyperlink" Target="http://www.uml.org.cn/c++/pdf/DesignPatterns.pdf" TargetMode="External"/><Relationship Id="rId5" Type="http://schemas.openxmlformats.org/officeDocument/2006/relationships/numbering" Target="numbering.xml"/><Relationship Id="rId95" Type="http://schemas.openxmlformats.org/officeDocument/2006/relationships/hyperlink" Target="https://www.typescriptlang.org/docs/handbook/typescript-in-5-minutes.html" TargetMode="External"/><Relationship Id="rId160" Type="http://schemas.openxmlformats.org/officeDocument/2006/relationships/hyperlink" Target="https://es.wikipedia.org/wiki/Modelo_Vista_Controlador" TargetMode="External"/><Relationship Id="rId181" Type="http://schemas.openxmlformats.org/officeDocument/2006/relationships/hyperlink" Target="https://es.wikipedia.org/wiki/Visitor_(patr%C3%B3n_de_dise%C3%B1o)" TargetMode="Externa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tor/next" TargetMode="External"/><Relationship Id="rId118" Type="http://schemas.openxmlformats.org/officeDocument/2006/relationships/hyperlink" Target="https://refactoring.com/catalog/extractMethod.html" TargetMode="External"/><Relationship Id="rId139" Type="http://schemas.openxmlformats.org/officeDocument/2006/relationships/hyperlink" Target="https://es.wikipedia.org/wiki/Arquitecto" TargetMode="External"/><Relationship Id="rId85" Type="http://schemas.openxmlformats.org/officeDocument/2006/relationships/hyperlink" Target="https://es.wikipedia.org/wiki/Microsoft" TargetMode="External"/><Relationship Id="rId150" Type="http://schemas.openxmlformats.org/officeDocument/2006/relationships/hyperlink" Target="https://arl.human.cornell.edu/linked%20docs/Alexander_A_Pattern_Language.pdf" TargetMode="External"/><Relationship Id="rId171" Type="http://schemas.openxmlformats.org/officeDocument/2006/relationships/hyperlink" Target="https://es.wikipedia.org/wiki/Chain_of_Responsibility_(patr%C3%B3n_de_dise%C3%B1o)" TargetMode="External"/><Relationship Id="rId192" Type="http://schemas.openxmlformats.org/officeDocument/2006/relationships/hyperlink" Target="https://es.wikipedia.org/wiki/Instancia_(inform%C3%A1tica)" TargetMode="External"/><Relationship Id="rId206" Type="http://schemas.openxmlformats.org/officeDocument/2006/relationships/theme" Target="theme/theme1.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www.typescriptlang.org/docs/handbook/interfaces.html" TargetMode="External"/><Relationship Id="rId129" Type="http://schemas.openxmlformats.org/officeDocument/2006/relationships/hyperlink" Target="https://en.wikipedia.org/wiki/Object_model" TargetMode="External"/><Relationship Id="rId54" Type="http://schemas.openxmlformats.org/officeDocument/2006/relationships/hyperlink" Target="https://es.wikipedia.org/wiki/Cadena_de_caracteres" TargetMode="External"/><Relationship Id="rId75" Type="http://schemas.openxmlformats.org/officeDocument/2006/relationships/hyperlink" Target="https://developer.mozilla.org/en-US/docs/Web/API/Cache" TargetMode="External"/><Relationship Id="rId96" Type="http://schemas.openxmlformats.org/officeDocument/2006/relationships/hyperlink" Target="https://www.typescriptlang.org/docs/handbook/typescript-in-5-minutes.html" TargetMode="External"/><Relationship Id="rId140" Type="http://schemas.openxmlformats.org/officeDocument/2006/relationships/hyperlink" Target="https://es.wikipedia.org/wiki/Christopher_Alexander" TargetMode="External"/><Relationship Id="rId161" Type="http://schemas.openxmlformats.org/officeDocument/2006/relationships/hyperlink" Target="https://es.wikipedia.org/w/index.php?title=Patr%C3%B3n_de_dise%C3%B1o&amp;action=edit&amp;section=7" TargetMode="External"/><Relationship Id="rId182" Type="http://schemas.openxmlformats.org/officeDocument/2006/relationships/hyperlink" Target="https://es.wikipedia.org/w/index.php?title=Patr%C3%B3n_de_dise%C3%B1o&amp;action=edit&amp;section=9" TargetMode="Externa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hyperlink" Target="https://refactoring.com/catalog/extractVariable.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tor/return" TargetMode="External"/><Relationship Id="rId86" Type="http://schemas.openxmlformats.org/officeDocument/2006/relationships/hyperlink" Target="https://es.wikipedia.org/wiki/JavaScript" TargetMode="External"/><Relationship Id="rId130" Type="http://schemas.openxmlformats.org/officeDocument/2006/relationships/hyperlink" Target="https://en.wikipedia.org/wiki/Extensibility" TargetMode="External"/><Relationship Id="rId151" Type="http://schemas.openxmlformats.org/officeDocument/2006/relationships/hyperlink" Target="http://library.uniteddiversity.coop/Ecological_Building/The_Timeless_Way_of_Building_Complete.pdf" TargetMode="External"/><Relationship Id="rId172" Type="http://schemas.openxmlformats.org/officeDocument/2006/relationships/hyperlink" Target="https://es.wikipedia.org/wiki/Command_(patr%C3%B3n_de_dise%C3%B1o)" TargetMode="External"/><Relationship Id="rId193" Type="http://schemas.openxmlformats.org/officeDocument/2006/relationships/hyperlink" Target="https://es.wikipedia.org/wiki/M%C3%A9todo_(inform%C3%A1tica)" TargetMode="Externa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09" Type="http://schemas.openxmlformats.org/officeDocument/2006/relationships/hyperlink" Target="https://www.typescriptlang.org/docs/handbook/interfaces.html" TargetMode="External"/><Relationship Id="rId34" Type="http://schemas.openxmlformats.org/officeDocument/2006/relationships/image" Target="media/image20.gif"/><Relationship Id="rId55" Type="http://schemas.openxmlformats.org/officeDocument/2006/relationships/hyperlink" Target="https://es.wikipedia.org/wiki/Teor%C3%ADa_de_la_informaci%C3%B3n" TargetMode="External"/><Relationship Id="rId76" Type="http://schemas.openxmlformats.org/officeDocument/2006/relationships/hyperlink" Target="https://developer.mozilla.org/en-US/docs/Web/API/Cache/match" TargetMode="External"/><Relationship Id="rId97" Type="http://schemas.openxmlformats.org/officeDocument/2006/relationships/hyperlink" Target="https://www.typescriptlang.org/docs/handbook/basic-types.html" TargetMode="External"/><Relationship Id="rId120" Type="http://schemas.openxmlformats.org/officeDocument/2006/relationships/hyperlink" Target="https://refactoring.com/catalog/extractVariable.html" TargetMode="External"/><Relationship Id="rId141" Type="http://schemas.openxmlformats.org/officeDocument/2006/relationships/hyperlink" Target="https://es.wikipedia.org/wiki/Ward_Cunningham" TargetMode="External"/><Relationship Id="rId7" Type="http://schemas.openxmlformats.org/officeDocument/2006/relationships/settings" Target="settings.xml"/><Relationship Id="rId162" Type="http://schemas.openxmlformats.org/officeDocument/2006/relationships/hyperlink" Target="https://es.wikipedia.org/wiki/Adapter_(patr%C3%B3n_de_dise%C3%B1o)" TargetMode="External"/><Relationship Id="rId183" Type="http://schemas.openxmlformats.org/officeDocument/2006/relationships/hyperlink" Target="https://es.wikipedia.org/wiki/P%C3%A1gina_web" TargetMode="External"/><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throw" TargetMode="External"/><Relationship Id="rId87" Type="http://schemas.openxmlformats.org/officeDocument/2006/relationships/hyperlink" Target="https://es.wikipedia.org/wiki/C" TargetMode="External"/><Relationship Id="rId110" Type="http://schemas.openxmlformats.org/officeDocument/2006/relationships/hyperlink" Target="https://www.typescriptlang.org/docs/handbook/classes.html" TargetMode="External"/><Relationship Id="rId115" Type="http://schemas.openxmlformats.org/officeDocument/2006/relationships/hyperlink" Target="https://www.typescriptlang.org/docs/handbook/classes.html" TargetMode="External"/><Relationship Id="rId131" Type="http://schemas.openxmlformats.org/officeDocument/2006/relationships/image" Target="media/image30.jpeg"/><Relationship Id="rId136" Type="http://schemas.openxmlformats.org/officeDocument/2006/relationships/hyperlink" Target="https://every-layout.dev/rudiments/composition" TargetMode="External"/><Relationship Id="rId157" Type="http://schemas.openxmlformats.org/officeDocument/2006/relationships/hyperlink" Target="https://es.wikipedia.org/wiki/Factory_Method_(patr%C3%B3n_de_dise%C3%B1o)" TargetMode="External"/><Relationship Id="rId178" Type="http://schemas.openxmlformats.org/officeDocument/2006/relationships/hyperlink" Target="https://es.wikipedia.org/wiki/State_(patr%C3%B3n_de_dise%C3%B1o)" TargetMode="External"/><Relationship Id="rId61" Type="http://schemas.openxmlformats.org/officeDocument/2006/relationships/hyperlink" Target="https://developer.mozilla.org/es/docs/Web/JavaScript/Referencia/Objetos_globales/Proxy" TargetMode="External"/><Relationship Id="rId82" Type="http://schemas.openxmlformats.org/officeDocument/2006/relationships/hyperlink" Target="https://developer.mozilla.org/en-US/docs/Web/API/Cache" TargetMode="External"/><Relationship Id="rId152" Type="http://schemas.openxmlformats.org/officeDocument/2006/relationships/hyperlink" Target="https://es.wikipedia.org/w/index.php?title=Patr%C3%B3n_de_dise%C3%B1o&amp;action=edit&amp;section=5" TargetMode="External"/><Relationship Id="rId173" Type="http://schemas.openxmlformats.org/officeDocument/2006/relationships/hyperlink" Target="https://es.wikipedia.org/wiki/Interpreter_(patr%C3%B3n_de_dise%C3%B1o)" TargetMode="External"/><Relationship Id="rId194" Type="http://schemas.openxmlformats.org/officeDocument/2006/relationships/hyperlink" Target="https://es.wikipedia.org/wiki/Constructor_(inform%C3%A1tica)" TargetMode="External"/><Relationship Id="rId199" Type="http://schemas.openxmlformats.org/officeDocument/2006/relationships/hyperlink" Target="https://es.wikipedia.org/wiki/Hilo_(inform%C3%A1tica)" TargetMode="External"/><Relationship Id="rId203" Type="http://schemas.openxmlformats.org/officeDocument/2006/relationships/hyperlink" Target="https://es.wikipedia.org/wiki/Aplicaci%C3%B3n_(inform%C3%A1tica)" TargetMode="External"/><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hyperlink" Target="https://es.wikipedia.org/wiki/Ciencias_de_la_computaci%C3%B3n" TargetMode="External"/><Relationship Id="rId77" Type="http://schemas.openxmlformats.org/officeDocument/2006/relationships/hyperlink" Target="https://developer.mozilla.org/en-US/docs/Web/API/Cache/matchAll" TargetMode="External"/><Relationship Id="rId100" Type="http://schemas.openxmlformats.org/officeDocument/2006/relationships/hyperlink" Target="https://www.typescriptlang.org/docs/handbook/basic-types.html" TargetMode="External"/><Relationship Id="rId105" Type="http://schemas.openxmlformats.org/officeDocument/2006/relationships/hyperlink" Target="https://www.typescriptlang.org/docs/handbook/basic-types.html" TargetMode="External"/><Relationship Id="rId126" Type="http://schemas.openxmlformats.org/officeDocument/2006/relationships/hyperlink" Target="https://en.wikipedia.org/wiki/Maintainability" TargetMode="External"/><Relationship Id="rId147" Type="http://schemas.openxmlformats.org/officeDocument/2006/relationships/hyperlink" Target="https://every-layout.dev/" TargetMode="External"/><Relationship Id="rId168" Type="http://schemas.openxmlformats.org/officeDocument/2006/relationships/hyperlink" Target="https://es.wikipedia.org/wiki/Proxy_(patr%C3%B3n_de_dise%C3%B1o)" TargetMode="Externa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s/docs/Web/API/ServiceWorkerContainer/register" TargetMode="External"/><Relationship Id="rId93" Type="http://schemas.openxmlformats.org/officeDocument/2006/relationships/hyperlink" Target="https://www.typescriptlang.org/docs/handbook/typescript-in-5-minutes.html" TargetMode="External"/><Relationship Id="rId98" Type="http://schemas.openxmlformats.org/officeDocument/2006/relationships/hyperlink" Target="https://www.typescriptlang.org/docs/handbook/basic-types.html" TargetMode="External"/><Relationship Id="rId121" Type="http://schemas.openxmlformats.org/officeDocument/2006/relationships/hyperlink" Target="https://en.wikipedia.org/wiki/Decomposition_(computer_science)" TargetMode="External"/><Relationship Id="rId142" Type="http://schemas.openxmlformats.org/officeDocument/2006/relationships/hyperlink" Target="https://es.wikipedia.org/wiki/Kent_Beck" TargetMode="External"/><Relationship Id="rId163" Type="http://schemas.openxmlformats.org/officeDocument/2006/relationships/hyperlink" Target="https://es.wikipedia.org/wiki/Bridge_(patr%C3%B3n_de_dise%C3%B1o)" TargetMode="External"/><Relationship Id="rId184" Type="http://schemas.openxmlformats.org/officeDocument/2006/relationships/hyperlink" Target="https://es.wikipedia.org/wiki/Sitio_web" TargetMode="External"/><Relationship Id="rId189" Type="http://schemas.openxmlformats.org/officeDocument/2006/relationships/hyperlink" Target="https://es.wikipedia.org/wiki/Patr%C3%B3n_de_dise%C3%B1o"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bjetos_globales/Generador" TargetMode="External"/><Relationship Id="rId116" Type="http://schemas.openxmlformats.org/officeDocument/2006/relationships/hyperlink" Target="https://www.typescriptlang.org/docs/handbook/classes.html" TargetMode="External"/><Relationship Id="rId137" Type="http://schemas.openxmlformats.org/officeDocument/2006/relationships/hyperlink" Target="https://css-tricks.com/magic-numbers-in-css/" TargetMode="External"/><Relationship Id="rId158" Type="http://schemas.openxmlformats.org/officeDocument/2006/relationships/hyperlink" Target="https://es.wikipedia.org/wiki/Prototype_(patr%C3%B3n_de_dise%C3%B1o)"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Generador" TargetMode="External"/><Relationship Id="rId83" Type="http://schemas.openxmlformats.org/officeDocument/2006/relationships/hyperlink" Target="https://developer.mozilla.org/en-US/docs/Web/API/Cache/keys" TargetMode="External"/><Relationship Id="rId88" Type="http://schemas.openxmlformats.org/officeDocument/2006/relationships/hyperlink" Target="https://es.wikipedia.org/wiki/Embarcadero_Delphi" TargetMode="External"/><Relationship Id="rId111" Type="http://schemas.openxmlformats.org/officeDocument/2006/relationships/hyperlink" Target="https://www.typescriptlang.org/docs/handbook/classes.html" TargetMode="External"/><Relationship Id="rId132" Type="http://schemas.openxmlformats.org/officeDocument/2006/relationships/hyperlink" Target="https://es.wikipedia.org/wiki/Patr%C3%B3n_de_dise%C3%B1o" TargetMode="External"/><Relationship Id="rId153" Type="http://schemas.openxmlformats.org/officeDocument/2006/relationships/hyperlink" Target="https://es.wikipedia.org/w/index.php?title=Patr%C3%B3n_de_dise%C3%B1o&amp;action=edit&amp;section=6" TargetMode="External"/><Relationship Id="rId174" Type="http://schemas.openxmlformats.org/officeDocument/2006/relationships/hyperlink" Target="https://es.wikipedia.org/wiki/Iterator_(patr%C3%B3n_de_dise%C3%B1o)" TargetMode="External"/><Relationship Id="rId179" Type="http://schemas.openxmlformats.org/officeDocument/2006/relationships/hyperlink" Target="https://es.wikipedia.org/wiki/Strategy_(patr%C3%B3n_de_dise%C3%B1o)" TargetMode="External"/><Relationship Id="rId195" Type="http://schemas.openxmlformats.org/officeDocument/2006/relationships/hyperlink" Target="https://es.wikipedia.org/w/index.php?title=Modificador_de_acceso&amp;action=edit&amp;redlink=1" TargetMode="External"/><Relationship Id="rId190" Type="http://schemas.openxmlformats.org/officeDocument/2006/relationships/hyperlink" Target="https://es.wikipedia.org/wiki/Programaci%C3%B3n_orientada_a_objetos" TargetMode="External"/><Relationship Id="rId204"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Vladimir_Levenshtein" TargetMode="External"/><Relationship Id="rId106" Type="http://schemas.openxmlformats.org/officeDocument/2006/relationships/hyperlink" Target="https://www.typescriptlang.org/docs/handbook/functions.html" TargetMode="External"/><Relationship Id="rId127" Type="http://schemas.openxmlformats.org/officeDocument/2006/relationships/hyperlink" Target="https://en.wikipedia.org/wiki/Source_cod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es.wikipedia.org/wiki/Distancia_de_Levenshtein" TargetMode="External"/><Relationship Id="rId73" Type="http://schemas.openxmlformats.org/officeDocument/2006/relationships/hyperlink" Target="https://developer.mozilla.org/en-US/docs/Web/JavaScript/Reference/Global_Objects/Promise" TargetMode="External"/><Relationship Id="rId78" Type="http://schemas.openxmlformats.org/officeDocument/2006/relationships/hyperlink" Target="https://developer.mozilla.org/en-US/docs/Web/API/Cache/add" TargetMode="External"/><Relationship Id="rId94" Type="http://schemas.openxmlformats.org/officeDocument/2006/relationships/hyperlink" Target="https://www.typescriptlang.org/" TargetMode="External"/><Relationship Id="rId99" Type="http://schemas.openxmlformats.org/officeDocument/2006/relationships/hyperlink" Target="https://www.typescriptlang.org/docs/handbook/basic-types.html" TargetMode="External"/><Relationship Id="rId101" Type="http://schemas.openxmlformats.org/officeDocument/2006/relationships/hyperlink" Target="https://www.typescriptlang.org/docs/handbook/basic-types.html" TargetMode="External"/><Relationship Id="rId122" Type="http://schemas.openxmlformats.org/officeDocument/2006/relationships/hyperlink" Target="https://en.wikipedia.org/wiki/Non-functional_requirement" TargetMode="External"/><Relationship Id="rId143" Type="http://schemas.openxmlformats.org/officeDocument/2006/relationships/hyperlink" Target="https://es.wikipedia.org/wiki/Erich_Gamma" TargetMode="External"/><Relationship Id="rId148" Type="http://schemas.openxmlformats.org/officeDocument/2006/relationships/hyperlink" Target="https://mediaqueri.es/" TargetMode="External"/><Relationship Id="rId164" Type="http://schemas.openxmlformats.org/officeDocument/2006/relationships/hyperlink" Target="https://es.wikipedia.org/wiki/Composite_(patr%C3%B3n_de_dise%C3%B1o)" TargetMode="External"/><Relationship Id="rId169" Type="http://schemas.openxmlformats.org/officeDocument/2006/relationships/hyperlink" Target="https://es.wikipedia.org/wiki/Module_(patr%C3%B3n_de_dise%C3%B1o)" TargetMode="External"/><Relationship Id="rId185"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Template_Method_(patr%C3%B3n_de_dise%C3%B1o)" TargetMode="External"/><Relationship Id="rId26" Type="http://schemas.openxmlformats.org/officeDocument/2006/relationships/image" Target="media/image13.png"/><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dor" TargetMode="External"/><Relationship Id="rId89" Type="http://schemas.openxmlformats.org/officeDocument/2006/relationships/hyperlink" Target="https://es.wikipedia.org/wiki/Turbo_Pascal" TargetMode="External"/><Relationship Id="rId112" Type="http://schemas.openxmlformats.org/officeDocument/2006/relationships/hyperlink" Target="https://www.typescriptlang.org/docs/handbook/classes.html" TargetMode="External"/><Relationship Id="rId133" Type="http://schemas.openxmlformats.org/officeDocument/2006/relationships/hyperlink" Target="https://es.wikipedia.org/wiki/Patr%C3%B3n_de_dise%C3%B1o" TargetMode="External"/><Relationship Id="rId154" Type="http://schemas.openxmlformats.org/officeDocument/2006/relationships/hyperlink" Target="https://es.wikipedia.org/wiki/Object_Pool_(patr%C3%B3n_de_dise%C3%B1o)" TargetMode="External"/><Relationship Id="rId175" Type="http://schemas.openxmlformats.org/officeDocument/2006/relationships/hyperlink" Target="https://es.wikipedia.org/wiki/Mediator_(patr%C3%B3n_de_dise%C3%B1o)" TargetMode="External"/><Relationship Id="rId196" Type="http://schemas.openxmlformats.org/officeDocument/2006/relationships/hyperlink" Target="https://es.wikipedia.org/wiki/M%C3%A9todo_(inform%C3%A1tica)" TargetMode="External"/><Relationship Id="rId200" Type="http://schemas.openxmlformats.org/officeDocument/2006/relationships/hyperlink" Target="https://es.wikipedia.org/wiki/Exclusi%C3%B3n_mutua_(inform%C3%A1tica)" TargetMode="External"/><Relationship Id="rId16" Type="http://schemas.openxmlformats.org/officeDocument/2006/relationships/hyperlink" Target="https://developer.mozilla.org/es/docs/Web/API/HTMLMediaElement" TargetMode="External"/><Relationship Id="rId37" Type="http://schemas.openxmlformats.org/officeDocument/2006/relationships/image" Target="media/image23.gif"/><Relationship Id="rId58" Type="http://schemas.openxmlformats.org/officeDocument/2006/relationships/hyperlink" Target="https://es.wikipedia.org/wiki/1965" TargetMode="External"/><Relationship Id="rId79" Type="http://schemas.openxmlformats.org/officeDocument/2006/relationships/hyperlink" Target="https://developer.mozilla.org/en-US/docs/Web/API/Cache/addAll" TargetMode="External"/><Relationship Id="rId102" Type="http://schemas.openxmlformats.org/officeDocument/2006/relationships/hyperlink" Target="https://www.typescriptlang.org/docs/handbook/basic-types.html" TargetMode="External"/><Relationship Id="rId123" Type="http://schemas.openxmlformats.org/officeDocument/2006/relationships/hyperlink" Target="https://en.wikipedia.org/wiki/Software" TargetMode="External"/><Relationship Id="rId144" Type="http://schemas.openxmlformats.org/officeDocument/2006/relationships/hyperlink" Target="https://es.wikipedia.org/w/index.php?title=Richard_Helm&amp;action=edit&amp;redlink=1" TargetMode="External"/><Relationship Id="rId90" Type="http://schemas.openxmlformats.org/officeDocument/2006/relationships/hyperlink" Target="https://es.wikipedia.org/wiki/TypeScript" TargetMode="External"/><Relationship Id="rId165" Type="http://schemas.openxmlformats.org/officeDocument/2006/relationships/hyperlink" Target="https://es.wikipedia.org/wiki/Decorator_(patr%C3%B3n_de_dise%C3%B1o)" TargetMode="External"/><Relationship Id="rId186" Type="http://schemas.openxmlformats.org/officeDocument/2006/relationships/hyperlink" Target="https://es.wikipedia.org/wiki/UML" TargetMode="External"/><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API/Intersection_Observer_API" TargetMode="External"/><Relationship Id="rId113" Type="http://schemas.openxmlformats.org/officeDocument/2006/relationships/hyperlink" Target="https://www.typescriptlang.org/docs/handbook/classes.html" TargetMode="External"/><Relationship Id="rId134" Type="http://schemas.openxmlformats.org/officeDocument/2006/relationships/hyperlink" Target="https://es.wikipedia.org/wiki/Desarrollo_de_software" TargetMode="External"/><Relationship Id="rId80" Type="http://schemas.openxmlformats.org/officeDocument/2006/relationships/hyperlink" Target="https://developer.mozilla.org/en-US/docs/Web/API/Cache/put" TargetMode="External"/><Relationship Id="rId155" Type="http://schemas.openxmlformats.org/officeDocument/2006/relationships/hyperlink" Target="https://es.wikipedia.org/wiki/Abstract_Factory_(patr%C3%B3n_de_dise%C3%B1o)" TargetMode="External"/><Relationship Id="rId176" Type="http://schemas.openxmlformats.org/officeDocument/2006/relationships/hyperlink" Target="https://es.wikipedia.org/wiki/Memento_(patr%C3%B3n_de_dise%C3%B1o)" TargetMode="External"/><Relationship Id="rId197" Type="http://schemas.openxmlformats.org/officeDocument/2006/relationships/hyperlink" Target="https://es.wikipedia.org/wiki/Constructor_(inform%C3%A1tica)" TargetMode="External"/><Relationship Id="rId201" Type="http://schemas.openxmlformats.org/officeDocument/2006/relationships/hyperlink" Target="https://es.wikipedia.org/wiki/Rat%C3%B3n_(inform%C3%A1tica)"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Corrector_ortogr%C3%A1fico" TargetMode="External"/><Relationship Id="rId103" Type="http://schemas.openxmlformats.org/officeDocument/2006/relationships/hyperlink" Target="https://www.typescriptlang.org/docs/handbook/basic-types.html" TargetMode="External"/><Relationship Id="rId124" Type="http://schemas.openxmlformats.org/officeDocument/2006/relationships/hyperlink" Target="https://en.wikipedia.org/wiki/Readability" TargetMode="External"/><Relationship Id="rId70" Type="http://schemas.openxmlformats.org/officeDocument/2006/relationships/hyperlink" Target="https://developer.mozilla.org/es/docs/Web/API/Page_Visibility_API" TargetMode="External"/><Relationship Id="rId91" Type="http://schemas.openxmlformats.org/officeDocument/2006/relationships/hyperlink" Target="https://es.wikipedia.org/wiki/Node.js" TargetMode="External"/><Relationship Id="rId145" Type="http://schemas.openxmlformats.org/officeDocument/2006/relationships/hyperlink" Target="https://es.wikipedia.org/w/index.php?title=Ralph_Johnson_(inform%C3%A1tica)&amp;action=edit&amp;redlink=1" TargetMode="External"/><Relationship Id="rId166" Type="http://schemas.openxmlformats.org/officeDocument/2006/relationships/hyperlink" Target="https://es.wikipedia.org/wiki/Facade_(patr%C3%B3n_de_dise%C3%B1o)" TargetMode="External"/><Relationship Id="rId187" Type="http://schemas.openxmlformats.org/officeDocument/2006/relationships/hyperlink" Target="https://es.wikipedia.org/wiki/Clase_(programaci%C3%B3n_orientada_a_objetos)"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classes.html" TargetMode="External"/><Relationship Id="rId60" Type="http://schemas.openxmlformats.org/officeDocument/2006/relationships/hyperlink" Target="https://es.wikipedia.org/wiki/Distancia_de_Levenshtein" TargetMode="External"/><Relationship Id="rId81" Type="http://schemas.openxmlformats.org/officeDocument/2006/relationships/hyperlink" Target="https://developer.mozilla.org/en-US/docs/Web/API/Cache/delete" TargetMode="External"/><Relationship Id="rId135" Type="http://schemas.openxmlformats.org/officeDocument/2006/relationships/hyperlink" Target="https://es.wikipedia.org/wiki/Patr%C3%B3n_de_dise%C3%B1o" TargetMode="External"/><Relationship Id="rId156" Type="http://schemas.openxmlformats.org/officeDocument/2006/relationships/hyperlink" Target="https://es.wikipedia.org/wiki/Builder_(patr%C3%B3n_de_dise%C3%B1o)" TargetMode="External"/><Relationship Id="rId177" Type="http://schemas.openxmlformats.org/officeDocument/2006/relationships/hyperlink" Target="https://es.wikipedia.org/wiki/Observer_(patr%C3%B3n_de_dise%C3%B1o)" TargetMode="External"/><Relationship Id="rId198" Type="http://schemas.openxmlformats.org/officeDocument/2006/relationships/hyperlink" Target="https://es.wikipedia.org/w/index.php?title=Modificador_de_acceso&amp;action=edit&amp;redlink=1" TargetMode="External"/><Relationship Id="rId202" Type="http://schemas.openxmlformats.org/officeDocument/2006/relationships/hyperlink" Target="https://es.wikipedia.org/wiki/Tipo_de_datos" TargetMode="External"/><Relationship Id="rId18" Type="http://schemas.openxmlformats.org/officeDocument/2006/relationships/image" Target="media/image5.jpeg"/><Relationship Id="rId39" Type="http://schemas.openxmlformats.org/officeDocument/2006/relationships/image" Target="media/image25.gif"/><Relationship Id="rId50" Type="http://schemas.openxmlformats.org/officeDocument/2006/relationships/hyperlink" Target="https://developer.mozilla.org/en-US/docs/Web/JavaScript/Reference/Global_Objects/Proxy/handler/get" TargetMode="External"/><Relationship Id="rId104" Type="http://schemas.openxmlformats.org/officeDocument/2006/relationships/hyperlink" Target="https://www.typescriptlang.org/docs/handbook/basic-types.html" TargetMode="External"/><Relationship Id="rId125" Type="http://schemas.openxmlformats.org/officeDocument/2006/relationships/hyperlink" Target="https://en.wikipedia.org/wiki/Cyclomatic_complexity" TargetMode="External"/><Relationship Id="rId146" Type="http://schemas.openxmlformats.org/officeDocument/2006/relationships/hyperlink" Target="https://es.wikipedia.org/w/index.php?title=John_Vlissides&amp;action=edit&amp;redlink=1" TargetMode="External"/><Relationship Id="rId167" Type="http://schemas.openxmlformats.org/officeDocument/2006/relationships/hyperlink" Target="https://es.wikipedia.org/wiki/Flyweight_(patr%C3%B3n_de_dise%C3%B1o)" TargetMode="External"/><Relationship Id="rId188" Type="http://schemas.openxmlformats.org/officeDocument/2006/relationships/hyperlink" Target="https://es.wikipedia.org/wiki/Ingenier%C3%ADa_de_software" TargetMode="External"/><Relationship Id="rId71" Type="http://schemas.openxmlformats.org/officeDocument/2006/relationships/hyperlink" Target="https://developer.mozilla.org/es/docs/Web/API/Service_Worker_API" TargetMode="External"/><Relationship Id="rId92" Type="http://schemas.openxmlformats.org/officeDocument/2006/relationships/hyperlink" Target="https://www.typescriptlang.org/docs/handbook/basic-types.html"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D4DCBF45-6FE8-46C7-9D50-A587246EA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4958</TotalTime>
  <Pages>50</Pages>
  <Words>17796</Words>
  <Characters>97884</Characters>
  <Application>Microsoft Office Word</Application>
  <DocSecurity>0</DocSecurity>
  <Lines>815</Lines>
  <Paragraphs>230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76</cp:revision>
  <dcterms:created xsi:type="dcterms:W3CDTF">2020-12-01T16:34:00Z</dcterms:created>
  <dcterms:modified xsi:type="dcterms:W3CDTF">2020-12-16T20:07:00Z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