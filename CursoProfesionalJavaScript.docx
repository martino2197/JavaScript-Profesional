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ED1340">
      <w:pPr>
        <w:numPr>
          <w:ilvl w:val="0"/>
          <w:numId w:val="37"/>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Podemos indicar a cada parámetro el tipo de dato que puede recibir y también el tipo de dato que retorna la función o método </w:t>
      </w:r>
      <w:proofErr w:type="gramStart"/>
      <w:r w:rsidRPr="005F43B1">
        <w:rPr>
          <w:rFonts w:ascii="Arial" w:hAnsi="Arial" w:cs="Arial"/>
          <w:color w:val="4A4A4A"/>
          <w:sz w:val="21"/>
          <w:szCs w:val="21"/>
        </w:rPr>
        <w:t>en caso que</w:t>
      </w:r>
      <w:proofErr w:type="gramEnd"/>
      <w:r w:rsidRPr="005F43B1">
        <w:rPr>
          <w:rFonts w:ascii="Arial" w:hAnsi="Arial" w:cs="Arial"/>
          <w:color w:val="4A4A4A"/>
          <w:sz w:val="21"/>
          <w:szCs w:val="21"/>
        </w:rPr>
        <w:t xml:space="preserv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El tipado estático favorece a identificar este tipo de errores antes de ejecutar la aplicación. Lo mismo cuando una función retorna un dato debemos indicar al final de </w:t>
      </w:r>
      <w:proofErr w:type="gramStart"/>
      <w:r w:rsidRPr="005F43B1">
        <w:rPr>
          <w:rFonts w:ascii="Arial" w:hAnsi="Arial" w:cs="Arial"/>
          <w:color w:val="4A4A4A"/>
          <w:sz w:val="21"/>
          <w:szCs w:val="21"/>
        </w:rPr>
        <w:t>la misma</w:t>
      </w:r>
      <w:proofErr w:type="gramEnd"/>
      <w:r w:rsidRPr="005F43B1">
        <w:rPr>
          <w:rFonts w:ascii="Arial" w:hAnsi="Arial" w:cs="Arial"/>
          <w:color w:val="4A4A4A"/>
          <w:sz w:val="21"/>
          <w:szCs w:val="21"/>
        </w:rPr>
        <w:t xml:space="preserve">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w:t>
      </w:r>
      <w:proofErr w:type="gramStart"/>
      <w:r w:rsidRPr="005F43B1">
        <w:rPr>
          <w:rFonts w:ascii="Arial" w:hAnsi="Arial" w:cs="Arial"/>
          <w:color w:val="4A4A4A"/>
          <w:sz w:val="21"/>
          <w:szCs w:val="21"/>
          <w:lang w:val="en-US"/>
        </w:rPr>
        <w:t>un string</w:t>
      </w:r>
      <w:proofErr w:type="gramEnd"/>
      <w:r w:rsidRPr="005F43B1">
        <w:rPr>
          <w:rFonts w:ascii="Arial" w:hAnsi="Arial" w:cs="Arial"/>
          <w:color w:val="4A4A4A"/>
          <w:sz w:val="21"/>
          <w:szCs w:val="21"/>
          <w:lang w:val="en-US"/>
        </w:rPr>
        <w:t xml:space="preserve">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w:t>
      </w:r>
      <w:proofErr w:type="gramStart"/>
      <w:r w:rsidRPr="005F43B1">
        <w:rPr>
          <w:rFonts w:ascii="Arial" w:hAnsi="Arial" w:cs="Arial"/>
          <w:color w:val="4A4A4A"/>
          <w:sz w:val="21"/>
          <w:szCs w:val="21"/>
        </w:rPr>
        <w:t>un </w:t>
      </w:r>
      <w:r w:rsidRPr="005F43B1">
        <w:rPr>
          <w:rStyle w:val="CdigoHTML"/>
          <w:rFonts w:eastAsiaTheme="majorEastAsia"/>
          <w:color w:val="4A4A4A"/>
          <w:sz w:val="21"/>
          <w:szCs w:val="21"/>
        </w:rPr>
        <w:t>?</w:t>
      </w:r>
      <w:r w:rsidRPr="005F43B1">
        <w:rPr>
          <w:rFonts w:ascii="Arial" w:hAnsi="Arial" w:cs="Arial"/>
          <w:color w:val="4A4A4A"/>
          <w:sz w:val="21"/>
          <w:szCs w:val="21"/>
        </w:rPr>
        <w:t>al</w:t>
      </w:r>
      <w:proofErr w:type="gramEnd"/>
      <w:r w:rsidRPr="005F43B1">
        <w:rPr>
          <w:rFonts w:ascii="Arial" w:hAnsi="Arial" w:cs="Arial"/>
          <w:color w:val="4A4A4A"/>
          <w:sz w:val="21"/>
          <w:szCs w:val="21"/>
        </w:rPr>
        <w:t xml:space="preserve">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proofErr w:type="gram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w:t>
      </w:r>
      <w:proofErr w:type="gramEnd"/>
      <w:r w:rsidRPr="005F43B1">
        <w:rPr>
          <w:rStyle w:val="CdigoHTML"/>
          <w:rFonts w:eastAsiaTheme="majorEastAsia"/>
          <w:color w:val="4A4A4A"/>
          <w:sz w:val="21"/>
          <w:szCs w:val="21"/>
          <w:lang w:val="en-US"/>
        </w:rPr>
        <w:t xml:space="preserv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577588" w:rsidRDefault="00577588" w:rsidP="0056755B">
      <w:pPr>
        <w:spacing w:before="0" w:line="240" w:lineRule="auto"/>
        <w:jc w:val="both"/>
        <w:rPr>
          <w:rFonts w:ascii="Arial" w:hAnsi="Arial" w:cs="Arial"/>
          <w:color w:val="FF0000"/>
          <w:lang w:val="es-MX"/>
        </w:rPr>
      </w:pPr>
      <w:bookmarkStart w:id="1" w:name="_GoBack"/>
      <w:bookmarkEnd w:id="1"/>
      <w:r w:rsidRPr="00577588">
        <w:rPr>
          <w:rFonts w:ascii="Arial" w:hAnsi="Arial" w:cs="Arial"/>
          <w:color w:val="FF0000"/>
          <w:lang w:val="es-MX"/>
        </w:rPr>
        <w:lastRenderedPageBreak/>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C5667F"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Default="00D57762" w:rsidP="0056755B">
      <w:pPr>
        <w:spacing w:before="0" w:line="240" w:lineRule="auto"/>
        <w:jc w:val="both"/>
        <w:rPr>
          <w:rFonts w:ascii="Arial" w:hAnsi="Arial" w:cs="Arial"/>
          <w:color w:val="FF0000"/>
          <w:lang w:val="es-MX"/>
        </w:rPr>
      </w:pPr>
    </w:p>
    <w:p w:rsidR="00D57762" w:rsidRPr="0056755B" w:rsidRDefault="00D57762" w:rsidP="0056755B">
      <w:pPr>
        <w:spacing w:before="0" w:line="240" w:lineRule="auto"/>
        <w:jc w:val="both"/>
        <w:rPr>
          <w:rFonts w:ascii="Arial" w:hAnsi="Arial" w:cs="Arial"/>
          <w:lang w:val="es-MX"/>
        </w:rPr>
      </w:pPr>
      <w:r>
        <w:rPr>
          <w:rFonts w:ascii="Arial" w:hAnsi="Arial" w:cs="Arial"/>
          <w:color w:val="FF0000"/>
          <w:lang w:val="es-MX"/>
        </w:rPr>
        <w:t xml:space="preserve">Hagámosle </w:t>
      </w:r>
    </w:p>
    <w:sectPr w:rsidR="00D57762" w:rsidRPr="0056755B" w:rsidSect="004E1AED">
      <w:footerReference w:type="default" r:id="rId107"/>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6ECF" w:rsidRDefault="00DA6ECF">
      <w:pPr>
        <w:spacing w:after="0" w:line="240" w:lineRule="auto"/>
      </w:pPr>
      <w:r>
        <w:separator/>
      </w:r>
    </w:p>
  </w:endnote>
  <w:endnote w:type="continuationSeparator" w:id="0">
    <w:p w:rsidR="00DA6ECF" w:rsidRDefault="00DA6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D57762" w:rsidRDefault="00D5776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6ECF" w:rsidRDefault="00DA6ECF">
      <w:pPr>
        <w:spacing w:after="0" w:line="240" w:lineRule="auto"/>
      </w:pPr>
      <w:r>
        <w:separator/>
      </w:r>
    </w:p>
  </w:footnote>
  <w:footnote w:type="continuationSeparator" w:id="0">
    <w:p w:rsidR="00DA6ECF" w:rsidRDefault="00DA6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2"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5"/>
  </w:num>
  <w:num w:numId="2">
    <w:abstractNumId w:val="15"/>
  </w:num>
  <w:num w:numId="3">
    <w:abstractNumId w:val="24"/>
  </w:num>
  <w:num w:numId="4">
    <w:abstractNumId w:val="16"/>
  </w:num>
  <w:num w:numId="5">
    <w:abstractNumId w:val="35"/>
  </w:num>
  <w:num w:numId="6">
    <w:abstractNumId w:val="36"/>
  </w:num>
  <w:num w:numId="7">
    <w:abstractNumId w:val="34"/>
  </w:num>
  <w:num w:numId="8">
    <w:abstractNumId w:val="3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3"/>
  </w:num>
  <w:num w:numId="20">
    <w:abstractNumId w:val="20"/>
  </w:num>
  <w:num w:numId="21">
    <w:abstractNumId w:val="11"/>
  </w:num>
  <w:num w:numId="22">
    <w:abstractNumId w:val="10"/>
  </w:num>
  <w:num w:numId="23">
    <w:abstractNumId w:val="19"/>
  </w:num>
  <w:num w:numId="24">
    <w:abstractNumId w:val="28"/>
  </w:num>
  <w:num w:numId="25">
    <w:abstractNumId w:val="13"/>
  </w:num>
  <w:num w:numId="26">
    <w:abstractNumId w:val="30"/>
  </w:num>
  <w:num w:numId="27">
    <w:abstractNumId w:val="32"/>
  </w:num>
  <w:num w:numId="28">
    <w:abstractNumId w:val="31"/>
  </w:num>
  <w:num w:numId="29">
    <w:abstractNumId w:val="27"/>
  </w:num>
  <w:num w:numId="30">
    <w:abstractNumId w:val="33"/>
  </w:num>
  <w:num w:numId="31">
    <w:abstractNumId w:val="22"/>
  </w:num>
  <w:num w:numId="32">
    <w:abstractNumId w:val="29"/>
  </w:num>
  <w:num w:numId="33">
    <w:abstractNumId w:val="12"/>
  </w:num>
  <w:num w:numId="34">
    <w:abstractNumId w:val="37"/>
  </w:num>
  <w:num w:numId="35">
    <w:abstractNumId w:val="26"/>
  </w:num>
  <w:num w:numId="36">
    <w:abstractNumId w:val="18"/>
  </w:num>
  <w:num w:numId="37">
    <w:abstractNumId w:val="14"/>
  </w:num>
  <w:num w:numId="38">
    <w:abstractNumId w:val="17"/>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95583"/>
    <w:rsid w:val="0029690C"/>
    <w:rsid w:val="00310B0F"/>
    <w:rsid w:val="00354E58"/>
    <w:rsid w:val="00366A97"/>
    <w:rsid w:val="003723CE"/>
    <w:rsid w:val="003C5E5E"/>
    <w:rsid w:val="003C65B8"/>
    <w:rsid w:val="004061CD"/>
    <w:rsid w:val="00454520"/>
    <w:rsid w:val="004A2F66"/>
    <w:rsid w:val="004E1AED"/>
    <w:rsid w:val="004F76F8"/>
    <w:rsid w:val="00523C60"/>
    <w:rsid w:val="0056755B"/>
    <w:rsid w:val="00577588"/>
    <w:rsid w:val="0058287D"/>
    <w:rsid w:val="005A24B7"/>
    <w:rsid w:val="005A7530"/>
    <w:rsid w:val="005B5597"/>
    <w:rsid w:val="005C12A5"/>
    <w:rsid w:val="005D1A16"/>
    <w:rsid w:val="005D480D"/>
    <w:rsid w:val="005F43B1"/>
    <w:rsid w:val="00614892"/>
    <w:rsid w:val="00651535"/>
    <w:rsid w:val="006672EB"/>
    <w:rsid w:val="00680CB1"/>
    <w:rsid w:val="006A2334"/>
    <w:rsid w:val="006C22A5"/>
    <w:rsid w:val="006E02E0"/>
    <w:rsid w:val="006F2585"/>
    <w:rsid w:val="0070138A"/>
    <w:rsid w:val="007365BA"/>
    <w:rsid w:val="00747C7E"/>
    <w:rsid w:val="007502A8"/>
    <w:rsid w:val="007E50A0"/>
    <w:rsid w:val="00813B26"/>
    <w:rsid w:val="0085022B"/>
    <w:rsid w:val="00875D2E"/>
    <w:rsid w:val="00893D13"/>
    <w:rsid w:val="008C45A9"/>
    <w:rsid w:val="00925784"/>
    <w:rsid w:val="0094050D"/>
    <w:rsid w:val="00947B8B"/>
    <w:rsid w:val="00994753"/>
    <w:rsid w:val="00996171"/>
    <w:rsid w:val="009A41B0"/>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26811"/>
    <w:rsid w:val="00D47A97"/>
    <w:rsid w:val="00D57762"/>
    <w:rsid w:val="00D71CAB"/>
    <w:rsid w:val="00D83220"/>
    <w:rsid w:val="00DA6ECF"/>
    <w:rsid w:val="00DD6037"/>
    <w:rsid w:val="00E036B2"/>
    <w:rsid w:val="00E0386D"/>
    <w:rsid w:val="00E03AB1"/>
    <w:rsid w:val="00E517CB"/>
    <w:rsid w:val="00E971C3"/>
    <w:rsid w:val="00ED1340"/>
    <w:rsid w:val="00ED73BE"/>
    <w:rsid w:val="00F113A0"/>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63" Type="http://schemas.openxmlformats.org/officeDocument/2006/relationships/hyperlink" Target="https://developer.mozilla.org/es/docs/Web/JavaScript/Referencia/Objetos_globales/Generador" TargetMode="External"/><Relationship Id="rId68"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89" Type="http://schemas.openxmlformats.org/officeDocument/2006/relationships/hyperlink" Target="https://es.wikipedia.org/wiki/Turbo_Pascal" TargetMode="External"/><Relationship Id="rId16" Type="http://schemas.openxmlformats.org/officeDocument/2006/relationships/hyperlink" Target="https://developer.mozilla.org/es/docs/Web/API/HTMLMediaElement" TargetMode="External"/><Relationship Id="rId107" Type="http://schemas.openxmlformats.org/officeDocument/2006/relationships/footer" Target="footer1.xm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gif"/><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74" Type="http://schemas.openxmlformats.org/officeDocument/2006/relationships/hyperlink" Target="https://developer.mozilla.org/en-US/docs/Web/API/Cache"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5" Type="http://schemas.openxmlformats.org/officeDocument/2006/relationships/numbering" Target="numbering.xml"/><Relationship Id="rId90" Type="http://schemas.openxmlformats.org/officeDocument/2006/relationships/hyperlink" Target="https://es.wikipedia.org/wiki/TypeScript" TargetMode="External"/><Relationship Id="rId95" Type="http://schemas.openxmlformats.org/officeDocument/2006/relationships/hyperlink" Target="https://www.typescriptlang.org/docs/handbook/typescript-in-5-minutes.html" TargetMode="External"/><Relationship Id="rId22" Type="http://schemas.openxmlformats.org/officeDocument/2006/relationships/image" Target="media/image9.png"/><Relationship Id="rId27" Type="http://schemas.openxmlformats.org/officeDocument/2006/relationships/hyperlink" Target="https://astexplorer.net/" TargetMode="External"/><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hyperlink" Target="https://developer.mozilla.org/es/docs/Web/API/Intersection_Observer_API" TargetMode="External"/><Relationship Id="rId80" Type="http://schemas.openxmlformats.org/officeDocument/2006/relationships/hyperlink" Target="https://developer.mozilla.org/en-US/docs/Web/API/Cache/put" TargetMode="External"/><Relationship Id="rId85" Type="http://schemas.openxmlformats.org/officeDocument/2006/relationships/hyperlink" Target="https://es.wikipedia.org/wiki/Microsoft"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08" Type="http://schemas.openxmlformats.org/officeDocument/2006/relationships/fontTable" Target="fontTable.xml"/><Relationship Id="rId54" Type="http://schemas.openxmlformats.org/officeDocument/2006/relationships/hyperlink" Target="https://es.wikipedia.org/wiki/Cadena_de_caracteres" TargetMode="External"/><Relationship Id="rId70" Type="http://schemas.openxmlformats.org/officeDocument/2006/relationships/hyperlink" Target="https://developer.mozilla.org/es/docs/Web/API/Page_Visibility_API" TargetMode="External"/><Relationship Id="rId75" Type="http://schemas.openxmlformats.org/officeDocument/2006/relationships/hyperlink" Target="https://developer.mozilla.org/en-US/docs/Web/API/Cache" TargetMode="External"/><Relationship Id="rId91" Type="http://schemas.openxmlformats.org/officeDocument/2006/relationships/hyperlink" Target="https://es.wikipedia.org/wiki/Node.js" TargetMode="External"/><Relationship Id="rId96" Type="http://schemas.openxmlformats.org/officeDocument/2006/relationships/hyperlink" Target="https://www.typescriptlang.org/docs/handbook/typescript-in-5-minute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hyperlink" Target="https://developer.mozilla.org/en-US/docs/Web/JavaScript/Reference/Global_Objects/Proxy/handler/get" TargetMode="External"/><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81" Type="http://schemas.openxmlformats.org/officeDocument/2006/relationships/hyperlink" Target="https://developer.mozilla.org/en-US/docs/Web/API/Cache/delete" TargetMode="External"/><Relationship Id="rId86" Type="http://schemas.openxmlformats.org/officeDocument/2006/relationships/hyperlink" Target="https://es.wikipedia.org/wiki/JavaScript"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109" Type="http://schemas.openxmlformats.org/officeDocument/2006/relationships/theme" Target="theme/theme1.xml"/><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04" Type="http://schemas.openxmlformats.org/officeDocument/2006/relationships/hyperlink" Target="https://www.typescriptlang.org/docs/handbook/basic-types.html" TargetMode="External"/><Relationship Id="rId7" Type="http://schemas.openxmlformats.org/officeDocument/2006/relationships/settings" Target="settings.xm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105" Type="http://schemas.openxmlformats.org/officeDocument/2006/relationships/hyperlink" Target="https://www.typescriptlang.org/docs/handbook/basic-types.html"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98" Type="http://schemas.openxmlformats.org/officeDocument/2006/relationships/hyperlink" Target="https://www.typescriptlang.org/docs/handbook/basic-types.html"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C1927807-45F5-4455-AF32-DE4E1F70B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3796</TotalTime>
  <Pages>38</Pages>
  <Words>11258</Words>
  <Characters>61924</Characters>
  <Application>Microsoft Office Word</Application>
  <DocSecurity>0</DocSecurity>
  <Lines>516</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56</cp:revision>
  <dcterms:created xsi:type="dcterms:W3CDTF">2020-12-01T16:34:00Z</dcterms:created>
  <dcterms:modified xsi:type="dcterms:W3CDTF">2020-12-16T00:39:00Z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