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C3528C">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C3528C">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C3528C">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C3528C">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C3528C">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C3528C">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C3528C">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C3528C">
      <w:pPr>
        <w:pStyle w:val="NormalWeb"/>
        <w:numPr>
          <w:ilvl w:val="0"/>
          <w:numId w:val="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C3528C">
      <w:pPr>
        <w:pStyle w:val="NormalWeb"/>
        <w:numPr>
          <w:ilvl w:val="0"/>
          <w:numId w:val="2"/>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C3528C">
      <w:pPr>
        <w:pStyle w:val="NormalWeb"/>
        <w:numPr>
          <w:ilvl w:val="0"/>
          <w:numId w:val="2"/>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C3528C">
      <w:pPr>
        <w:pStyle w:val="NormalWeb"/>
        <w:numPr>
          <w:ilvl w:val="0"/>
          <w:numId w:val="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C3528C">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C3528C">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C3528C">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C3528C">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C3528C">
      <w:pPr>
        <w:pStyle w:val="NormalWeb"/>
        <w:numPr>
          <w:ilvl w:val="0"/>
          <w:numId w:val="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C3528C">
      <w:pPr>
        <w:pStyle w:val="NormalWeb"/>
        <w:numPr>
          <w:ilvl w:val="0"/>
          <w:numId w:val="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C3528C">
      <w:pPr>
        <w:pStyle w:val="NormalWeb"/>
        <w:numPr>
          <w:ilvl w:val="0"/>
          <w:numId w:val="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C3528C">
      <w:pPr>
        <w:pStyle w:val="NormalWeb"/>
        <w:numPr>
          <w:ilvl w:val="0"/>
          <w:numId w:val="5"/>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C3528C">
      <w:pPr>
        <w:pStyle w:val="NormalWeb"/>
        <w:numPr>
          <w:ilvl w:val="0"/>
          <w:numId w:val="5"/>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C3528C">
      <w:pPr>
        <w:pStyle w:val="NormalWeb"/>
        <w:numPr>
          <w:ilvl w:val="0"/>
          <w:numId w:val="5"/>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C3528C">
      <w:pPr>
        <w:numPr>
          <w:ilvl w:val="0"/>
          <w:numId w:val="6"/>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C3528C">
      <w:pPr>
        <w:numPr>
          <w:ilvl w:val="0"/>
          <w:numId w:val="6"/>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C3528C">
      <w:pPr>
        <w:pStyle w:val="NormalWeb"/>
        <w:numPr>
          <w:ilvl w:val="0"/>
          <w:numId w:val="7"/>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C3528C">
      <w:pPr>
        <w:pStyle w:val="NormalWeb"/>
        <w:numPr>
          <w:ilvl w:val="0"/>
          <w:numId w:val="7"/>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C3528C">
      <w:pPr>
        <w:pStyle w:val="NormalWeb"/>
        <w:numPr>
          <w:ilvl w:val="0"/>
          <w:numId w:val="7"/>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C3528C">
      <w:pPr>
        <w:numPr>
          <w:ilvl w:val="0"/>
          <w:numId w:val="8"/>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C3528C">
      <w:pPr>
        <w:numPr>
          <w:ilvl w:val="0"/>
          <w:numId w:val="8"/>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C3528C">
      <w:pPr>
        <w:numPr>
          <w:ilvl w:val="0"/>
          <w:numId w:val="8"/>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C3528C">
      <w:pPr>
        <w:numPr>
          <w:ilvl w:val="0"/>
          <w:numId w:val="9"/>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C3528C">
      <w:pPr>
        <w:numPr>
          <w:ilvl w:val="0"/>
          <w:numId w:val="9"/>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C3528C">
      <w:pPr>
        <w:numPr>
          <w:ilvl w:val="0"/>
          <w:numId w:val="9"/>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C3528C">
      <w:pPr>
        <w:numPr>
          <w:ilvl w:val="0"/>
          <w:numId w:val="10"/>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C3528C">
      <w:pPr>
        <w:numPr>
          <w:ilvl w:val="0"/>
          <w:numId w:val="10"/>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C3528C">
      <w:pPr>
        <w:numPr>
          <w:ilvl w:val="0"/>
          <w:numId w:val="10"/>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C3528C">
      <w:pPr>
        <w:numPr>
          <w:ilvl w:val="0"/>
          <w:numId w:val="10"/>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C3528C">
      <w:pPr>
        <w:numPr>
          <w:ilvl w:val="0"/>
          <w:numId w:val="11"/>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C3528C">
      <w:pPr>
        <w:numPr>
          <w:ilvl w:val="0"/>
          <w:numId w:val="11"/>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C3528C">
      <w:pPr>
        <w:numPr>
          <w:ilvl w:val="0"/>
          <w:numId w:val="11"/>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C3528C">
      <w:pPr>
        <w:numPr>
          <w:ilvl w:val="0"/>
          <w:numId w:val="11"/>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C3528C">
      <w:pPr>
        <w:numPr>
          <w:ilvl w:val="0"/>
          <w:numId w:val="11"/>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C3528C">
      <w:pPr>
        <w:numPr>
          <w:ilvl w:val="0"/>
          <w:numId w:val="12"/>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C3528C">
      <w:pPr>
        <w:numPr>
          <w:ilvl w:val="0"/>
          <w:numId w:val="12"/>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C3528C">
      <w:pPr>
        <w:pStyle w:val="NormalWeb"/>
        <w:numPr>
          <w:ilvl w:val="0"/>
          <w:numId w:val="13"/>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C3528C">
      <w:pPr>
        <w:pStyle w:val="NormalWeb"/>
        <w:numPr>
          <w:ilvl w:val="0"/>
          <w:numId w:val="13"/>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C3528C">
      <w:pPr>
        <w:pStyle w:val="NormalWeb"/>
        <w:numPr>
          <w:ilvl w:val="0"/>
          <w:numId w:val="13"/>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proofErr w:type="gram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roofErr w:type="gram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proofErr w:type="gramStart"/>
        <w:r w:rsidR="000C25E6" w:rsidRPr="000C25E6">
          <w:rPr>
            <w:rStyle w:val="CdigoHTML"/>
            <w:color w:val="0791E6"/>
            <w:sz w:val="20"/>
          </w:rPr>
          <w:t>handler.get</w:t>
        </w:r>
        <w:proofErr w:type="spellEnd"/>
        <w:r w:rsidR="000C25E6" w:rsidRPr="000C25E6">
          <w:rPr>
            <w:rStyle w:val="CdigoHTML"/>
            <w:color w:val="0791E6"/>
            <w:sz w:val="20"/>
          </w:rPr>
          <w:t>(</w:t>
        </w:r>
        <w:proofErr w:type="gram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var p = new </w:t>
      </w:r>
      <w:proofErr w:type="gramStart"/>
      <w:r w:rsidRPr="000C25E6">
        <w:rPr>
          <w:rStyle w:val="CdigoHTML"/>
          <w:color w:val="FFFFFF"/>
          <w:sz w:val="20"/>
          <w:lang w:val="en-US"/>
        </w:rPr>
        <w:t>Proxy(</w:t>
      </w:r>
      <w:proofErr w:type="gramEnd"/>
      <w:r w:rsidRPr="000C25E6">
        <w:rPr>
          <w:rStyle w:val="CdigoHTML"/>
          <w:color w:val="FFFFFF"/>
          <w:sz w:val="20"/>
          <w:lang w:val="en-US"/>
        </w:rPr>
        <w:t>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gramStart"/>
      <w:r w:rsidRPr="000C25E6">
        <w:rPr>
          <w:rStyle w:val="CdigoHTML"/>
          <w:color w:val="4A4A4A"/>
          <w:sz w:val="20"/>
        </w:rPr>
        <w:t>target</w:t>
      </w:r>
      <w:proofErr w:type="gram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target.secret</w:t>
      </w:r>
      <w:proofErr w:type="gramEnd"/>
      <w:r w:rsidRPr="000C25E6">
        <w:rPr>
          <w:rStyle w:val="CdigoHTML"/>
          <w:color w:val="FFFFFF"/>
          <w:sz w:val="20"/>
          <w:lang w:val="en-US"/>
        </w:rPr>
        <w: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Reflect.get</w:t>
      </w:r>
      <w:proofErr w:type="spellEnd"/>
      <w:r w:rsidRPr="000C25E6">
        <w:rPr>
          <w:rStyle w:val="CdigoHTML"/>
          <w:color w:val="FFFFFF"/>
          <w:sz w:val="20"/>
          <w:lang w:val="en-US"/>
        </w:rPr>
        <w:t>(</w:t>
      </w:r>
      <w:proofErr w:type="gram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const proxy1 = new </w:t>
      </w:r>
      <w:proofErr w:type="gramStart"/>
      <w:r w:rsidRPr="000C25E6">
        <w:rPr>
          <w:rStyle w:val="CdigoHTML"/>
          <w:color w:val="FFFFFF"/>
          <w:sz w:val="20"/>
          <w:lang w:val="en-US"/>
        </w:rPr>
        <w:t>Proxy(</w:t>
      </w:r>
      <w:proofErr w:type="gramEnd"/>
      <w:r w:rsidRPr="000C25E6">
        <w:rPr>
          <w:rStyle w:val="CdigoHTML"/>
          <w:color w:val="FFFFFF"/>
          <w:sz w:val="20"/>
          <w:lang w:val="en-US"/>
        </w:rPr>
        <w:t>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proofErr w:type="gramStart"/>
      <w:r w:rsidRPr="000C25E6">
        <w:rPr>
          <w:rFonts w:ascii="Arial" w:hAnsi="Arial" w:cs="Arial"/>
          <w:color w:val="4A4A4A"/>
          <w:sz w:val="20"/>
          <w:szCs w:val="20"/>
        </w:rPr>
        <w:t>Array.prototype.find</w:t>
      </w:r>
      <w:proofErr w:type="gramEnd"/>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proofErr w:type="gramStart"/>
      <w:r w:rsidRPr="000C25E6">
        <w:rPr>
          <w:rStyle w:val="CdigoHTML"/>
          <w:color w:val="4A4A4A"/>
          <w:sz w:val="20"/>
        </w:rPr>
        <w:t>find</w:t>
      </w:r>
      <w:proofErr w:type="spellEnd"/>
      <w:r w:rsidRPr="000C25E6">
        <w:rPr>
          <w:rStyle w:val="CdigoHTML"/>
          <w:color w:val="4A4A4A"/>
          <w:sz w:val="20"/>
        </w:rPr>
        <w:t>(</w:t>
      </w:r>
      <w:proofErr w:type="gram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C3528C">
      <w:pPr>
        <w:numPr>
          <w:ilvl w:val="0"/>
          <w:numId w:val="14"/>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C3528C">
      <w:pPr>
        <w:numPr>
          <w:ilvl w:val="0"/>
          <w:numId w:val="14"/>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C3528C">
      <w:pPr>
        <w:numPr>
          <w:ilvl w:val="0"/>
          <w:numId w:val="14"/>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C3528C">
      <w:pPr>
        <w:numPr>
          <w:ilvl w:val="0"/>
          <w:numId w:val="14"/>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w:t>
      </w:r>
      <w:proofErr w:type="gramStart"/>
      <w:r w:rsidRPr="009A41B0">
        <w:rPr>
          <w:rStyle w:val="CdigoHTML"/>
          <w:color w:val="FFFFFF"/>
          <w:sz w:val="21"/>
          <w:szCs w:val="21"/>
          <w:lang w:val="en-US"/>
        </w:rPr>
        <w:t>gen(</w:t>
      </w:r>
      <w:proofErr w:type="gramEnd"/>
      <w:r w:rsidRPr="009A41B0">
        <w:rPr>
          <w:rStyle w:val="CdigoHTML"/>
          <w:color w:val="FFFFFF"/>
          <w:sz w:val="21"/>
          <w:szCs w:val="21"/>
          <w:lang w:val="en-US"/>
        </w:rPr>
        <w:t xml:space="preserve">)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w:t>
      </w:r>
      <w:proofErr w:type="gramStart"/>
      <w:r w:rsidRPr="009A41B0">
        <w:rPr>
          <w:rStyle w:val="CdigoHTML"/>
          <w:color w:val="FFFFFF"/>
          <w:sz w:val="21"/>
          <w:szCs w:val="21"/>
        </w:rPr>
        <w:t>gen(</w:t>
      </w:r>
      <w:proofErr w:type="gramEnd"/>
      <w:r w:rsidRPr="009A41B0">
        <w:rPr>
          <w:rStyle w:val="CdigoHTML"/>
          <w:color w:val="FFFFFF"/>
          <w:sz w:val="21"/>
          <w:szCs w:val="21"/>
        </w:rPr>
        <w:t>);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Generator.prototype.next</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Generator.prototype.return</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Generator.prototype.throw</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proofErr w:type="gramStart"/>
      <w:r w:rsidRPr="009A41B0">
        <w:rPr>
          <w:rStyle w:val="hljs-title"/>
          <w:b/>
          <w:bCs/>
          <w:color w:val="A6E22E"/>
          <w:sz w:val="21"/>
          <w:szCs w:val="21"/>
        </w:rPr>
        <w:t>idMaker</w:t>
      </w:r>
      <w:proofErr w:type="spellEnd"/>
      <w:r w:rsidRPr="009A41B0">
        <w:rPr>
          <w:rStyle w:val="hljs-function"/>
          <w:color w:val="FFFFFF"/>
          <w:sz w:val="21"/>
          <w:szCs w:val="21"/>
        </w:rPr>
        <w:t>(</w:t>
      </w:r>
      <w:proofErr w:type="gram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proofErr w:type="gramStart"/>
      <w:r w:rsidRPr="009A41B0">
        <w:rPr>
          <w:rStyle w:val="CdigoHTML"/>
          <w:color w:val="FFFFFF"/>
          <w:sz w:val="21"/>
          <w:szCs w:val="21"/>
          <w:lang w:val="en-US"/>
        </w:rPr>
        <w:t>idMaker</w:t>
      </w:r>
      <w:proofErr w:type="spellEnd"/>
      <w:r w:rsidRPr="009A41B0">
        <w:rPr>
          <w:rStyle w:val="CdigoHTML"/>
          <w:color w:val="FFFFFF"/>
          <w:sz w:val="21"/>
          <w:szCs w:val="21"/>
          <w:lang w:val="en-US"/>
        </w:rPr>
        <w:t>(</w:t>
      </w:r>
      <w:proofErr w:type="gram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 AJAX permitieron en su tiempo hacer peticiones asíncronas al servidor sin tener que detener la carga de la página. Hoy en día se utiliza la función </w:t>
      </w:r>
      <w:proofErr w:type="spellStart"/>
      <w:r w:rsidRPr="0056755B">
        <w:rPr>
          <w:rFonts w:ascii="Arial" w:hAnsi="Arial" w:cs="Arial"/>
          <w:b/>
          <w:bCs/>
          <w:lang w:val="es-MX"/>
        </w:rPr>
        <w:t>fetch</w:t>
      </w:r>
      <w:proofErr w:type="spellEnd"/>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proofErr w:type="spellStart"/>
      <w:r w:rsidRPr="0056755B">
        <w:rPr>
          <w:rFonts w:ascii="Arial" w:hAnsi="Arial" w:cs="Arial"/>
          <w:b/>
          <w:bCs/>
          <w:lang w:val="es-MX"/>
        </w:rPr>
        <w:t>fetch</w:t>
      </w:r>
      <w:proofErr w:type="spellEnd"/>
      <w:r w:rsidRPr="0056755B">
        <w:rPr>
          <w:rFonts w:ascii="Arial" w:hAnsi="Arial" w:cs="Arial"/>
          <w:lang w:val="es-MX"/>
        </w:rPr>
        <w:t> tenemos algo llamado </w:t>
      </w:r>
      <w:proofErr w:type="spellStart"/>
      <w:r w:rsidRPr="0056755B">
        <w:rPr>
          <w:rFonts w:ascii="Arial" w:hAnsi="Arial" w:cs="Arial"/>
          <w:b/>
          <w:bCs/>
          <w:lang w:val="es-MX"/>
        </w:rPr>
        <w:t>AbortController</w:t>
      </w:r>
      <w:proofErr w:type="spellEnd"/>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proofErr w:type="spellStart"/>
      <w:r w:rsidRPr="00295583">
        <w:rPr>
          <w:rFonts w:ascii="Arial" w:hAnsi="Arial" w:cs="Arial"/>
          <w:color w:val="4A4A4A"/>
          <w:sz w:val="21"/>
          <w:szCs w:val="21"/>
        </w:rPr>
        <w:fldChar w:fldCharType="begin"/>
      </w:r>
      <w:r w:rsidRPr="00295583">
        <w:rPr>
          <w:rFonts w:ascii="Arial" w:hAnsi="Arial" w:cs="Arial"/>
          <w:color w:val="4A4A4A"/>
          <w:sz w:val="21"/>
          <w:szCs w:val="21"/>
        </w:rPr>
        <w:instrText xml:space="preserve"> HYPERLINK "https://developer.mozilla.org/en-US/docs/Web/API/WindowOrWorkerGlobalScope/fetch" \t "_blank" </w:instrText>
      </w:r>
      <w:r w:rsidRPr="00295583">
        <w:rPr>
          <w:rFonts w:ascii="Arial" w:hAnsi="Arial" w:cs="Arial"/>
          <w:color w:val="4A4A4A"/>
          <w:sz w:val="21"/>
          <w:szCs w:val="21"/>
        </w:rPr>
        <w:fldChar w:fldCharType="separate"/>
      </w:r>
      <w:r w:rsidRPr="00295583">
        <w:rPr>
          <w:rStyle w:val="Hipervnculo"/>
          <w:rFonts w:ascii="Arial" w:eastAsiaTheme="majorEastAsia" w:hAnsi="Arial" w:cs="Arial"/>
          <w:color w:val="0791E6"/>
          <w:sz w:val="21"/>
          <w:szCs w:val="21"/>
        </w:rPr>
        <w:t>fetch</w:t>
      </w:r>
      <w:proofErr w:type="spellEnd"/>
      <w:r w:rsidRPr="00295583">
        <w:rPr>
          <w:rFonts w:ascii="Arial" w:hAnsi="Arial" w:cs="Arial"/>
          <w:color w:val="4A4A4A"/>
          <w:sz w:val="21"/>
          <w:szCs w:val="21"/>
        </w:rPr>
        <w:fldChar w:fldCharType="end"/>
      </w:r>
      <w:r w:rsidRPr="00295583">
        <w:rPr>
          <w:rFonts w:ascii="Arial" w:hAnsi="Arial" w:cs="Arial"/>
          <w:color w:val="4A4A4A"/>
          <w:sz w:val="21"/>
          <w:szCs w:val="21"/>
        </w:rPr>
        <w:t xml:space="preserve"> abrirá un canal de comunicación con un recurso externo (en red) devolviendo una promesa, por lo tanto se puede acceder a la respuesta mediante un </w:t>
      </w:r>
      <w:proofErr w:type="spellStart"/>
      <w:r w:rsidRPr="00295583">
        <w:rPr>
          <w:rFonts w:ascii="Arial" w:hAnsi="Arial" w:cs="Arial"/>
          <w:color w:val="4A4A4A"/>
          <w:sz w:val="21"/>
          <w:szCs w:val="21"/>
        </w:rPr>
        <w:t>then</w:t>
      </w:r>
      <w:proofErr w:type="spellEnd"/>
      <w:r w:rsidRPr="00295583">
        <w:rPr>
          <w:rFonts w:ascii="Arial"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attr"/>
          <w:color w:val="FFFFFF"/>
          <w:sz w:val="21"/>
          <w:szCs w:val="21"/>
        </w:rPr>
        <w:t>fetchResponsePromise</w:t>
      </w:r>
      <w:proofErr w:type="spellEnd"/>
      <w:r w:rsidRPr="00295583">
        <w:rPr>
          <w:rStyle w:val="CdigoHTML"/>
          <w:color w:val="FFFFFF"/>
          <w:sz w:val="21"/>
          <w:szCs w:val="21"/>
        </w:rPr>
        <w:t xml:space="preserve"> = </w:t>
      </w:r>
      <w:proofErr w:type="spellStart"/>
      <w:proofErr w:type="gramStart"/>
      <w:r w:rsidRPr="00295583">
        <w:rPr>
          <w:rStyle w:val="CdigoHTML"/>
          <w:color w:val="FFFFFF"/>
          <w:sz w:val="21"/>
          <w:szCs w:val="21"/>
        </w:rPr>
        <w:t>fetch</w:t>
      </w:r>
      <w:proofErr w:type="spellEnd"/>
      <w:r w:rsidRPr="00295583">
        <w:rPr>
          <w:rStyle w:val="CdigoHTML"/>
          <w:color w:val="FFFFFF"/>
          <w:sz w:val="21"/>
          <w:szCs w:val="21"/>
        </w:rPr>
        <w:t>(</w:t>
      </w:r>
      <w:proofErr w:type="spellStart"/>
      <w:proofErr w:type="gramEnd"/>
      <w:r w:rsidRPr="00295583">
        <w:rPr>
          <w:rStyle w:val="CdigoHTML"/>
          <w:color w:val="FFFFFF"/>
          <w:sz w:val="21"/>
          <w:szCs w:val="21"/>
        </w:rPr>
        <w:t>resource</w:t>
      </w:r>
      <w:proofErr w:type="spellEnd"/>
      <w:r w:rsidRPr="00295583">
        <w:rPr>
          <w:rStyle w:val="CdigoHTML"/>
          <w:color w:val="FFFFFF"/>
          <w:sz w:val="21"/>
          <w:szCs w:val="21"/>
        </w:rPr>
        <w:t xml:space="preserve">, </w:t>
      </w:r>
      <w:proofErr w:type="spellStart"/>
      <w:r w:rsidRPr="00295583">
        <w:rPr>
          <w:rStyle w:val="CdigoHTML"/>
          <w:color w:val="FFFFFF"/>
          <w:sz w:val="21"/>
          <w:szCs w:val="21"/>
        </w:rPr>
        <w:t>init</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 xml:space="preserve">Como todas las promesas se puede acceder a la respuesta dentro de funciones </w:t>
      </w:r>
      <w:proofErr w:type="spellStart"/>
      <w:r w:rsidRPr="00295583">
        <w:rPr>
          <w:rFonts w:ascii="Arial" w:hAnsi="Arial" w:cs="Arial"/>
          <w:color w:val="4A4A4A"/>
          <w:sz w:val="21"/>
          <w:szCs w:val="21"/>
        </w:rPr>
        <w:t>async</w:t>
      </w:r>
      <w:proofErr w:type="spellEnd"/>
      <w:r w:rsidRPr="00295583">
        <w:rPr>
          <w:rFonts w:ascii="Arial" w:hAnsi="Arial" w:cs="Arial"/>
          <w:color w:val="4A4A4A"/>
          <w:sz w:val="21"/>
          <w:szCs w:val="21"/>
        </w:rPr>
        <w:t xml:space="preserve">, mediante </w:t>
      </w:r>
      <w:proofErr w:type="gramStart"/>
      <w:r w:rsidRPr="00295583">
        <w:rPr>
          <w:rFonts w:ascii="Arial" w:hAnsi="Arial" w:cs="Arial"/>
          <w:color w:val="4A4A4A"/>
          <w:sz w:val="21"/>
          <w:szCs w:val="21"/>
        </w:rPr>
        <w:t>al el uso</w:t>
      </w:r>
      <w:proofErr w:type="gramEnd"/>
      <w:r w:rsidRPr="00295583">
        <w:rPr>
          <w:rFonts w:ascii="Arial" w:hAnsi="Arial" w:cs="Arial"/>
          <w:color w:val="4A4A4A"/>
          <w:sz w:val="21"/>
          <w:szCs w:val="21"/>
        </w:rPr>
        <w:t xml:space="preserve"> de la palabra reservada </w:t>
      </w:r>
      <w:proofErr w:type="spellStart"/>
      <w:r w:rsidRPr="00295583">
        <w:rPr>
          <w:rFonts w:ascii="Arial" w:hAnsi="Arial" w:cs="Arial"/>
          <w:color w:val="4A4A4A"/>
          <w:sz w:val="21"/>
          <w:szCs w:val="21"/>
        </w:rPr>
        <w:t>await</w:t>
      </w:r>
      <w:proofErr w:type="spellEnd"/>
      <w:r w:rsidRPr="00295583">
        <w:rPr>
          <w:rFonts w:ascii="Arial" w:hAnsi="Arial" w:cs="Arial"/>
          <w:color w:val="4A4A4A"/>
          <w:sz w:val="21"/>
          <w:szCs w:val="21"/>
        </w:rPr>
        <w:t xml:space="preserve">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w:t>
      </w:r>
      <w:proofErr w:type="spellStart"/>
      <w:r w:rsidRPr="00295583">
        <w:rPr>
          <w:rStyle w:val="CdigoHTML"/>
          <w:color w:val="FFFFFF"/>
          <w:sz w:val="21"/>
          <w:szCs w:val="21"/>
          <w:lang w:val="en-US"/>
        </w:rPr>
        <w:t>myRequest</w:t>
      </w:r>
      <w:proofErr w:type="spellEnd"/>
      <w:proofErr w:type="gramStart"/>
      <w:r w:rsidRPr="00295583">
        <w:rPr>
          <w:rStyle w:val="CdigoHTML"/>
          <w:color w:val="FFFFFF"/>
          <w:sz w:val="21"/>
          <w:szCs w:val="21"/>
          <w:lang w:val="en-US"/>
        </w:rPr>
        <w:t>).</w:t>
      </w:r>
      <w:r w:rsidRPr="00295583">
        <w:rPr>
          <w:rStyle w:val="hljs-keyword"/>
          <w:b/>
          <w:bCs/>
          <w:color w:val="F92672"/>
          <w:sz w:val="21"/>
          <w:szCs w:val="21"/>
          <w:lang w:val="en-US"/>
        </w:rPr>
        <w:t>then</w:t>
      </w:r>
      <w:proofErr w:type="gramEnd"/>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xml:space="preserve">// </w:t>
      </w:r>
      <w:proofErr w:type="spellStart"/>
      <w:r w:rsidRPr="00295583">
        <w:rPr>
          <w:rStyle w:val="hljs-comment"/>
          <w:color w:val="75715E"/>
          <w:sz w:val="21"/>
          <w:szCs w:val="21"/>
        </w:rPr>
        <w:t>code</w:t>
      </w:r>
      <w:proofErr w:type="spellEnd"/>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historicamente</w:t>
      </w:r>
      <w:proofErr w:type="spellEnd"/>
      <w:r w:rsidRPr="00295583">
        <w:rPr>
          <w:rFonts w:ascii="Arial" w:hAnsi="Arial" w:cs="Arial"/>
          <w:color w:val="4A4A4A"/>
          <w:sz w:val="21"/>
          <w:szCs w:val="21"/>
        </w:rPr>
        <w:t xml:space="preserve"> proviene del </w:t>
      </w:r>
      <w:proofErr w:type="spellStart"/>
      <w:r w:rsidRPr="00295583">
        <w:rPr>
          <w:rFonts w:ascii="Arial" w:hAnsi="Arial" w:cs="Arial"/>
          <w:color w:val="4A4A4A"/>
          <w:sz w:val="21"/>
          <w:szCs w:val="21"/>
        </w:rPr>
        <w:t>XMLHttpReques</w:t>
      </w:r>
      <w:proofErr w:type="spellEnd"/>
      <w:r w:rsidRPr="00295583">
        <w:rPr>
          <w:rFonts w:ascii="Arial" w:hAnsi="Arial" w:cs="Arial"/>
          <w:color w:val="4A4A4A"/>
          <w:sz w:val="21"/>
          <w:szCs w:val="21"/>
        </w:rPr>
        <w:t xml:space="preserve"> (o XHR para los cuates) con un funcionamiento similar al </w:t>
      </w:r>
      <w:proofErr w:type="spellStart"/>
      <w:r w:rsidRPr="00295583">
        <w:rPr>
          <w:rFonts w:ascii="Arial" w:hAnsi="Arial" w:cs="Arial"/>
          <w:color w:val="4A4A4A"/>
          <w:sz w:val="21"/>
          <w:szCs w:val="21"/>
        </w:rPr>
        <w:t>JQUERY.ajax</w:t>
      </w:r>
      <w:proofErr w:type="spellEnd"/>
      <w:r w:rsidRPr="00295583">
        <w:rPr>
          <w:rFonts w:ascii="Arial" w:hAnsi="Arial" w:cs="Arial"/>
          <w:color w:val="4A4A4A"/>
          <w:sz w:val="21"/>
          <w:szCs w:val="21"/>
        </w:rPr>
        <w:t xml:space="preserve"> (</w:t>
      </w:r>
      <w:proofErr w:type="spellStart"/>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w:t>
      </w:r>
      <w:proofErr w:type="spellEnd"/>
      <w:r w:rsidRPr="00295583">
        <w:rPr>
          <w:rFonts w:ascii="Arial" w:hAnsi="Arial" w:cs="Arial"/>
          <w:color w:val="4A4A4A"/>
          <w:sz w:val="21"/>
          <w:szCs w:val="21"/>
        </w:rPr>
        <w:t>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 xml:space="preserve">ML) con un mejor manejo de los errores (ya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sólo fallará cuando hayan problemas de red, manejando los errores mediante </w:t>
      </w:r>
      <w:proofErr w:type="spellStart"/>
      <w:r w:rsidRPr="00295583">
        <w:rPr>
          <w:rFonts w:ascii="Arial" w:hAnsi="Arial" w:cs="Arial"/>
          <w:color w:val="4A4A4A"/>
          <w:sz w:val="21"/>
          <w:szCs w:val="21"/>
        </w:rPr>
        <w:t>Response.status</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Response.statusText</w:t>
      </w:r>
      <w:proofErr w:type="spellEnd"/>
      <w:r w:rsidRPr="00295583">
        <w:rPr>
          <w:rFonts w:ascii="Arial" w:hAnsi="Arial" w:cs="Arial"/>
          <w:color w:val="4A4A4A"/>
          <w:sz w:val="21"/>
          <w:szCs w:val="21"/>
        </w:rPr>
        <w:t xml:space="preserve"> y </w:t>
      </w:r>
      <w:proofErr w:type="spellStart"/>
      <w:r w:rsidRPr="00295583">
        <w:rPr>
          <w:rFonts w:ascii="Arial" w:hAnsi="Arial" w:cs="Arial"/>
          <w:color w:val="4A4A4A"/>
          <w:sz w:val="21"/>
          <w:szCs w:val="21"/>
        </w:rPr>
        <w:t>Response.ok</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t xml:space="preserve">Una de las ventajas adicionales que se manejan con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vs XHR, es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permite la cancelación de una señal (</w:t>
      </w:r>
      <w:proofErr w:type="spellStart"/>
      <w:r w:rsidRPr="00295583">
        <w:rPr>
          <w:rFonts w:ascii="Arial" w:hAnsi="Arial" w:cs="Arial"/>
          <w:color w:val="4A4A4A"/>
          <w:sz w:val="21"/>
          <w:szCs w:val="21"/>
        </w:rPr>
        <w:t>signal</w:t>
      </w:r>
      <w:proofErr w:type="spellEnd"/>
      <w:r w:rsidRPr="00295583">
        <w:rPr>
          <w:rFonts w:ascii="Arial" w:hAnsi="Arial" w:cs="Arial"/>
          <w:color w:val="4A4A4A"/>
          <w:sz w:val="21"/>
          <w:szCs w:val="21"/>
        </w:rPr>
        <w:t xml:space="preserve">) mediante objetos de tipo </w:t>
      </w:r>
      <w:proofErr w:type="spellStart"/>
      <w:r w:rsidRPr="00295583">
        <w:rPr>
          <w:rFonts w:ascii="Arial" w:hAnsi="Arial" w:cs="Arial"/>
          <w:color w:val="4A4A4A"/>
          <w:sz w:val="21"/>
          <w:szCs w:val="21"/>
        </w:rPr>
        <w:t>AbortController</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 xml:space="preserve">Para conseguir la señal interrumpida se debe de configurar un objeto de tipo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mismo que tiene una objeto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que es el que especificará si la señal se ha interrumpido o no (mediante </w:t>
      </w:r>
      <w:proofErr w:type="spellStart"/>
      <w:r w:rsidRPr="00295583">
        <w:rPr>
          <w:rStyle w:val="Textoennegrita"/>
          <w:rFonts w:ascii="Arial" w:eastAsiaTheme="majorEastAsia" w:hAnsi="Arial" w:cs="Arial"/>
          <w:color w:val="4A4A4A"/>
          <w:sz w:val="21"/>
          <w:szCs w:val="21"/>
        </w:rPr>
        <w:t>AbortSignal.aborted</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keyword"/>
          <w:b/>
          <w:bCs/>
          <w:color w:val="F92672"/>
          <w:sz w:val="21"/>
          <w:szCs w:val="21"/>
        </w:rPr>
        <w:t>let</w:t>
      </w:r>
      <w:proofErr w:type="spellEnd"/>
      <w:r w:rsidRPr="00295583">
        <w:rPr>
          <w:rStyle w:val="CdigoHTML"/>
          <w:color w:val="FFFFFF"/>
          <w:sz w:val="21"/>
          <w:szCs w:val="21"/>
        </w:rPr>
        <w:t xml:space="preserve"> </w:t>
      </w:r>
      <w:proofErr w:type="spellStart"/>
      <w:r w:rsidRPr="00295583">
        <w:rPr>
          <w:rStyle w:val="CdigoHTML"/>
          <w:color w:val="FFFFFF"/>
          <w:sz w:val="21"/>
          <w:szCs w:val="21"/>
        </w:rPr>
        <w:t>controller</w:t>
      </w:r>
      <w:proofErr w:type="spellEnd"/>
      <w:r w:rsidRPr="00295583">
        <w:rPr>
          <w:rStyle w:val="CdigoHTML"/>
          <w:color w:val="FFFFFF"/>
          <w:sz w:val="21"/>
          <w:szCs w:val="21"/>
        </w:rPr>
        <w:t xml:space="preserve"> </w:t>
      </w:r>
      <w:proofErr w:type="gramStart"/>
      <w:r w:rsidRPr="00295583">
        <w:rPr>
          <w:rStyle w:val="CdigoHTML"/>
          <w:color w:val="FFFFFF"/>
          <w:sz w:val="21"/>
          <w:szCs w:val="21"/>
        </w:rPr>
        <w:t xml:space="preserve">=  </w:t>
      </w:r>
      <w:r w:rsidRPr="00295583">
        <w:rPr>
          <w:rStyle w:val="hljs-keyword"/>
          <w:b/>
          <w:bCs/>
          <w:color w:val="F92672"/>
          <w:sz w:val="21"/>
          <w:szCs w:val="21"/>
        </w:rPr>
        <w:t>new</w:t>
      </w:r>
      <w:proofErr w:type="gramEnd"/>
      <w:r w:rsidRPr="00295583">
        <w:rPr>
          <w:rStyle w:val="CdigoHTML"/>
          <w:color w:val="FFFFFF"/>
          <w:sz w:val="21"/>
          <w:szCs w:val="21"/>
        </w:rPr>
        <w:t xml:space="preserve"> </w:t>
      </w:r>
      <w:proofErr w:type="spellStart"/>
      <w:r w:rsidRPr="00295583">
        <w:rPr>
          <w:rStyle w:val="CdigoHTML"/>
          <w:color w:val="FFFFFF"/>
          <w:sz w:val="21"/>
          <w:szCs w:val="21"/>
        </w:rPr>
        <w:t>AbortController</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En el objeto de configuración del </w:t>
      </w:r>
      <w:proofErr w:type="spellStart"/>
      <w:r w:rsidRPr="00295583">
        <w:rPr>
          <w:rStyle w:val="Textoennegrita"/>
          <w:rFonts w:ascii="Arial" w:eastAsiaTheme="majorEastAsia" w:hAnsi="Arial" w:cs="Arial"/>
          <w:color w:val="4A4A4A"/>
          <w:sz w:val="21"/>
          <w:szCs w:val="21"/>
        </w:rPr>
        <w:t>await</w:t>
      </w:r>
      <w:proofErr w:type="spellEnd"/>
      <w:r w:rsidRPr="00295583">
        <w:rPr>
          <w:rStyle w:val="Textoennegrita"/>
          <w:rFonts w:ascii="Arial" w:eastAsiaTheme="majorEastAsia" w:hAnsi="Arial" w:cs="Arial"/>
          <w:color w:val="4A4A4A"/>
          <w:sz w:val="21"/>
          <w:szCs w:val="21"/>
        </w:rPr>
        <w:t xml:space="preserve"> existe un atributo llamado </w:t>
      </w:r>
      <w:proofErr w:type="spellStart"/>
      <w:r w:rsidRPr="00295583">
        <w:rPr>
          <w:rStyle w:val="Textoennegrita"/>
          <w:rFonts w:ascii="Arial" w:eastAsiaTheme="majorEastAsia" w:hAnsi="Arial" w:cs="Arial"/>
          <w:color w:val="4A4A4A"/>
          <w:sz w:val="21"/>
          <w:szCs w:val="21"/>
        </w:rPr>
        <w:t>signal</w:t>
      </w:r>
      <w:proofErr w:type="spellEnd"/>
      <w:r w:rsidRPr="00295583">
        <w:rPr>
          <w:rStyle w:val="Textoennegrita"/>
          <w:rFonts w:ascii="Arial" w:eastAsiaTheme="majorEastAsia" w:hAnsi="Arial" w:cs="Arial"/>
          <w:color w:val="4A4A4A"/>
          <w:sz w:val="21"/>
          <w:szCs w:val="21"/>
        </w:rPr>
        <w:t xml:space="preserve"> que recibe una señal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(para este caso se guardó en el </w:t>
      </w:r>
      <w:proofErr w:type="spellStart"/>
      <w:r w:rsidRPr="00295583">
        <w:rPr>
          <w:rStyle w:val="Textoennegrita"/>
          <w:rFonts w:ascii="Arial" w:eastAsiaTheme="majorEastAsia" w:hAnsi="Arial" w:cs="Arial"/>
          <w:color w:val="4A4A4A"/>
          <w:sz w:val="21"/>
          <w:szCs w:val="21"/>
        </w:rPr>
        <w:t>controller</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w:t>
      </w:r>
      <w:proofErr w:type="gramStart"/>
      <w:r w:rsidRPr="00295583">
        <w:rPr>
          <w:rStyle w:val="CdigoHTML"/>
          <w:color w:val="FFFFFF"/>
          <w:sz w:val="21"/>
          <w:szCs w:val="21"/>
          <w:lang w:val="en-US"/>
        </w:rPr>
        <w:t>fetch(</w:t>
      </w:r>
      <w:proofErr w:type="spellStart"/>
      <w:proofErr w:type="gramEnd"/>
      <w:r w:rsidRPr="00295583">
        <w:rPr>
          <w:rStyle w:val="hljs-builtin"/>
          <w:color w:val="A6E22E"/>
          <w:sz w:val="21"/>
          <w:szCs w:val="21"/>
          <w:lang w:val="en-US"/>
        </w:rPr>
        <w:t>url</w:t>
      </w:r>
      <w:proofErr w:type="spellEnd"/>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xml:space="preserve">: </w:t>
      </w:r>
      <w:proofErr w:type="spellStart"/>
      <w:r w:rsidRPr="00295583">
        <w:rPr>
          <w:rStyle w:val="CdigoHTML"/>
          <w:color w:val="FFFFFF"/>
          <w:sz w:val="21"/>
          <w:szCs w:val="21"/>
          <w:lang w:val="en-US"/>
        </w:rPr>
        <w:t>controller.signal</w:t>
      </w:r>
      <w:proofErr w:type="spellEnd"/>
      <w:r w:rsidRPr="00295583">
        <w:rPr>
          <w:rStyle w:val="CdigoHTML"/>
          <w:color w:val="FFFFFF"/>
          <w:sz w:val="21"/>
          <w:szCs w:val="21"/>
          <w:lang w:val="en-US"/>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Para parar la señal, sólo debemos acceder al método </w:t>
      </w:r>
      <w:proofErr w:type="spellStart"/>
      <w:proofErr w:type="gramStart"/>
      <w:r w:rsidRPr="00295583">
        <w:rPr>
          <w:rStyle w:val="Textoennegrita"/>
          <w:rFonts w:ascii="Arial" w:eastAsiaTheme="majorEastAsia" w:hAnsi="Arial" w:cs="Arial"/>
          <w:color w:val="4A4A4A"/>
          <w:sz w:val="21"/>
          <w:szCs w:val="21"/>
        </w:rPr>
        <w:t>abort</w:t>
      </w:r>
      <w:proofErr w:type="spellEnd"/>
      <w:r w:rsidRPr="00295583">
        <w:rPr>
          <w:rStyle w:val="Textoennegrita"/>
          <w:rFonts w:ascii="Arial" w:eastAsiaTheme="majorEastAsia" w:hAnsi="Arial" w:cs="Arial"/>
          <w:color w:val="4A4A4A"/>
          <w:sz w:val="21"/>
          <w:szCs w:val="21"/>
        </w:rPr>
        <w:t>(</w:t>
      </w:r>
      <w:proofErr w:type="gramEnd"/>
      <w:r w:rsidRPr="00295583">
        <w:rPr>
          <w:rStyle w:val="Textoennegrita"/>
          <w:rFonts w:ascii="Arial" w:eastAsiaTheme="majorEastAsia" w:hAnsi="Arial" w:cs="Arial"/>
          <w:color w:val="4A4A4A"/>
          <w:sz w:val="21"/>
          <w:szCs w:val="21"/>
        </w:rPr>
        <w:t xml:space="preserve">) del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que genera el </w:t>
      </w:r>
      <w:proofErr w:type="spellStart"/>
      <w:r w:rsidRPr="00295583">
        <w:rPr>
          <w:rStyle w:val="Textoennegrita"/>
          <w:rFonts w:ascii="Arial" w:eastAsiaTheme="majorEastAsia" w:hAnsi="Arial" w:cs="Arial"/>
          <w:color w:val="4A4A4A"/>
          <w:sz w:val="21"/>
          <w:szCs w:val="21"/>
        </w:rPr>
        <w:t>AbortSignal</w:t>
      </w:r>
      <w:proofErr w:type="spellEnd"/>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proofErr w:type="spellStart"/>
      <w:proofErr w:type="gramStart"/>
      <w:r w:rsidRPr="00295583">
        <w:rPr>
          <w:rStyle w:val="CdigoHTML"/>
          <w:color w:val="FFFFFF"/>
          <w:sz w:val="21"/>
          <w:szCs w:val="21"/>
        </w:rPr>
        <w:t>controller.</w:t>
      </w:r>
      <w:r w:rsidRPr="00295583">
        <w:rPr>
          <w:rStyle w:val="hljs-builtin"/>
          <w:color w:val="A6E22E"/>
          <w:sz w:val="21"/>
          <w:szCs w:val="21"/>
        </w:rPr>
        <w:t>abort</w:t>
      </w:r>
      <w:proofErr w:type="spellEnd"/>
      <w:proofErr w:type="gramEnd"/>
      <w:r w:rsidRPr="00295583">
        <w:rPr>
          <w:rStyle w:val="CdigoHTML"/>
          <w:color w:val="FFFFFF"/>
          <w:sz w:val="21"/>
          <w:szCs w:val="21"/>
        </w:rPr>
        <w:t>();</w:t>
      </w:r>
    </w:p>
    <w:p w:rsidR="00295583" w:rsidRDefault="00295583" w:rsidP="0056755B">
      <w:pPr>
        <w:spacing w:before="0" w:line="240" w:lineRule="auto"/>
        <w:jc w:val="both"/>
        <w:rPr>
          <w:rFonts w:ascii="Arial" w:hAnsi="Arial" w:cs="Arial"/>
          <w:lang w:val="es-MX"/>
        </w:rPr>
      </w:pPr>
    </w:p>
    <w:p w:rsidR="00203097" w:rsidRDefault="00203097" w:rsidP="00203097">
      <w:pPr>
        <w:pStyle w:val="Ttulo1"/>
        <w:rPr>
          <w:u w:val="single"/>
        </w:rPr>
      </w:pPr>
      <w:r w:rsidRPr="00203097">
        <w:rPr>
          <w:u w:val="single"/>
        </w:rPr>
        <w:t>IntersectionObserver</w:t>
      </w:r>
    </w:p>
    <w:p w:rsidR="00203097" w:rsidRPr="00203097" w:rsidRDefault="00203097" w:rsidP="00203097">
      <w:pPr>
        <w:pStyle w:val="NormalWeb"/>
        <w:shd w:val="clear" w:color="auto" w:fill="FFFFFF"/>
        <w:spacing w:before="113" w:beforeAutospacing="0" w:after="113" w:afterAutospacing="0"/>
        <w:jc w:val="both"/>
        <w:rPr>
          <w:rFonts w:ascii="Arial" w:hAnsi="Arial" w:cs="Arial"/>
          <w:color w:val="273B47"/>
          <w:sz w:val="21"/>
          <w:szCs w:val="21"/>
        </w:rPr>
      </w:pPr>
      <w:r w:rsidRPr="00203097">
        <w:rPr>
          <w:rFonts w:ascii="Arial" w:hAnsi="Arial" w:cs="Arial"/>
          <w:color w:val="273B47"/>
          <w:sz w:val="21"/>
          <w:szCs w:val="21"/>
        </w:rPr>
        <w:t>Sirve para observar elementos y si cruzan un umbral que nosotros definimos nos lo va a notificar para tomar acción.</w:t>
      </w:r>
    </w:p>
    <w:p w:rsidR="00203097" w:rsidRPr="00203097" w:rsidRDefault="00203097" w:rsidP="00203097">
      <w:pPr>
        <w:pStyle w:val="NormalWeb"/>
        <w:shd w:val="clear" w:color="auto" w:fill="FFFFFF"/>
        <w:spacing w:before="0" w:beforeAutospacing="0" w:after="0" w:afterAutospacing="0"/>
        <w:jc w:val="both"/>
        <w:rPr>
          <w:rFonts w:ascii="Arial" w:hAnsi="Arial" w:cs="Arial"/>
          <w:color w:val="273B47"/>
          <w:sz w:val="21"/>
          <w:szCs w:val="21"/>
        </w:rPr>
      </w:pPr>
      <w:r w:rsidRPr="00203097">
        <w:rPr>
          <w:rFonts w:ascii="Arial" w:hAnsi="Arial" w:cs="Arial"/>
          <w:color w:val="273B47"/>
          <w:sz w:val="21"/>
          <w:szCs w:val="21"/>
        </w:rPr>
        <w:t>El umbral se define por el porcentaje que tiene intersección con el </w:t>
      </w:r>
      <w:proofErr w:type="spellStart"/>
      <w:r w:rsidRPr="00203097">
        <w:rPr>
          <w:rStyle w:val="nfasis"/>
          <w:rFonts w:ascii="Arial" w:eastAsiaTheme="majorEastAsia" w:hAnsi="Arial" w:cs="Arial"/>
          <w:color w:val="273B47"/>
          <w:sz w:val="21"/>
          <w:szCs w:val="21"/>
        </w:rPr>
        <w:t>viewport</w:t>
      </w:r>
      <w:proofErr w:type="spellEnd"/>
      <w:r w:rsidRPr="00203097">
        <w:rPr>
          <w:rFonts w:ascii="Arial" w:hAnsi="Arial" w:cs="Arial"/>
          <w:color w:val="273B47"/>
          <w:sz w:val="21"/>
          <w:szCs w:val="21"/>
        </w:rPr>
        <w:t>, con la parte visible de nuestra página.</w:t>
      </w:r>
    </w:p>
    <w:p w:rsidR="000C31BB" w:rsidRDefault="000C31BB" w:rsidP="0056755B">
      <w:pPr>
        <w:spacing w:before="0" w:line="240" w:lineRule="auto"/>
        <w:jc w:val="both"/>
        <w:rPr>
          <w:rFonts w:ascii="Arial" w:hAnsi="Arial" w:cs="Arial"/>
          <w:lang w:val="es-MX"/>
        </w:rPr>
      </w:pP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API Observador de Intersección, provee una vía para, de forma asíncrona, observar cambios en la intersección de un elemento con un elemento ancestro o con el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"https://developer.mozilla.org/es/docs/Glossary/viewport" \o "viewport: Un viewport representa la región poligonal (normalmente rectangular) en gráficas de computación que está siendo visualizada en ese instante. En términos de navegadores web, se refiere a la parte del documento que usted está viendo, la cual es actualmente visible en su ventana (o la pantalla, si el documento está siendo visto en modo pantalla completa). El contenido fuera del viewport no es visible en la pantalla hasta que sea desplazado dentro de él." \t "_blank" </w:instrText>
      </w:r>
      <w:r w:rsidRPr="00614892">
        <w:rPr>
          <w:rFonts w:ascii="Arial" w:hAnsi="Arial" w:cs="Arial"/>
          <w:color w:val="4A4A4A"/>
          <w:sz w:val="21"/>
          <w:szCs w:val="21"/>
        </w:rPr>
        <w:fldChar w:fldCharType="separate"/>
      </w:r>
      <w:r w:rsidRPr="00614892">
        <w:rPr>
          <w:rStyle w:val="Hipervnculo"/>
          <w:rFonts w:ascii="Arial" w:eastAsiaTheme="majorEastAsia" w:hAnsi="Arial" w:cs="Arial"/>
          <w:color w:val="0791E6"/>
          <w:sz w:val="21"/>
          <w:szCs w:val="21"/>
        </w:rPr>
        <w:t>viewport</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del documento de nivel superior.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información sobre intersección es necesaria por muchas razones, tales como:</w:t>
      </w:r>
    </w:p>
    <w:p w:rsidR="00614892" w:rsidRPr="00614892" w:rsidRDefault="00614892" w:rsidP="00C3528C">
      <w:pPr>
        <w:numPr>
          <w:ilvl w:val="0"/>
          <w:numId w:val="15"/>
        </w:numPr>
        <w:shd w:val="clear" w:color="auto" w:fill="FFFFFF"/>
        <w:spacing w:before="0" w:after="0" w:line="240" w:lineRule="auto"/>
        <w:ind w:left="0"/>
        <w:jc w:val="both"/>
        <w:rPr>
          <w:rFonts w:ascii="Arial" w:hAnsi="Arial" w:cs="Arial"/>
          <w:color w:val="4A4A4A"/>
          <w:sz w:val="21"/>
          <w:szCs w:val="21"/>
        </w:rPr>
      </w:pPr>
      <w:proofErr w:type="spellStart"/>
      <w:r w:rsidRPr="00614892">
        <w:rPr>
          <w:rFonts w:ascii="Arial" w:hAnsi="Arial" w:cs="Arial"/>
          <w:color w:val="4A4A4A"/>
          <w:sz w:val="21"/>
          <w:szCs w:val="21"/>
        </w:rPr>
        <w:t>Lazy-loading</w:t>
      </w:r>
      <w:proofErr w:type="spellEnd"/>
      <w:r w:rsidRPr="00614892">
        <w:rPr>
          <w:rFonts w:ascii="Arial" w:hAnsi="Arial" w:cs="Arial"/>
          <w:color w:val="4A4A4A"/>
          <w:sz w:val="21"/>
          <w:szCs w:val="21"/>
        </w:rPr>
        <w:t xml:space="preserve"> de imágenes u otro contenido a medida que la página se desplaza.</w:t>
      </w:r>
    </w:p>
    <w:p w:rsidR="00614892" w:rsidRPr="00614892" w:rsidRDefault="00614892" w:rsidP="00C3528C">
      <w:pPr>
        <w:numPr>
          <w:ilvl w:val="0"/>
          <w:numId w:val="15"/>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Implementación de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xml:space="preserve"> infinito” de sitios web, donde más y más contenido se carga y muestra a medida que usted hace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de forma que el usuario no tiene que pasar páginas.</w:t>
      </w:r>
    </w:p>
    <w:p w:rsidR="00614892" w:rsidRPr="00614892" w:rsidRDefault="00614892" w:rsidP="00C3528C">
      <w:pPr>
        <w:numPr>
          <w:ilvl w:val="0"/>
          <w:numId w:val="15"/>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lastRenderedPageBreak/>
        <w:t>Informes de visualizaciones de anuncios para calcular ingresos por publicidad.</w:t>
      </w:r>
    </w:p>
    <w:p w:rsidR="00614892" w:rsidRPr="00614892" w:rsidRDefault="00614892" w:rsidP="00C3528C">
      <w:pPr>
        <w:numPr>
          <w:ilvl w:val="0"/>
          <w:numId w:val="15"/>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Decidir si deben realizarse tareas o procesos de animación basados en si el usuario verá o no el resultado.</w:t>
      </w:r>
    </w:p>
    <w:p w:rsidR="00614892" w:rsidRPr="00614892" w:rsidRDefault="00614892" w:rsidP="00614892">
      <w:pPr>
        <w:pStyle w:val="Ttulo2"/>
        <w:shd w:val="clear" w:color="auto" w:fill="FFFFFF"/>
        <w:spacing w:before="0"/>
        <w:jc w:val="both"/>
        <w:rPr>
          <w:rFonts w:ascii="Arial" w:hAnsi="Arial" w:cs="Arial"/>
          <w:color w:val="4A4A4A"/>
          <w:sz w:val="21"/>
          <w:szCs w:val="21"/>
        </w:rPr>
      </w:pPr>
      <w:hyperlink r:id="rId69" w:anchor="Creando_un_intersection_observer" w:tgtFrame="_blank" w:history="1">
        <w:r w:rsidRPr="00614892">
          <w:rPr>
            <w:rStyle w:val="Hipervnculo"/>
            <w:rFonts w:ascii="Arial" w:hAnsi="Arial" w:cs="Arial"/>
            <w:color w:val="0791E6"/>
            <w:sz w:val="21"/>
            <w:szCs w:val="21"/>
          </w:rPr>
          <w:t>Creando un intersection observer</w:t>
        </w:r>
      </w:hyperlink>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Crear el </w:t>
      </w:r>
      <w:proofErr w:type="spellStart"/>
      <w:r w:rsidRPr="00614892">
        <w:rPr>
          <w:rFonts w:ascii="Arial" w:hAnsi="Arial" w:cs="Arial"/>
          <w:color w:val="4A4A4A"/>
          <w:sz w:val="21"/>
          <w:szCs w:val="21"/>
        </w:rPr>
        <w:t>intersection</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llamando a su constructor y pasándole una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para que se ejecute cuando un nivel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sea cruzado en una u otra dirección:</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options = {</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scrollArea</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proofErr w:type="spellStart"/>
      <w:r w:rsidRPr="00614892">
        <w:rPr>
          <w:rStyle w:val="CdigoHTML"/>
          <w:color w:val="FFFFFF"/>
          <w:sz w:val="21"/>
          <w:szCs w:val="21"/>
          <w:lang w:val="en-US"/>
        </w:rPr>
        <w:t>rootMargin</w:t>
      </w:r>
      <w:proofErr w:type="spellEnd"/>
      <w:r w:rsidRPr="00614892">
        <w:rPr>
          <w:rStyle w:val="CdigoHTML"/>
          <w:color w:val="FFFFFF"/>
          <w:sz w:val="21"/>
          <w:szCs w:val="21"/>
          <w:lang w:val="en-US"/>
        </w:rPr>
        <w:t xml:space="preserve">: </w:t>
      </w:r>
      <w:r w:rsidRPr="00614892">
        <w:rPr>
          <w:rStyle w:val="hljs-string"/>
          <w:color w:val="A6E22E"/>
          <w:sz w:val="21"/>
          <w:szCs w:val="21"/>
          <w:lang w:val="en-US"/>
        </w:rPr>
        <w:t>'0px'</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threshold: </w:t>
      </w:r>
      <w:r w:rsidRPr="00614892">
        <w:rPr>
          <w:rStyle w:val="hljs-number"/>
          <w:color w:val="FFFFFF"/>
          <w:sz w:val="21"/>
          <w:szCs w:val="21"/>
          <w:lang w:val="en-US"/>
        </w:rPr>
        <w:t>1.0</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observer = </w:t>
      </w:r>
      <w:r w:rsidRPr="00614892">
        <w:rPr>
          <w:rStyle w:val="hljs-keyword"/>
          <w:b/>
          <w:bCs/>
          <w:color w:val="F92672"/>
          <w:sz w:val="21"/>
          <w:szCs w:val="21"/>
          <w:lang w:val="en-US"/>
        </w:rPr>
        <w:t>new</w:t>
      </w:r>
      <w:r w:rsidRPr="00614892">
        <w:rPr>
          <w:rStyle w:val="CdigoHTML"/>
          <w:color w:val="FFFFFF"/>
          <w:sz w:val="21"/>
          <w:szCs w:val="21"/>
          <w:lang w:val="en-US"/>
        </w:rPr>
        <w:t xml:space="preserve"> </w:t>
      </w:r>
      <w:proofErr w:type="spellStart"/>
      <w:proofErr w:type="gramStart"/>
      <w:r w:rsidRPr="00614892">
        <w:rPr>
          <w:rStyle w:val="CdigoHTML"/>
          <w:color w:val="FFFFFF"/>
          <w:sz w:val="21"/>
          <w:szCs w:val="21"/>
          <w:lang w:val="en-US"/>
        </w:rPr>
        <w:t>IntersectionObserver</w:t>
      </w:r>
      <w:proofErr w:type="spellEnd"/>
      <w:r w:rsidRPr="00614892">
        <w:rPr>
          <w:rStyle w:val="CdigoHTML"/>
          <w:color w:val="FFFFFF"/>
          <w:sz w:val="21"/>
          <w:szCs w:val="21"/>
          <w:lang w:val="en-US"/>
        </w:rPr>
        <w:t>(</w:t>
      </w:r>
      <w:proofErr w:type="gramEnd"/>
      <w:r w:rsidRPr="00614892">
        <w:rPr>
          <w:rStyle w:val="CdigoHTML"/>
          <w:color w:val="FFFFFF"/>
          <w:sz w:val="21"/>
          <w:szCs w:val="21"/>
          <w:lang w:val="en-US"/>
        </w:rPr>
        <w:t>callback, options);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de 1.0 significa que cuando el 100%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está visible dentro del elemento especificado por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Opciones de Intersection observer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objeto </w:t>
      </w:r>
      <w:proofErr w:type="spellStart"/>
      <w:r w:rsidRPr="00614892">
        <w:rPr>
          <w:rStyle w:val="CdigoHTML"/>
          <w:color w:val="4A4A4A"/>
          <w:sz w:val="21"/>
          <w:szCs w:val="21"/>
        </w:rPr>
        <w:t>options</w:t>
      </w:r>
      <w:proofErr w:type="spellEnd"/>
      <w:r w:rsidRPr="00614892">
        <w:rPr>
          <w:rFonts w:ascii="Arial" w:hAnsi="Arial" w:cs="Arial"/>
          <w:color w:val="4A4A4A"/>
          <w:sz w:val="21"/>
          <w:szCs w:val="21"/>
        </w:rPr>
        <w:t> pasado al constructor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"https://developer.mozilla.org/es/docs/Web/API/IntersectionObserver/IntersectionObserver"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 xml:space="preserve"> le deja controlar las circunstancias bajo las cuales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es invocada. Tiene los siguientes campos: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El elemento que es usado como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para comprobar la visibilidad de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Debe ser un elemento ascendiente del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Por defecto se toma el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del navegador si no se especifica o si se especifica como </w:t>
      </w:r>
      <w:proofErr w:type="spellStart"/>
      <w:r w:rsidRPr="00614892">
        <w:rPr>
          <w:rStyle w:val="CdigoHTML"/>
          <w:color w:val="4A4A4A"/>
          <w:sz w:val="21"/>
          <w:szCs w:val="21"/>
        </w:rPr>
        <w:t>null</w:t>
      </w:r>
      <w:proofErr w:type="spellEnd"/>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rootMargin</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Margen alrededor del </w:t>
      </w:r>
      <w:proofErr w:type="spellStart"/>
      <w:r w:rsidRPr="00614892">
        <w:rPr>
          <w:rFonts w:ascii="Arial" w:hAnsi="Arial" w:cs="Arial"/>
          <w:color w:val="4A4A4A"/>
          <w:sz w:val="21"/>
          <w:szCs w:val="21"/>
        </w:rPr>
        <w:t>elemeto</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Puede tener valores similares a los de CSS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"https://developer.mozilla.org/es/docs/Web/CSS/margin" \o "La propiedad CSS margin establece el margen para los cuatro lados. Es una abreviación para evitar tener que establecer cada lado por separado con las otras propiedades de margen:  margin-top, margin-right, margin-bottom y margin-left." \t "_blank" </w:instrText>
      </w:r>
      <w:r w:rsidRPr="00614892">
        <w:rPr>
          <w:rFonts w:ascii="Arial" w:hAnsi="Arial" w:cs="Arial"/>
          <w:color w:val="4A4A4A"/>
          <w:sz w:val="21"/>
          <w:szCs w:val="21"/>
        </w:rPr>
        <w:fldChar w:fldCharType="separate"/>
      </w:r>
      <w:r w:rsidRPr="00614892">
        <w:rPr>
          <w:rStyle w:val="CdigoHTML"/>
          <w:color w:val="0791E6"/>
          <w:sz w:val="21"/>
          <w:szCs w:val="21"/>
        </w:rPr>
        <w:t>margin</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w:t>
      </w:r>
      <w:proofErr w:type="spellStart"/>
      <w:r w:rsidRPr="00614892">
        <w:rPr>
          <w:rFonts w:ascii="Arial" w:hAnsi="Arial" w:cs="Arial"/>
          <w:color w:val="4A4A4A"/>
          <w:sz w:val="21"/>
          <w:szCs w:val="21"/>
        </w:rPr>
        <w:t>property</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e.g</w:t>
      </w:r>
      <w:proofErr w:type="spellEnd"/>
      <w:r w:rsidRPr="00614892">
        <w:rPr>
          <w:rFonts w:ascii="Arial" w:hAnsi="Arial" w:cs="Arial"/>
          <w:color w:val="4A4A4A"/>
          <w:sz w:val="21"/>
          <w:szCs w:val="21"/>
        </w:rPr>
        <w:t>. "</w:t>
      </w:r>
      <w:r w:rsidRPr="00614892">
        <w:rPr>
          <w:rStyle w:val="CdigoHTML"/>
          <w:color w:val="4A4A4A"/>
          <w:sz w:val="21"/>
          <w:szCs w:val="21"/>
        </w:rPr>
        <w:t>10px 20px 30px 40px"</w:t>
      </w:r>
      <w:r w:rsidRPr="00614892">
        <w:rPr>
          <w:rFonts w:ascii="Arial" w:hAnsi="Arial" w:cs="Arial"/>
          <w:color w:val="4A4A4A"/>
          <w:sz w:val="21"/>
          <w:szCs w:val="21"/>
        </w:rPr>
        <w:t xml:space="preserve"> (top, </w:t>
      </w:r>
      <w:proofErr w:type="spellStart"/>
      <w:r w:rsidRPr="00614892">
        <w:rPr>
          <w:rFonts w:ascii="Arial" w:hAnsi="Arial" w:cs="Arial"/>
          <w:color w:val="4A4A4A"/>
          <w:sz w:val="21"/>
          <w:szCs w:val="21"/>
        </w:rPr>
        <w:t>right</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bottom</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left</w:t>
      </w:r>
      <w:proofErr w:type="spellEnd"/>
      <w:r w:rsidRPr="00614892">
        <w:rPr>
          <w:rFonts w:ascii="Arial" w:hAnsi="Arial" w:cs="Arial"/>
          <w:color w:val="4A4A4A"/>
          <w:sz w:val="21"/>
          <w:szCs w:val="21"/>
        </w:rPr>
        <w:t xml:space="preserve">). Los valores pueden ser porcentajes. Este conjunto de valores sirve para aumentar o encoger cada lado del cuadro delimitador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xml:space="preserve"> antes de calcular las intersecciones. Por defecto son todos cero.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threshold</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Es un número o un array de números que indican a que porcentaje de visibilidad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debería ser ejecutada. Si usted quiere que se detecte cuando la visibilidad pasa la marca del 50%, debería usar un valor de 0.5. Si quiere ejecutar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cada vez que la visibilidad pase otro 25%, usted debería especificar el array [0, 0.25, 0.5, 0.75, 1]. El valor por defecto es 0 (lo que significa que tan pronto como un píxel sea visible,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será ejecutada). Un valor de 1.0 significa que el umbral no se considera pasado hasta que todos los </w:t>
      </w:r>
      <w:proofErr w:type="spellStart"/>
      <w:r w:rsidRPr="00614892">
        <w:rPr>
          <w:rFonts w:ascii="Arial" w:hAnsi="Arial" w:cs="Arial"/>
          <w:color w:val="4A4A4A"/>
          <w:sz w:val="21"/>
          <w:szCs w:val="21"/>
        </w:rPr>
        <w:t>pixels</w:t>
      </w:r>
      <w:proofErr w:type="spellEnd"/>
      <w:r w:rsidRPr="00614892">
        <w:rPr>
          <w:rFonts w:ascii="Arial" w:hAnsi="Arial" w:cs="Arial"/>
          <w:color w:val="4A4A4A"/>
          <w:sz w:val="21"/>
          <w:szCs w:val="21"/>
        </w:rPr>
        <w:t xml:space="preserve"> son visibles.</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Determinando un elemento para ser observado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Una vez usted ha creado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necesita darle un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para observar: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target =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listItem</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roofErr w:type="spellStart"/>
      <w:proofErr w:type="gramStart"/>
      <w:r w:rsidRPr="00614892">
        <w:rPr>
          <w:rStyle w:val="CdigoHTML"/>
          <w:color w:val="FFFFFF"/>
          <w:sz w:val="21"/>
          <w:szCs w:val="21"/>
          <w:lang w:val="en-US"/>
        </w:rPr>
        <w:t>observer.observe</w:t>
      </w:r>
      <w:proofErr w:type="spellEnd"/>
      <w:proofErr w:type="gramEnd"/>
      <w:r w:rsidRPr="00614892">
        <w:rPr>
          <w:rStyle w:val="CdigoHTML"/>
          <w:color w:val="FFFFFF"/>
          <w:sz w:val="21"/>
          <w:szCs w:val="21"/>
          <w:lang w:val="en-US"/>
        </w:rPr>
        <w:t>(target);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Cuando 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encuentra 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especificado por el </w:t>
      </w:r>
      <w:proofErr w:type="spellStart"/>
      <w:r w:rsidRPr="00614892">
        <w:rPr>
          <w:rStyle w:val="CdigoHTML"/>
          <w:color w:val="4A4A4A"/>
          <w:sz w:val="21"/>
          <w:szCs w:val="21"/>
        </w:rPr>
        <w:t>IntersectionObserver</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recibe una lista de objetos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"https://developer.mozilla.org/es/docs/Web/API/IntersectionObserverEntry"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IntersectionObserverEntry</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xml:space="preserve"> y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callback = </w:t>
      </w:r>
      <w:proofErr w:type="gramStart"/>
      <w:r w:rsidRPr="00614892">
        <w:rPr>
          <w:rStyle w:val="hljs-keyword"/>
          <w:b/>
          <w:bCs/>
          <w:color w:val="F92672"/>
          <w:sz w:val="21"/>
          <w:szCs w:val="21"/>
          <w:lang w:val="en-US"/>
        </w:rPr>
        <w:t>function</w:t>
      </w:r>
      <w:r w:rsidRPr="00614892">
        <w:rPr>
          <w:rStyle w:val="hljs-function"/>
          <w:color w:val="FFFFFF"/>
          <w:sz w:val="21"/>
          <w:szCs w:val="21"/>
          <w:lang w:val="en-US"/>
        </w:rPr>
        <w:t>(</w:t>
      </w:r>
      <w:proofErr w:type="gramEnd"/>
      <w:r w:rsidRPr="00614892">
        <w:rPr>
          <w:rStyle w:val="hljs-params"/>
          <w:color w:val="FFFFFF"/>
          <w:sz w:val="21"/>
          <w:szCs w:val="21"/>
          <w:lang w:val="en-US"/>
        </w:rPr>
        <w:t>entries, observer</w:t>
      </w:r>
      <w:r w:rsidRPr="00614892">
        <w:rPr>
          <w:rStyle w:val="hljs-function"/>
          <w:color w:val="FFFFFF"/>
          <w:sz w:val="21"/>
          <w:szCs w:val="21"/>
          <w:lang w:val="en-US"/>
        </w:rPr>
        <w:t xml:space="preserve">) </w:t>
      </w:r>
      <w:r w:rsidRPr="00614892">
        <w:rPr>
          <w:rStyle w:val="CdigoHTML"/>
          <w:color w:val="FFFFFF"/>
          <w:sz w:val="21"/>
          <w:szCs w:val="21"/>
          <w:lang w:val="en-US"/>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proofErr w:type="spellStart"/>
      <w:proofErr w:type="gramStart"/>
      <w:r w:rsidRPr="00614892">
        <w:rPr>
          <w:rStyle w:val="CdigoHTML"/>
          <w:color w:val="FFFFFF"/>
          <w:sz w:val="21"/>
          <w:szCs w:val="21"/>
        </w:rPr>
        <w:t>entries.forEach</w:t>
      </w:r>
      <w:proofErr w:type="spellEnd"/>
      <w:proofErr w:type="gramEnd"/>
      <w:r w:rsidRPr="00614892">
        <w:rPr>
          <w:rStyle w:val="CdigoHTML"/>
          <w:color w:val="FFFFFF"/>
          <w:sz w:val="21"/>
          <w:szCs w:val="21"/>
        </w:rPr>
        <w:t>(</w:t>
      </w:r>
      <w:proofErr w:type="spellStart"/>
      <w:r w:rsidRPr="00614892">
        <w:rPr>
          <w:rStyle w:val="CdigoHTML"/>
          <w:color w:val="FFFFFF"/>
          <w:sz w:val="21"/>
          <w:szCs w:val="21"/>
        </w:rPr>
        <w:t>entry</w:t>
      </w:r>
      <w:proofErr w:type="spellEnd"/>
      <w:r w:rsidRPr="00614892">
        <w:rPr>
          <w:rStyle w:val="CdigoHTML"/>
          <w:color w:val="FFFFFF"/>
          <w:sz w:val="21"/>
          <w:szCs w:val="21"/>
        </w:rPr>
        <w:t xml:space="preserve"> =&gt;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Cada </w:t>
      </w:r>
      <w:proofErr w:type="spellStart"/>
      <w:r w:rsidRPr="00614892">
        <w:rPr>
          <w:rStyle w:val="hljs-comment"/>
          <w:color w:val="75715E"/>
          <w:sz w:val="21"/>
          <w:szCs w:val="21"/>
        </w:rPr>
        <w:t>entry</w:t>
      </w:r>
      <w:proofErr w:type="spellEnd"/>
      <w:r w:rsidRPr="00614892">
        <w:rPr>
          <w:rStyle w:val="hljs-comment"/>
          <w:color w:val="75715E"/>
          <w:sz w:val="21"/>
          <w:szCs w:val="21"/>
        </w:rPr>
        <w:t xml:space="preserve"> describe un cambio en la intersección para</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un elemento observado</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entry.boundingClientRect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entry.intersectionRatio</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entry.intersectionRect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entry.isIntersecting</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entry.rootBounds</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entry.target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entry.time</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lastRenderedPageBreak/>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Asegúrese de que su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 ejecute sobre el hilo principal. Debería operar tan rápidamente como sea posible; si alguna cosa necesita tiempo extra para ser realizada, use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"https://developer.mozilla.org/es/docs/Web/API/Window/requestIdleCallback" \o "El método window.requestIdleCallback() encola la función que será ejecutada en periodos de inactividad del navegador permitiendo a los desarrolladores ejecutar en segundo plano tareas de baja prioridad del bucle de eventos, sin perjudicar la latencia de eventos principales como animaciones o respuestas a entradas. La funciones son ejecutadas normalmente en orden FIFO (primero en entrar primero en salir) salvo que se alcance el timeout definido de la función antes de que el navegador la ejecute." \t "_blank" </w:instrText>
      </w:r>
      <w:r w:rsidRPr="00614892">
        <w:rPr>
          <w:rFonts w:ascii="Arial" w:hAnsi="Arial" w:cs="Arial"/>
          <w:color w:val="4A4A4A"/>
          <w:sz w:val="21"/>
          <w:szCs w:val="21"/>
        </w:rPr>
        <w:fldChar w:fldCharType="separate"/>
      </w:r>
      <w:r w:rsidRPr="00614892">
        <w:rPr>
          <w:rStyle w:val="CdigoHTML"/>
          <w:color w:val="0791E6"/>
          <w:sz w:val="21"/>
          <w:szCs w:val="21"/>
        </w:rPr>
        <w:t>Window.requestIdleCallback</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También, note </w:t>
      </w:r>
      <w:proofErr w:type="gramStart"/>
      <w:r w:rsidRPr="00614892">
        <w:rPr>
          <w:rFonts w:ascii="Arial" w:hAnsi="Arial" w:cs="Arial"/>
          <w:color w:val="4A4A4A"/>
          <w:sz w:val="21"/>
          <w:szCs w:val="21"/>
        </w:rPr>
        <w:t>que</w:t>
      </w:r>
      <w:proofErr w:type="gramEnd"/>
      <w:r w:rsidRPr="00614892">
        <w:rPr>
          <w:rFonts w:ascii="Arial" w:hAnsi="Arial" w:cs="Arial"/>
          <w:color w:val="4A4A4A"/>
          <w:sz w:val="21"/>
          <w:szCs w:val="21"/>
        </w:rPr>
        <w:t xml:space="preserve"> si especifica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el elemento target debe ser un descendiente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w:t>
      </w:r>
    </w:p>
    <w:p w:rsidR="000C31BB" w:rsidRDefault="000C31BB" w:rsidP="0056755B">
      <w:pPr>
        <w:spacing w:before="0" w:line="240" w:lineRule="auto"/>
        <w:jc w:val="both"/>
        <w:rPr>
          <w:rFonts w:ascii="Arial" w:hAnsi="Arial" w:cs="Arial"/>
          <w:lang w:val="es-MX"/>
        </w:rPr>
      </w:pPr>
    </w:p>
    <w:p w:rsidR="00101BC5" w:rsidRDefault="00101BC5" w:rsidP="0056755B">
      <w:pPr>
        <w:spacing w:before="0" w:line="240" w:lineRule="auto"/>
        <w:jc w:val="both"/>
        <w:rPr>
          <w:rFonts w:ascii="Arial" w:hAnsi="Arial" w:cs="Arial"/>
          <w:lang w:val="es-MX"/>
        </w:rPr>
      </w:pPr>
    </w:p>
    <w:p w:rsidR="00101BC5" w:rsidRPr="00101BC5" w:rsidRDefault="00101BC5" w:rsidP="00101BC5">
      <w:pPr>
        <w:pStyle w:val="Ttulo1"/>
        <w:rPr>
          <w:u w:val="single"/>
        </w:rPr>
      </w:pPr>
      <w:r w:rsidRPr="00101BC5">
        <w:rPr>
          <w:u w:val="single"/>
        </w:rPr>
        <w:t>VisibilityChange</w:t>
      </w:r>
    </w:p>
    <w:p w:rsidR="00577588" w:rsidRPr="00101BC5" w:rsidRDefault="00101BC5" w:rsidP="0056755B">
      <w:pPr>
        <w:spacing w:before="0" w:line="240" w:lineRule="auto"/>
        <w:jc w:val="both"/>
        <w:rPr>
          <w:rFonts w:ascii="Arial" w:hAnsi="Arial" w:cs="Arial"/>
          <w:sz w:val="21"/>
          <w:szCs w:val="21"/>
          <w:lang w:val="es-MX"/>
        </w:rPr>
      </w:pPr>
      <w:r w:rsidRPr="00101BC5">
        <w:rPr>
          <w:rFonts w:ascii="Arial" w:hAnsi="Arial" w:cs="Arial"/>
          <w:sz w:val="21"/>
          <w:szCs w:val="21"/>
        </w:rPr>
        <w:t>El </w:t>
      </w:r>
      <w:proofErr w:type="spellStart"/>
      <w:r w:rsidRPr="00101BC5">
        <w:rPr>
          <w:rFonts w:ascii="Arial" w:hAnsi="Arial" w:cs="Arial"/>
          <w:b/>
          <w:bCs/>
          <w:i/>
          <w:iCs/>
          <w:sz w:val="21"/>
          <w:szCs w:val="21"/>
        </w:rPr>
        <w:t>visibilityChange</w:t>
      </w:r>
      <w:proofErr w:type="spellEnd"/>
      <w:r w:rsidRPr="00101BC5">
        <w:rPr>
          <w:rFonts w:ascii="Arial" w:hAnsi="Arial" w:cs="Arial"/>
          <w:sz w:val="21"/>
          <w:szCs w:val="21"/>
        </w:rPr>
        <w:t> forma parte del API del DOM llamado </w:t>
      </w:r>
      <w:r w:rsidRPr="00101BC5">
        <w:rPr>
          <w:rFonts w:ascii="Arial" w:hAnsi="Arial" w:cs="Arial"/>
          <w:b/>
          <w:bCs/>
          <w:sz w:val="21"/>
          <w:szCs w:val="21"/>
        </w:rPr>
        <w:t xml:space="preserve">Page </w:t>
      </w:r>
      <w:proofErr w:type="spellStart"/>
      <w:r w:rsidRPr="00101BC5">
        <w:rPr>
          <w:rFonts w:ascii="Arial" w:hAnsi="Arial" w:cs="Arial"/>
          <w:b/>
          <w:bCs/>
          <w:sz w:val="21"/>
          <w:szCs w:val="21"/>
        </w:rPr>
        <w:t>Visibility</w:t>
      </w:r>
      <w:proofErr w:type="spellEnd"/>
      <w:r w:rsidRPr="00101BC5">
        <w:rPr>
          <w:rFonts w:ascii="Arial" w:hAnsi="Arial" w:cs="Arial"/>
          <w:sz w:val="21"/>
          <w:szCs w:val="21"/>
        </w:rPr>
        <w:t> y nos deja saber si el elemento es visible, pude ser usado para ejecutar una acción cuando cambiamos de pestaña. Así podemos ahorrar batería y mejorar la UX.</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Document: visibilitychange</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 xml:space="preserve">E </w:t>
      </w:r>
      <w:proofErr w:type="spellStart"/>
      <w:r w:rsidRPr="00101BC5">
        <w:rPr>
          <w:rFonts w:ascii="Arial" w:hAnsi="Arial" w:cs="Arial"/>
          <w:color w:val="4A4A4A"/>
          <w:sz w:val="21"/>
          <w:szCs w:val="21"/>
        </w:rPr>
        <w:t>levento</w:t>
      </w:r>
      <w:proofErr w:type="spellEnd"/>
      <w:r w:rsidRPr="00101BC5">
        <w:rPr>
          <w:rFonts w:ascii="Arial" w:hAnsi="Arial" w:cs="Arial"/>
          <w:color w:val="4A4A4A"/>
          <w:sz w:val="21"/>
          <w:szCs w:val="21"/>
        </w:rPr>
        <w:t> </w:t>
      </w:r>
      <w:proofErr w:type="spellStart"/>
      <w:r w:rsidRPr="00101BC5">
        <w:rPr>
          <w:rStyle w:val="CdigoHTML"/>
          <w:color w:val="4A4A4A"/>
          <w:sz w:val="21"/>
          <w:szCs w:val="21"/>
        </w:rPr>
        <w:t>visibilitychange</w:t>
      </w:r>
      <w:proofErr w:type="spellEnd"/>
      <w:r w:rsidRPr="00101BC5">
        <w:rPr>
          <w:rFonts w:ascii="Arial" w:hAnsi="Arial" w:cs="Arial"/>
          <w:color w:val="4A4A4A"/>
          <w:sz w:val="21"/>
          <w:szCs w:val="21"/>
        </w:rPr>
        <w:t> se dispara al documento cuando el contenido de su pestaña se ha hecho visible o se ha ocultado.</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Ejemplo</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Este ejemplo comienza a reproducir una pista de música cuando el documento se hace visible, y pausa la música cuando el documento ya no es visible.</w:t>
      </w:r>
    </w:p>
    <w:p w:rsidR="00101BC5" w:rsidRPr="00101BC5" w:rsidRDefault="00101BC5" w:rsidP="00101BC5">
      <w:pPr>
        <w:pStyle w:val="HTMLconformatoprevio"/>
        <w:shd w:val="clear" w:color="auto" w:fill="333333"/>
        <w:jc w:val="both"/>
        <w:rPr>
          <w:rStyle w:val="CdigoHTML"/>
          <w:color w:val="FFFFFF"/>
          <w:sz w:val="21"/>
          <w:szCs w:val="21"/>
          <w:lang w:val="en-US"/>
        </w:rPr>
      </w:pP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.addEventListener</w:t>
      </w:r>
      <w:proofErr w:type="spellEnd"/>
      <w:proofErr w:type="gramEnd"/>
      <w:r w:rsidRPr="00101BC5">
        <w:rPr>
          <w:rStyle w:val="CdigoHTML"/>
          <w:color w:val="FFFFFF"/>
          <w:sz w:val="21"/>
          <w:szCs w:val="21"/>
          <w:lang w:val="en-US"/>
        </w:rPr>
        <w:t>(</w:t>
      </w:r>
      <w:r w:rsidRPr="00101BC5">
        <w:rPr>
          <w:rStyle w:val="hljs-string"/>
          <w:color w:val="A6E22E"/>
          <w:sz w:val="21"/>
          <w:szCs w:val="21"/>
          <w:lang w:val="en-US"/>
        </w:rPr>
        <w:t>"</w:t>
      </w:r>
      <w:proofErr w:type="spellStart"/>
      <w:r w:rsidRPr="00101BC5">
        <w:rPr>
          <w:rStyle w:val="hljs-string"/>
          <w:color w:val="A6E22E"/>
          <w:sz w:val="21"/>
          <w:szCs w:val="21"/>
          <w:lang w:val="en-US"/>
        </w:rPr>
        <w:t>visibilitychange</w:t>
      </w:r>
      <w:proofErr w:type="spellEnd"/>
      <w:r w:rsidRPr="00101BC5">
        <w:rPr>
          <w:rStyle w:val="hljs-string"/>
          <w:color w:val="A6E22E"/>
          <w:sz w:val="21"/>
          <w:szCs w:val="21"/>
          <w:lang w:val="en-US"/>
        </w:rPr>
        <w:t>"</w:t>
      </w:r>
      <w:r w:rsidRPr="00101BC5">
        <w:rPr>
          <w:rStyle w:val="CdigoHTML"/>
          <w:color w:val="FFFFFF"/>
          <w:sz w:val="21"/>
          <w:szCs w:val="21"/>
          <w:lang w:val="en-US"/>
        </w:rPr>
        <w:t xml:space="preserve">, </w:t>
      </w:r>
      <w:r w:rsidRPr="00101BC5">
        <w:rPr>
          <w:rStyle w:val="hljs-keyword"/>
          <w:b/>
          <w:bCs/>
          <w:color w:val="F92672"/>
          <w:sz w:val="21"/>
          <w:szCs w:val="21"/>
          <w:lang w:val="en-US"/>
        </w:rPr>
        <w:t>function</w:t>
      </w:r>
      <w:r w:rsidRPr="00101BC5">
        <w:rPr>
          <w:rStyle w:val="hljs-function"/>
          <w:color w:val="FFFFFF"/>
          <w:sz w:val="21"/>
          <w:szCs w:val="21"/>
          <w:lang w:val="en-US"/>
        </w:rPr>
        <w:t xml:space="preserve">() </w:t>
      </w:r>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r w:rsidRPr="00101BC5">
        <w:rPr>
          <w:rStyle w:val="hljs-keyword"/>
          <w:b/>
          <w:bCs/>
          <w:color w:val="F92672"/>
          <w:sz w:val="21"/>
          <w:szCs w:val="21"/>
          <w:lang w:val="en-US"/>
        </w:rPr>
        <w:t>if</w:t>
      </w:r>
      <w:r w:rsidRPr="00101BC5">
        <w:rPr>
          <w:rStyle w:val="CdigoHTML"/>
          <w:color w:val="FFFFFF"/>
          <w:sz w:val="21"/>
          <w:szCs w:val="21"/>
          <w:lang w:val="en-US"/>
        </w:rPr>
        <w:t xml:space="preserve"> (</w:t>
      </w: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.visibilityState</w:t>
      </w:r>
      <w:proofErr w:type="spellEnd"/>
      <w:proofErr w:type="gramEnd"/>
      <w:r w:rsidRPr="00101BC5">
        <w:rPr>
          <w:rStyle w:val="CdigoHTML"/>
          <w:color w:val="FFFFFF"/>
          <w:sz w:val="21"/>
          <w:szCs w:val="21"/>
          <w:lang w:val="en-US"/>
        </w:rPr>
        <w:t xml:space="preserve"> === </w:t>
      </w:r>
      <w:r w:rsidRPr="00101BC5">
        <w:rPr>
          <w:rStyle w:val="hljs-string"/>
          <w:color w:val="A6E22E"/>
          <w:sz w:val="21"/>
          <w:szCs w:val="21"/>
          <w:lang w:val="en-US"/>
        </w:rPr>
        <w:t>'visible'</w:t>
      </w:r>
      <w:r w:rsidRPr="00101BC5">
        <w:rPr>
          <w:rStyle w:val="CdigoHTML"/>
          <w:color w:val="FFFFFF"/>
          <w:sz w:val="21"/>
          <w:szCs w:val="21"/>
          <w:lang w:val="en-US"/>
        </w:rPr>
        <w:t>)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backgroundMusic.play</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 </w:t>
      </w:r>
      <w:r w:rsidRPr="00101BC5">
        <w:rPr>
          <w:rStyle w:val="hljs-keyword"/>
          <w:b/>
          <w:bCs/>
          <w:color w:val="F92672"/>
          <w:sz w:val="21"/>
          <w:szCs w:val="21"/>
          <w:lang w:val="en-US"/>
        </w:rPr>
        <w:t>else</w:t>
      </w:r>
      <w:r w:rsidRPr="00101BC5">
        <w:rPr>
          <w:rStyle w:val="CdigoHTML"/>
          <w:color w:val="FFFFFF"/>
          <w:sz w:val="21"/>
          <w:szCs w:val="21"/>
          <w:lang w:val="en-US"/>
        </w:rPr>
        <w:t xml:space="preserve">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backgroundMusic.pause</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lang w:val="en-US"/>
        </w:rPr>
        <w:t xml:space="preserve">  </w:t>
      </w:r>
      <w:r w:rsidRPr="00101BC5">
        <w:rPr>
          <w:rStyle w:val="CdigoHTML"/>
          <w:color w:val="FFFFFF"/>
          <w:sz w:val="21"/>
          <w:szCs w:val="21"/>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rPr>
        <w:t>});</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hyperlink r:id="rId70" w:anchor="Casos_de_uso" w:tgtFrame="_blank" w:history="1">
        <w:r w:rsidRPr="00101BC5">
          <w:rPr>
            <w:rStyle w:val="Hipervnculo"/>
            <w:rFonts w:ascii="Arial" w:hAnsi="Arial" w:cs="Arial"/>
            <w:color w:val="0791E6"/>
            <w:sz w:val="21"/>
            <w:szCs w:val="21"/>
          </w:rPr>
          <w:t>Casos de uso</w:t>
        </w:r>
      </w:hyperlink>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Consideremos algunos casos de uso para la API de Visibilidad de Página.</w:t>
      </w:r>
    </w:p>
    <w:p w:rsidR="00101BC5" w:rsidRPr="00101BC5" w:rsidRDefault="00101BC5" w:rsidP="00C3528C">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tiene un carrusel de imágenes que no debería avanzar a la siguiente diapositiva a no ser que el usuario esté viendo la página.</w:t>
      </w:r>
    </w:p>
    <w:p w:rsidR="00101BC5" w:rsidRPr="00101BC5" w:rsidRDefault="00101BC5" w:rsidP="00C3528C">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Una aplicación que muestra un panel de información y no se quiere que se actualice la información del servidor cuando la página no está visible.</w:t>
      </w:r>
    </w:p>
    <w:p w:rsidR="00101BC5" w:rsidRPr="00101BC5" w:rsidRDefault="00101BC5" w:rsidP="00C3528C">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 xml:space="preserve">Una página quiere detectar cuando se está precargando para poder mantener un recuento preciso de las </w:t>
      </w:r>
      <w:proofErr w:type="spellStart"/>
      <w:r w:rsidRPr="00101BC5">
        <w:rPr>
          <w:rFonts w:ascii="Arial" w:hAnsi="Arial" w:cs="Arial"/>
          <w:color w:val="4A4A4A"/>
          <w:sz w:val="21"/>
          <w:szCs w:val="21"/>
        </w:rPr>
        <w:t>vistat</w:t>
      </w:r>
      <w:proofErr w:type="spellEnd"/>
      <w:r w:rsidRPr="00101BC5">
        <w:rPr>
          <w:rFonts w:ascii="Arial" w:hAnsi="Arial" w:cs="Arial"/>
          <w:color w:val="4A4A4A"/>
          <w:sz w:val="21"/>
          <w:szCs w:val="21"/>
        </w:rPr>
        <w:t xml:space="preserve"> de página.</w:t>
      </w:r>
    </w:p>
    <w:p w:rsidR="00B009CB" w:rsidRPr="00101BC5" w:rsidRDefault="00101BC5" w:rsidP="00C3528C">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desea desactivar los sonidos cuando el dispositivo está en modo de espera (el usuario presiona el botón de encendido para apagar la pantalla).</w:t>
      </w:r>
    </w:p>
    <w:p w:rsidR="00B009CB" w:rsidRDefault="00B009CB" w:rsidP="0056755B">
      <w:pPr>
        <w:spacing w:before="0" w:line="240" w:lineRule="auto"/>
        <w:jc w:val="both"/>
        <w:rPr>
          <w:rFonts w:ascii="Arial" w:hAnsi="Arial" w:cs="Arial"/>
          <w:color w:val="FF0000"/>
          <w:lang w:val="es-MX"/>
        </w:rPr>
      </w:pPr>
    </w:p>
    <w:p w:rsidR="00CE12EB" w:rsidRDefault="00CE12EB" w:rsidP="0056755B">
      <w:pPr>
        <w:spacing w:before="0" w:line="240" w:lineRule="auto"/>
        <w:jc w:val="both"/>
        <w:rPr>
          <w:rFonts w:ascii="Arial" w:hAnsi="Arial" w:cs="Arial"/>
          <w:color w:val="FF0000"/>
          <w:lang w:val="es-MX"/>
        </w:rPr>
      </w:pPr>
    </w:p>
    <w:p w:rsidR="00CE12EB" w:rsidRDefault="00CE12EB" w:rsidP="00CE12EB">
      <w:pPr>
        <w:pStyle w:val="Ttulo1"/>
        <w:rPr>
          <w:u w:val="single"/>
        </w:rPr>
      </w:pPr>
      <w:r w:rsidRPr="00CE12EB">
        <w:rPr>
          <w:u w:val="single"/>
        </w:rPr>
        <w:t>Service Workers</w:t>
      </w:r>
    </w:p>
    <w:p w:rsidR="00CE12EB" w:rsidRPr="00CE12EB" w:rsidRDefault="00CE12EB" w:rsidP="00CE12EB">
      <w:pPr>
        <w:pStyle w:val="NormalWeb"/>
        <w:shd w:val="clear" w:color="auto" w:fill="FFFFFF"/>
        <w:spacing w:before="113" w:beforeAutospacing="0" w:after="113" w:afterAutospacing="0"/>
        <w:jc w:val="both"/>
        <w:rPr>
          <w:rFonts w:ascii="Arial" w:hAnsi="Arial" w:cs="Arial"/>
          <w:color w:val="273B47"/>
          <w:sz w:val="21"/>
          <w:szCs w:val="21"/>
        </w:rPr>
      </w:pPr>
      <w:r w:rsidRPr="00CE12EB">
        <w:rPr>
          <w:rFonts w:ascii="Arial" w:hAnsi="Arial" w:cs="Arial"/>
          <w:color w:val="273B47"/>
          <w:sz w:val="21"/>
          <w:szCs w:val="21"/>
        </w:rPr>
        <w:t>Sirven para hacer que nuestras aplicaciones funcionen Offline.</w:t>
      </w:r>
    </w:p>
    <w:p w:rsidR="00CE12EB" w:rsidRP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Muy usados en las </w:t>
      </w:r>
      <w:proofErr w:type="spellStart"/>
      <w:r w:rsidRPr="00CE12EB">
        <w:rPr>
          <w:rStyle w:val="Textoennegrita"/>
          <w:rFonts w:ascii="Arial" w:eastAsiaTheme="majorEastAsia" w:hAnsi="Arial" w:cs="Arial"/>
          <w:color w:val="273B47"/>
          <w:sz w:val="21"/>
          <w:szCs w:val="21"/>
        </w:rPr>
        <w:t>Progressive</w:t>
      </w:r>
      <w:proofErr w:type="spellEnd"/>
      <w:r w:rsidRPr="00CE12EB">
        <w:rPr>
          <w:rStyle w:val="Textoennegrita"/>
          <w:rFonts w:ascii="Arial" w:eastAsiaTheme="majorEastAsia" w:hAnsi="Arial" w:cs="Arial"/>
          <w:color w:val="273B47"/>
          <w:sz w:val="21"/>
          <w:szCs w:val="21"/>
        </w:rPr>
        <w:t xml:space="preserve"> Web Apps</w:t>
      </w:r>
      <w:r w:rsidRPr="00CE12EB">
        <w:rPr>
          <w:rFonts w:ascii="Arial" w:hAnsi="Arial" w:cs="Arial"/>
          <w:color w:val="273B47"/>
          <w:sz w:val="21"/>
          <w:szCs w:val="21"/>
        </w:rPr>
        <w:t xml:space="preserve"> (PWA) los </w:t>
      </w:r>
      <w:proofErr w:type="spellStart"/>
      <w:r w:rsidRPr="00CE12EB">
        <w:rPr>
          <w:rFonts w:ascii="Arial" w:hAnsi="Arial" w:cs="Arial"/>
          <w:color w:val="273B47"/>
          <w:sz w:val="21"/>
          <w:szCs w:val="21"/>
        </w:rPr>
        <w:t>ServiceWorkers</w:t>
      </w:r>
      <w:proofErr w:type="spellEnd"/>
      <w:r w:rsidRPr="00CE12EB">
        <w:rPr>
          <w:rFonts w:ascii="Arial" w:hAnsi="Arial" w:cs="Arial"/>
          <w:color w:val="273B47"/>
          <w:sz w:val="21"/>
          <w:szCs w:val="21"/>
        </w:rPr>
        <w:t xml:space="preserve"> son una capa que vive entre el navegador y el Internet.</w:t>
      </w:r>
    </w:p>
    <w:p w:rsid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Parecido a como lo hacen los </w:t>
      </w:r>
      <w:r w:rsidRPr="00CE12EB">
        <w:rPr>
          <w:rStyle w:val="nfasis"/>
          <w:rFonts w:ascii="Arial" w:hAnsi="Arial" w:cs="Arial"/>
          <w:color w:val="273B47"/>
          <w:sz w:val="21"/>
          <w:szCs w:val="21"/>
        </w:rPr>
        <w:t>proxys</w:t>
      </w:r>
      <w:r w:rsidRPr="00CE12EB">
        <w:rPr>
          <w:rFonts w:ascii="Arial" w:hAnsi="Arial" w:cs="Arial"/>
          <w:color w:val="273B47"/>
          <w:sz w:val="21"/>
          <w:szCs w:val="21"/>
        </w:rPr>
        <w:t> van a interceptar peticiones para guardar el resultado en cache y la próxima vez que se haga la petición tomar del cache ese resultado.</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lastRenderedPageBreak/>
        <w:t xml:space="preserve">Los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workers</w:t>
      </w:r>
      <w:proofErr w:type="spellEnd"/>
      <w:r w:rsidRPr="00ED1340">
        <w:rPr>
          <w:rFonts w:ascii="Arial" w:hAnsi="Arial" w:cs="Arial"/>
          <w:color w:val="4A4A4A"/>
          <w:sz w:val="21"/>
          <w:szCs w:val="21"/>
        </w:rPr>
        <w:t xml:space="preserve"> actúan esencialmente como proxy servers asentados entre las aplicaciones web, el navegador y la red (cuando está accesible). Están destinados, entre otras cosas, a permitir la creación de experiencias offline efectivas, interceptando peticiones de red y realizando la acción apropiada si la conexión de red está disponible y hay disponibles contenidos actualizados en el servidor. También permitirán el acceso a notificaciones tipo </w:t>
      </w:r>
      <w:proofErr w:type="spellStart"/>
      <w:r w:rsidRPr="00ED1340">
        <w:rPr>
          <w:rFonts w:ascii="Arial" w:hAnsi="Arial" w:cs="Arial"/>
          <w:color w:val="4A4A4A"/>
          <w:sz w:val="21"/>
          <w:szCs w:val="21"/>
        </w:rPr>
        <w:t>push</w:t>
      </w:r>
      <w:proofErr w:type="spellEnd"/>
      <w:r w:rsidRPr="00ED1340">
        <w:rPr>
          <w:rFonts w:ascii="Arial" w:hAnsi="Arial" w:cs="Arial"/>
          <w:color w:val="4A4A4A"/>
          <w:sz w:val="21"/>
          <w:szCs w:val="21"/>
        </w:rPr>
        <w:t xml:space="preserve"> y </w:t>
      </w:r>
      <w:proofErr w:type="spellStart"/>
      <w:r w:rsidRPr="00ED1340">
        <w:rPr>
          <w:rFonts w:ascii="Arial" w:hAnsi="Arial" w:cs="Arial"/>
          <w:color w:val="4A4A4A"/>
          <w:sz w:val="21"/>
          <w:szCs w:val="21"/>
        </w:rPr>
        <w:t>APIs</w:t>
      </w:r>
      <w:proofErr w:type="spellEnd"/>
      <w:r w:rsidRPr="00ED1340">
        <w:rPr>
          <w:rFonts w:ascii="Arial" w:hAnsi="Arial" w:cs="Arial"/>
          <w:color w:val="4A4A4A"/>
          <w:sz w:val="21"/>
          <w:szCs w:val="21"/>
        </w:rPr>
        <w:t xml:space="preserve"> de sincronización en segundo plano.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hyperlink r:id="rId71" w:anchor="Descarga_instalaci%C3%B3n_y_activaci%C3%B3n" w:tgtFrame="_blank" w:history="1">
        <w:r w:rsidRPr="00ED1340">
          <w:rPr>
            <w:rStyle w:val="Hipervnculo"/>
            <w:rFonts w:ascii="Arial" w:hAnsi="Arial" w:cs="Arial"/>
            <w:color w:val="0791E6"/>
            <w:sz w:val="21"/>
            <w:szCs w:val="21"/>
          </w:rPr>
          <w:t>Descarga, instalación y activación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En este punto, su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observará el siguiente ciclo de vida:</w:t>
      </w:r>
    </w:p>
    <w:p w:rsidR="00ED1340" w:rsidRPr="00ED1340" w:rsidRDefault="00ED1340" w:rsidP="00C3528C">
      <w:pPr>
        <w:numPr>
          <w:ilvl w:val="0"/>
          <w:numId w:val="17"/>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Descarga</w:t>
      </w:r>
    </w:p>
    <w:p w:rsidR="00ED1340" w:rsidRPr="00ED1340" w:rsidRDefault="00ED1340" w:rsidP="00C3528C">
      <w:pPr>
        <w:numPr>
          <w:ilvl w:val="0"/>
          <w:numId w:val="17"/>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Instalación</w:t>
      </w:r>
    </w:p>
    <w:p w:rsidR="00ED1340" w:rsidRPr="00ED1340" w:rsidRDefault="00ED1340" w:rsidP="00C3528C">
      <w:pPr>
        <w:numPr>
          <w:ilvl w:val="0"/>
          <w:numId w:val="17"/>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Activación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se </w:t>
      </w:r>
      <w:proofErr w:type="spellStart"/>
      <w:r w:rsidRPr="00ED1340">
        <w:rPr>
          <w:rFonts w:ascii="Arial" w:hAnsi="Arial" w:cs="Arial"/>
          <w:color w:val="4A4A4A"/>
          <w:sz w:val="21"/>
          <w:szCs w:val="21"/>
        </w:rPr>
        <w:t>descaga</w:t>
      </w:r>
      <w:proofErr w:type="spellEnd"/>
      <w:r w:rsidRPr="00ED1340">
        <w:rPr>
          <w:rFonts w:ascii="Arial" w:hAnsi="Arial" w:cs="Arial"/>
          <w:color w:val="4A4A4A"/>
          <w:sz w:val="21"/>
          <w:szCs w:val="21"/>
        </w:rPr>
        <w:t xml:space="preserve"> inmediatamente cuando un usuario accede por primera vez a un sitio controlado por el mismo.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Después de esto se descarga cada 24 horas aproximadamente. Se puede descargar con más frecuencia, pero </w:t>
      </w:r>
      <w:r w:rsidRPr="00ED1340">
        <w:rPr>
          <w:rStyle w:val="Textoennegrita"/>
          <w:rFonts w:ascii="Arial" w:eastAsiaTheme="majorEastAsia" w:hAnsi="Arial" w:cs="Arial"/>
          <w:color w:val="4A4A4A"/>
          <w:sz w:val="21"/>
          <w:szCs w:val="21"/>
        </w:rPr>
        <w:t>debe</w:t>
      </w:r>
      <w:r w:rsidRPr="00ED1340">
        <w:rPr>
          <w:rFonts w:ascii="Arial" w:hAnsi="Arial" w:cs="Arial"/>
          <w:color w:val="4A4A4A"/>
          <w:sz w:val="21"/>
          <w:szCs w:val="21"/>
        </w:rPr>
        <w:t> ser descargado cada 24 horas para prevenir que una mala programación sea molesta durante mucho tiempo.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ServiceWorkerContainer.register()</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hyperlink r:id="rId72" w:anchor="Par%C3%A1metros" w:tgtFrame="_blank" w:history="1">
        <w:proofErr w:type="spellStart"/>
        <w:r w:rsidRPr="00ED1340">
          <w:rPr>
            <w:rStyle w:val="Hipervnculo"/>
            <w:rFonts w:ascii="Arial" w:hAnsi="Arial" w:cs="Arial"/>
            <w:color w:val="0791E6"/>
            <w:sz w:val="21"/>
            <w:szCs w:val="21"/>
            <w:lang w:val="en-US"/>
          </w:rPr>
          <w:t>Parámetros</w:t>
        </w:r>
        <w:proofErr w:type="spellEnd"/>
      </w:hyperlink>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spellStart"/>
      <w:r w:rsidRPr="00ED1340">
        <w:rPr>
          <w:rStyle w:val="CdigoHTML"/>
          <w:color w:val="FFFFFF"/>
          <w:sz w:val="21"/>
          <w:szCs w:val="21"/>
          <w:lang w:val="en-US"/>
        </w:rPr>
        <w:t>ServiceWorkerContainer.register</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scriptURL</w:t>
      </w:r>
      <w:proofErr w:type="spellEnd"/>
      <w:r w:rsidRPr="00ED1340">
        <w:rPr>
          <w:rStyle w:val="CdigoHTML"/>
          <w:color w:val="FFFFFF"/>
          <w:sz w:val="21"/>
          <w:szCs w:val="21"/>
          <w:lang w:val="en-US"/>
        </w:rPr>
        <w:t>, options)</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gramStart"/>
      <w:r w:rsidRPr="00ED1340">
        <w:rPr>
          <w:rStyle w:val="CdigoHTML"/>
          <w:color w:val="FFFFFF"/>
          <w:sz w:val="21"/>
          <w:szCs w:val="21"/>
        </w:rPr>
        <w:t>.</w:t>
      </w:r>
      <w:proofErr w:type="spellStart"/>
      <w:r w:rsidRPr="00ED1340">
        <w:rPr>
          <w:rStyle w:val="CdigoHTML"/>
          <w:color w:val="FFFFFF"/>
          <w:sz w:val="21"/>
          <w:szCs w:val="21"/>
        </w:rPr>
        <w:t>then</w:t>
      </w:r>
      <w:proofErr w:type="spellEnd"/>
      <w:proofErr w:type="gramEnd"/>
      <w:r w:rsidRPr="00ED1340">
        <w:rPr>
          <w:rStyle w:val="CdigoHTML"/>
          <w:color w:val="FFFFFF"/>
          <w:sz w:val="21"/>
          <w:szCs w:val="21"/>
        </w:rPr>
        <w:t>(</w:t>
      </w:r>
      <w:proofErr w:type="spellStart"/>
      <w:r w:rsidRPr="00ED1340">
        <w:rPr>
          <w:rStyle w:val="hljs-keyword"/>
          <w:b/>
          <w:bCs/>
          <w:color w:val="F92672"/>
          <w:sz w:val="21"/>
          <w:szCs w:val="21"/>
        </w:rPr>
        <w:t>function</w:t>
      </w:r>
      <w:proofErr w:type="spellEnd"/>
      <w:r w:rsidRPr="00ED1340">
        <w:rPr>
          <w:rStyle w:val="hljs-function"/>
          <w:color w:val="FFFFFF"/>
          <w:sz w:val="21"/>
          <w:szCs w:val="21"/>
        </w:rPr>
        <w:t>(</w:t>
      </w:r>
      <w:proofErr w:type="spellStart"/>
      <w:r w:rsidRPr="00ED1340">
        <w:rPr>
          <w:rStyle w:val="hljs-params"/>
          <w:color w:val="FFFFFF"/>
          <w:sz w:val="21"/>
          <w:szCs w:val="21"/>
        </w:rPr>
        <w:t>ServiceWorkerRegistration</w:t>
      </w:r>
      <w:proofErr w:type="spellEnd"/>
      <w:r w:rsidRPr="00ED1340">
        <w:rPr>
          <w:rStyle w:val="hljs-function"/>
          <w:color w:val="FFFFFF"/>
          <w:sz w:val="21"/>
          <w:szCs w:val="21"/>
        </w:rPr>
        <w:t xml:space="preserve">) </w:t>
      </w:r>
      <w:r w:rsidRPr="00ED1340">
        <w:rPr>
          <w:rStyle w:val="CdigoHTML"/>
          <w:color w:val="FFFFFF"/>
          <w:sz w:val="21"/>
          <w:szCs w:val="21"/>
        </w:rPr>
        <w:t>{ ... });</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scriptURL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URL del script de trabajador de servicio.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options</w:t>
      </w:r>
      <w:proofErr w:type="spellEnd"/>
      <w:r w:rsidRPr="00ED1340">
        <w:rPr>
          <w:rFonts w:ascii="Arial" w:hAnsi="Arial" w:cs="Arial"/>
          <w:color w:val="4A4A4A"/>
          <w:sz w:val="21"/>
          <w:szCs w:val="21"/>
        </w:rPr>
        <w:t> </w:t>
      </w:r>
      <w:proofErr w:type="spellStart"/>
      <w:r w:rsidRPr="00ED1340">
        <w:rPr>
          <w:rStyle w:val="CdigoHTML"/>
          <w:color w:val="4A4A4A"/>
          <w:sz w:val="21"/>
          <w:szCs w:val="21"/>
        </w:rPr>
        <w:t>Optional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Un objeto que contiene opciones de registro. Las opciones disponibles actualmente son:</w:t>
      </w:r>
    </w:p>
    <w:p w:rsidR="00ED1340" w:rsidRPr="00ED1340" w:rsidRDefault="00ED1340" w:rsidP="00C3528C">
      <w:pPr>
        <w:numPr>
          <w:ilvl w:val="0"/>
          <w:numId w:val="18"/>
        </w:numPr>
        <w:shd w:val="clear" w:color="auto" w:fill="FFFFFF"/>
        <w:spacing w:before="0" w:after="0" w:line="240" w:lineRule="auto"/>
        <w:ind w:left="0"/>
        <w:jc w:val="both"/>
        <w:rPr>
          <w:rFonts w:ascii="Arial" w:hAnsi="Arial" w:cs="Arial"/>
          <w:color w:val="4A4A4A"/>
          <w:sz w:val="21"/>
          <w:szCs w:val="21"/>
        </w:rPr>
      </w:pPr>
      <w:r w:rsidRPr="00ED1340">
        <w:rPr>
          <w:rStyle w:val="CdigoHTML"/>
          <w:color w:val="4A4A4A"/>
          <w:sz w:val="21"/>
          <w:szCs w:val="21"/>
        </w:rPr>
        <w:t>alcance</w:t>
      </w:r>
      <w:r w:rsidRPr="00ED1340">
        <w:rPr>
          <w:rFonts w:ascii="Arial" w:hAnsi="Arial" w:cs="Arial"/>
          <w:color w:val="4A4A4A"/>
          <w:sz w:val="21"/>
          <w:szCs w:val="21"/>
        </w:rPr>
        <w:t>: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"https://developer.mozilla.org/es/docs/Web/API/USVString" \o "La documentación acerca de este tema no ha sido escrita todavía . ¡Por favor  considera contribuir !" \t "_blank" </w:instrText>
      </w:r>
      <w:r w:rsidRPr="00ED1340">
        <w:rPr>
          <w:rFonts w:ascii="Arial" w:hAnsi="Arial" w:cs="Arial"/>
          <w:color w:val="4A4A4A"/>
          <w:sz w:val="21"/>
          <w:szCs w:val="21"/>
        </w:rPr>
        <w:fldChar w:fldCharType="separate"/>
      </w:r>
      <w:r w:rsidRPr="00ED1340">
        <w:rPr>
          <w:rStyle w:val="CdigoHTML"/>
          <w:color w:val="0791E6"/>
          <w:sz w:val="21"/>
          <w:szCs w:val="21"/>
        </w:rPr>
        <w:t>USVString</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rPr>
        <w:t> representa una URL que define el alcance de registro de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es decir, qué rango de URL puede controlar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Esto es generalmente una URL relativa. El valor predeterminado es la URL que obtendría si resolviera </w:t>
      </w:r>
      <w:proofErr w:type="gramStart"/>
      <w:r w:rsidRPr="00ED1340">
        <w:rPr>
          <w:rFonts w:ascii="Arial" w:hAnsi="Arial" w:cs="Arial"/>
          <w:color w:val="4A4A4A"/>
          <w:sz w:val="21"/>
          <w:szCs w:val="21"/>
        </w:rPr>
        <w:t>‘./</w:t>
      </w:r>
      <w:proofErr w:type="gramEnd"/>
      <w:r w:rsidRPr="00ED1340">
        <w:rPr>
          <w:rFonts w:ascii="Arial" w:hAnsi="Arial" w:cs="Arial"/>
          <w:color w:val="4A4A4A"/>
          <w:sz w:val="21"/>
          <w:szCs w:val="21"/>
        </w:rPr>
        <w:t>’ utilizando la ubicación de la página web como base. No es, como se cree comúnmente, relativo a la ubicación del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Vea la sección de Ejemplos para más información sobre cómo funciona.</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if</w:t>
      </w:r>
      <w:r w:rsidRPr="00ED1340">
        <w:rPr>
          <w:rStyle w:val="CdigoHTML"/>
          <w:color w:val="FFFFFF"/>
          <w:sz w:val="21"/>
          <w:szCs w:val="21"/>
          <w:lang w:val="en-US"/>
        </w:rPr>
        <w:t xml:space="preserve"> (</w:t>
      </w:r>
      <w:r w:rsidRPr="00ED1340">
        <w:rPr>
          <w:rStyle w:val="hljs-string"/>
          <w:color w:val="A6E22E"/>
          <w:sz w:val="21"/>
          <w:szCs w:val="21"/>
          <w:lang w:val="en-US"/>
        </w:rPr>
        <w:t>'</w:t>
      </w:r>
      <w:proofErr w:type="spellStart"/>
      <w:r w:rsidRPr="00ED1340">
        <w:rPr>
          <w:rStyle w:val="hljs-string"/>
          <w:color w:val="A6E22E"/>
          <w:sz w:val="21"/>
          <w:szCs w:val="21"/>
          <w:lang w:val="en-US"/>
        </w:rPr>
        <w:t>serviceWorker</w:t>
      </w:r>
      <w:proofErr w:type="spellEnd"/>
      <w:r w:rsidRPr="00ED1340">
        <w:rPr>
          <w:rStyle w:val="hljs-string"/>
          <w:color w:val="A6E22E"/>
          <w:sz w:val="21"/>
          <w:szCs w:val="21"/>
          <w:lang w:val="en-US"/>
        </w:rPr>
        <w:t>'</w:t>
      </w:r>
      <w:r w:rsidRPr="00ED1340">
        <w:rPr>
          <w:rStyle w:val="CdigoHTML"/>
          <w:color w:val="FFFFFF"/>
          <w:sz w:val="21"/>
          <w:szCs w:val="21"/>
          <w:lang w:val="en-US"/>
        </w:rPr>
        <w:t xml:space="preserve"> </w:t>
      </w:r>
      <w:r w:rsidRPr="00ED1340">
        <w:rPr>
          <w:rStyle w:val="hljs-keyword"/>
          <w:b/>
          <w:bCs/>
          <w:color w:val="F92672"/>
          <w:sz w:val="21"/>
          <w:szCs w:val="21"/>
          <w:lang w:val="en-US"/>
        </w:rPr>
        <w:t>in</w:t>
      </w:r>
      <w:r w:rsidRPr="00ED1340">
        <w:rPr>
          <w:rStyle w:val="CdigoHTML"/>
          <w:color w:val="FFFFFF"/>
          <w:sz w:val="21"/>
          <w:szCs w:val="21"/>
          <w:lang w:val="en-US"/>
        </w:rPr>
        <w:t xml:space="preserve"> navigator)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Register a service worker hosted at the root of the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site using the default scope.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navigator.serviceWorker.register</w:t>
      </w:r>
      <w:proofErr w:type="gramEnd"/>
      <w:r w:rsidRPr="00ED1340">
        <w:rPr>
          <w:rStyle w:val="CdigoHTML"/>
          <w:color w:val="FFFFFF"/>
          <w:sz w:val="21"/>
          <w:szCs w:val="21"/>
          <w:lang w:val="en-US"/>
        </w:rPr>
        <w:t>(</w:t>
      </w:r>
      <w:r w:rsidRPr="00ED1340">
        <w:rPr>
          <w:rStyle w:val="hljs-string"/>
          <w:color w:val="A6E22E"/>
          <w:sz w:val="21"/>
          <w:szCs w:val="21"/>
          <w:lang w:val="en-US"/>
        </w:rPr>
        <w:t>'/sw.js'</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registration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succeeded:'</w:t>
      </w:r>
      <w:r w:rsidRPr="00ED1340">
        <w:rPr>
          <w:rStyle w:val="CdigoHTML"/>
          <w:color w:val="FFFFFF"/>
          <w:sz w:val="21"/>
          <w:szCs w:val="21"/>
          <w:lang w:val="en-US"/>
        </w:rPr>
        <w:t>, registration);</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error</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failed:'</w:t>
      </w:r>
      <w:r w:rsidRPr="00ED1340">
        <w:rPr>
          <w:rStyle w:val="CdigoHTML"/>
          <w:color w:val="FFFFFF"/>
          <w:sz w:val="21"/>
          <w:szCs w:val="21"/>
          <w:lang w:val="en-US"/>
        </w:rPr>
        <w:t>, error);</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else</w:t>
      </w: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workers are not supported.'</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CacheStorage.open()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r w:rsidRPr="00ED1340">
        <w:rPr>
          <w:rFonts w:ascii="Arial" w:hAnsi="Arial" w:cs="Arial"/>
          <w:color w:val="4A4A4A"/>
          <w:sz w:val="21"/>
          <w:szCs w:val="21"/>
          <w:lang w:val="en-US"/>
        </w:rPr>
        <w:t>The </w:t>
      </w:r>
      <w:r w:rsidRPr="00ED1340">
        <w:rPr>
          <w:rStyle w:val="CdigoHTML"/>
          <w:b/>
          <w:bCs/>
          <w:color w:val="4A4A4A"/>
          <w:sz w:val="21"/>
          <w:szCs w:val="21"/>
          <w:lang w:val="en-US"/>
        </w:rPr>
        <w:t>open()</w:t>
      </w:r>
      <w:r w:rsidRPr="00ED1340">
        <w:rPr>
          <w:rFonts w:ascii="Arial" w:hAnsi="Arial" w:cs="Arial"/>
          <w:color w:val="4A4A4A"/>
          <w:sz w:val="21"/>
          <w:szCs w:val="21"/>
          <w:lang w:val="en-US"/>
        </w:rPr>
        <w:t> method of the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lang w:val="en-US"/>
        </w:rPr>
        <w:instrText xml:space="preserve"> HYPERLINK "https://developer.mozilla.org/en-US/docs/Web/API/CacheStorage" \o "The CacheStorage interface represents the storage for Cache objects." \t "_blank" </w:instrText>
      </w:r>
      <w:r w:rsidRPr="00ED1340">
        <w:rPr>
          <w:rFonts w:ascii="Arial" w:hAnsi="Arial" w:cs="Arial"/>
          <w:color w:val="4A4A4A"/>
          <w:sz w:val="21"/>
          <w:szCs w:val="21"/>
        </w:rPr>
        <w:fldChar w:fldCharType="separate"/>
      </w:r>
      <w:r w:rsidRPr="00ED1340">
        <w:rPr>
          <w:rStyle w:val="CdigoHTML"/>
          <w:color w:val="0791E6"/>
          <w:sz w:val="21"/>
          <w:szCs w:val="21"/>
          <w:lang w:val="en-US"/>
        </w:rPr>
        <w:t>CacheStorage</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lang w:val="en-US"/>
        </w:rPr>
        <w:t> interface returns a </w:t>
      </w:r>
      <w:hyperlink r:id="rId73" w:tgtFrame="_blank" w:tooltip="The Promise object represents the eventual completion (or failure) of an asynchronous operation, and its resulting value." w:history="1">
        <w:r w:rsidRPr="00ED1340">
          <w:rPr>
            <w:rStyle w:val="CdigoHTML"/>
            <w:color w:val="0791E6"/>
            <w:sz w:val="21"/>
            <w:szCs w:val="21"/>
            <w:lang w:val="en-US"/>
          </w:rPr>
          <w:t>Promise</w:t>
        </w:r>
      </w:hyperlink>
      <w:r w:rsidRPr="00ED1340">
        <w:rPr>
          <w:rFonts w:ascii="Arial" w:hAnsi="Arial" w:cs="Arial"/>
          <w:color w:val="4A4A4A"/>
          <w:sz w:val="21"/>
          <w:szCs w:val="21"/>
          <w:lang w:val="en-US"/>
        </w:rPr>
        <w:t> that resolves to the </w:t>
      </w:r>
      <w:hyperlink r:id="rId74" w:tgtFrame="_blank" w:tooltip="The Cache interface provides a storage mechanism for Request / Response object pairs that are cached, for example as part of the ServiceWorker life cycle. Note that the Cache interface is exposed to windowed scopes as well as workers. You don't have to use it in conjunction with service workers, even though it is defined in the service worker spec." w:history="1">
        <w:r w:rsidRPr="00ED1340">
          <w:rPr>
            <w:rStyle w:val="CdigoHTML"/>
            <w:color w:val="0791E6"/>
            <w:sz w:val="21"/>
            <w:szCs w:val="21"/>
            <w:lang w:val="en-US"/>
          </w:rPr>
          <w:t>Cache</w:t>
        </w:r>
      </w:hyperlink>
      <w:r w:rsidRPr="00ED1340">
        <w:rPr>
          <w:rFonts w:ascii="Arial" w:hAnsi="Arial" w:cs="Arial"/>
          <w:color w:val="4A4A4A"/>
          <w:sz w:val="21"/>
          <w:szCs w:val="21"/>
          <w:lang w:val="en-US"/>
        </w:rPr>
        <w:t> object matching the </w:t>
      </w:r>
      <w:proofErr w:type="spellStart"/>
      <w:r w:rsidRPr="00ED1340">
        <w:rPr>
          <w:rStyle w:val="CdigoHTML"/>
          <w:color w:val="4A4A4A"/>
          <w:sz w:val="21"/>
          <w:szCs w:val="21"/>
          <w:lang w:val="en-US"/>
        </w:rPr>
        <w:t>cacheName</w:t>
      </w:r>
      <w:proofErr w:type="spellEnd"/>
      <w:r w:rsidRPr="00ED1340">
        <w:rPr>
          <w:rFonts w:ascii="Arial" w:hAnsi="Arial" w:cs="Arial"/>
          <w:color w:val="4A4A4A"/>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var</w:t>
      </w:r>
      <w:r w:rsidRPr="00ED1340">
        <w:rPr>
          <w:rStyle w:val="CdigoHTML"/>
          <w:color w:val="FFFFFF"/>
          <w:sz w:val="21"/>
          <w:szCs w:val="21"/>
          <w:lang w:val="en-US"/>
        </w:rPr>
        <w:t xml:space="preserve"> </w:t>
      </w:r>
      <w:proofErr w:type="spellStart"/>
      <w:r w:rsidRPr="00ED1340">
        <w:rPr>
          <w:rStyle w:val="CdigoHTML"/>
          <w:color w:val="FFFFFF"/>
          <w:sz w:val="21"/>
          <w:szCs w:val="21"/>
          <w:lang w:val="en-US"/>
        </w:rPr>
        <w:t>cachedResponse</w:t>
      </w:r>
      <w:proofErr w:type="spellEnd"/>
      <w:r w:rsidRPr="00ED1340">
        <w:rPr>
          <w:rStyle w:val="CdigoHTML"/>
          <w:color w:val="FFFFFF"/>
          <w:sz w:val="21"/>
          <w:szCs w:val="21"/>
          <w:lang w:val="en-US"/>
        </w:rPr>
        <w:t xml:space="preserve"> =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fetch(</w:t>
      </w:r>
      <w:proofErr w:type="spellStart"/>
      <w:proofErr w:type="gramStart"/>
      <w:r w:rsidRPr="00ED1340">
        <w:rPr>
          <w:rStyle w:val="CdigoHTML"/>
          <w:color w:val="FFFFFF"/>
          <w:sz w:val="21"/>
          <w:szCs w:val="21"/>
          <w:lang w:val="en-US"/>
        </w:rPr>
        <w:t>event.request</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).then</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response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caches.open</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'v1'</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cache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cache.put</w:t>
      </w:r>
      <w:proofErr w:type="spellEnd"/>
      <w:r w:rsidRPr="00ED1340">
        <w:rPr>
          <w:rStyle w:val="CdigoHTML"/>
          <w:color w:val="FFFFFF"/>
          <w:sz w:val="21"/>
          <w:szCs w:val="21"/>
          <w:lang w:val="en-US"/>
        </w:rPr>
        <w:t>(</w:t>
      </w:r>
      <w:proofErr w:type="spellStart"/>
      <w:proofErr w:type="gramEnd"/>
      <w:r w:rsidRPr="00ED1340">
        <w:rPr>
          <w:rStyle w:val="CdigoHTML"/>
          <w:color w:val="FFFFFF"/>
          <w:sz w:val="21"/>
          <w:szCs w:val="21"/>
          <w:lang w:val="en-US"/>
        </w:rPr>
        <w:t>event.request</w:t>
      </w:r>
      <w:proofErr w:type="spellEnd"/>
      <w:r w:rsidRPr="00ED1340">
        <w:rPr>
          <w:rStyle w:val="CdigoHTML"/>
          <w:color w:val="FFFFFF"/>
          <w:sz w:val="21"/>
          <w:szCs w:val="21"/>
          <w:lang w:val="en-US"/>
        </w:rPr>
        <w:t>, response);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response.clone</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w:t>
      </w:r>
      <w:proofErr w:type="spellStart"/>
      <w:r w:rsidRPr="00ED1340">
        <w:rPr>
          <w:rStyle w:val="hljs-string"/>
          <w:color w:val="A6E22E"/>
          <w:sz w:val="21"/>
          <w:szCs w:val="21"/>
          <w:lang w:val="en-US"/>
        </w:rPr>
        <w:t>sw</w:t>
      </w:r>
      <w:proofErr w:type="spellEnd"/>
      <w:r w:rsidRPr="00ED1340">
        <w:rPr>
          <w:rStyle w:val="hljs-string"/>
          <w:color w:val="A6E22E"/>
          <w:sz w:val="21"/>
          <w:szCs w:val="21"/>
          <w:lang w:val="en-US"/>
        </w:rPr>
        <w:t>-test/gallery/myLittleVader.jpg'</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rPr>
        <w:lastRenderedPageBreak/>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Cache</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w:t>
      </w:r>
      <w:r w:rsidRPr="00ED1340">
        <w:rPr>
          <w:rStyle w:val="CdigoHTML"/>
          <w:color w:val="4A4A4A"/>
          <w:sz w:val="21"/>
          <w:szCs w:val="21"/>
        </w:rPr>
        <w:t>Cache</w:t>
      </w:r>
      <w:r w:rsidRPr="00ED1340">
        <w:rPr>
          <w:rFonts w:ascii="Arial" w:hAnsi="Arial" w:cs="Arial"/>
          <w:color w:val="4A4A4A"/>
          <w:sz w:val="21"/>
          <w:szCs w:val="21"/>
        </w:rPr>
        <w:t>**interfaz proporciona un mecanismo de almacenamiento para </w:t>
      </w:r>
      <w:r w:rsidRPr="00ED1340">
        <w:rPr>
          <w:rStyle w:val="CdigoHTML"/>
          <w:color w:val="4A4A4A"/>
          <w:sz w:val="21"/>
          <w:szCs w:val="21"/>
        </w:rPr>
        <w:t>[Request](http://fetch.spec.whatwg.org/#request)</w:t>
      </w:r>
      <w:r w:rsidRPr="00ED1340">
        <w:rPr>
          <w:rFonts w:ascii="Arial" w:hAnsi="Arial" w:cs="Arial"/>
          <w:color w:val="4A4A4A"/>
          <w:sz w:val="21"/>
          <w:szCs w:val="21"/>
        </w:rPr>
        <w:t>/ </w:t>
      </w:r>
      <w:r w:rsidRPr="00ED1340">
        <w:rPr>
          <w:rStyle w:val="CdigoHTML"/>
          <w:color w:val="4A4A4A"/>
          <w:sz w:val="21"/>
          <w:szCs w:val="21"/>
        </w:rPr>
        <w:t>[Response](http://fetch.spec.whatwg.org/#response)</w:t>
      </w:r>
      <w:r w:rsidRPr="00ED1340">
        <w:rPr>
          <w:rFonts w:ascii="Arial" w:hAnsi="Arial" w:cs="Arial"/>
          <w:color w:val="4A4A4A"/>
          <w:sz w:val="21"/>
          <w:szCs w:val="21"/>
        </w:rPr>
        <w:t>pares de objetos que se almacenan en caché, por ejemplo, como parte del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"https://developer.mozilla.org/en-US/docs/Web/API/ServiceWorker" \o "La interfaz ServiceWorker de la API ServiceWorker proporciona una referencia a un trabajador de servicio.  Se pueden asociar múltiples contextos de navegación (por ejemplo, páginas, trabajadores, etc.) con el mismo trabajador de servicio, cada uno a través de un objeto único de ServiceWorker." \t "_blank" </w:instrText>
      </w:r>
      <w:r w:rsidRPr="00ED1340">
        <w:rPr>
          <w:rFonts w:ascii="Arial" w:hAnsi="Arial" w:cs="Arial"/>
          <w:color w:val="4A4A4A"/>
          <w:sz w:val="21"/>
          <w:szCs w:val="21"/>
        </w:rPr>
        <w:fldChar w:fldCharType="separate"/>
      </w:r>
      <w:r w:rsidRPr="00ED1340">
        <w:rPr>
          <w:rStyle w:val="CdigoHTML"/>
          <w:color w:val="0791E6"/>
          <w:sz w:val="21"/>
          <w:szCs w:val="21"/>
        </w:rPr>
        <w:t>ServiceWorker</w:t>
      </w:r>
      <w:r w:rsidRPr="00ED1340">
        <w:rPr>
          <w:rFonts w:ascii="Arial" w:hAnsi="Arial" w:cs="Arial"/>
          <w:color w:val="4A4A4A"/>
          <w:sz w:val="21"/>
          <w:szCs w:val="21"/>
        </w:rPr>
        <w:fldChar w:fldCharType="end"/>
      </w:r>
      <w:r w:rsidRPr="00ED1340">
        <w:rPr>
          <w:rFonts w:ascii="Arial" w:hAnsi="Arial" w:cs="Arial"/>
          <w:color w:val="4A4A4A"/>
          <w:sz w:val="21"/>
          <w:szCs w:val="21"/>
        </w:rPr>
        <w:t>ciclo</w:t>
      </w:r>
      <w:proofErr w:type="spellEnd"/>
      <w:r w:rsidRPr="00ED1340">
        <w:rPr>
          <w:rFonts w:ascii="Arial" w:hAnsi="Arial" w:cs="Arial"/>
          <w:color w:val="4A4A4A"/>
          <w:sz w:val="21"/>
          <w:szCs w:val="21"/>
        </w:rPr>
        <w:t xml:space="preserve"> de vida. Tenga en cuenta que la </w:t>
      </w:r>
      <w:proofErr w:type="spellStart"/>
      <w:r w:rsidRPr="00ED1340">
        <w:rPr>
          <w:rStyle w:val="CdigoHTML"/>
          <w:color w:val="4A4A4A"/>
          <w:sz w:val="21"/>
          <w:szCs w:val="21"/>
        </w:rPr>
        <w:t>Cache</w:t>
      </w:r>
      <w:r w:rsidRPr="00ED1340">
        <w:rPr>
          <w:rFonts w:ascii="Arial" w:hAnsi="Arial" w:cs="Arial"/>
          <w:color w:val="4A4A4A"/>
          <w:sz w:val="21"/>
          <w:szCs w:val="21"/>
        </w:rPr>
        <w:t>interfaz</w:t>
      </w:r>
      <w:proofErr w:type="spellEnd"/>
      <w:r w:rsidRPr="00ED1340">
        <w:rPr>
          <w:rFonts w:ascii="Arial" w:hAnsi="Arial" w:cs="Arial"/>
          <w:color w:val="4A4A4A"/>
          <w:sz w:val="21"/>
          <w:szCs w:val="21"/>
        </w:rPr>
        <w:t xml:space="preserve"> está expuesta a ámbitos con ventanas, así como a los trabajadores. No tiene que usarlo junto con los trabajadores del servicio, aunque esté definido en la especificación del trabajador del servicio.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Métodos</w:t>
      </w:r>
      <w:hyperlink r:id="rId75" w:anchor="Methods" w:tgtFrame="_blank" w:history="1">
        <w:r w:rsidRPr="00ED1340">
          <w:rPr>
            <w:rStyle w:val="Hipervnculo"/>
            <w:rFonts w:ascii="Arial" w:hAnsi="Arial" w:cs="Arial"/>
            <w:color w:val="0791E6"/>
            <w:sz w:val="21"/>
            <w:szCs w:val="21"/>
          </w:rPr>
          <w:t>Sección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6" w:tgtFrame="_blank" w:tooltip="El método match () de la interfaz Cache devuelve una Promesa que resuelve la Respuesta asociada con la primera solicitud coincidente en el objeto Cache.  Si no se encuentra ninguna coincidencia, la Promesa se resuelve como indefinida." w:history="1">
        <w:proofErr w:type="spellStart"/>
        <w:r w:rsidRPr="00ED1340">
          <w:rPr>
            <w:rStyle w:val="CdigoHTML"/>
            <w:color w:val="0791E6"/>
            <w:sz w:val="21"/>
            <w:szCs w:val="21"/>
          </w:rPr>
          <w:t>Cache.match</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la respuesta asociada con la primera solicitud coincidente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7" w:tgtFrame="_blank" w:tooltip="El método matchAll () de la interfaz Cache devuelve una Promesa que se resuelve en una matriz de todas las respuestas coincidentes en el objeto Cache." w:history="1">
        <w:proofErr w:type="spellStart"/>
        <w:r w:rsidRPr="00ED1340">
          <w:rPr>
            <w:rStyle w:val="CdigoHTML"/>
            <w:color w:val="0791E6"/>
            <w:sz w:val="21"/>
            <w:szCs w:val="21"/>
          </w:rPr>
          <w:t>Cache.matchAll</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una matriz de todas las solicitudes coincidentes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8" w:tgtFrame="_blank" w:tooltip="El método add () de la interfaz Cache toma una URL, la recupera y agrega el objeto de respuesta resultante a la caché dada. " w:history="1">
        <w:proofErr w:type="spellStart"/>
        <w:r w:rsidRPr="00ED1340">
          <w:rPr>
            <w:rStyle w:val="CdigoHTML"/>
            <w:color w:val="0791E6"/>
            <w:sz w:val="21"/>
            <w:szCs w:val="21"/>
          </w:rPr>
          <w:t>Cache.add</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URL, la recupera y agrega el objeto de respuesta resultante a la caché dada. Esto es funcionalmente equivalente a llamar </w:t>
      </w:r>
      <w:proofErr w:type="spellStart"/>
      <w:proofErr w:type="gramStart"/>
      <w:r w:rsidRPr="00ED1340">
        <w:rPr>
          <w:rStyle w:val="CdigoHTML"/>
          <w:color w:val="4A4A4A"/>
          <w:sz w:val="21"/>
          <w:szCs w:val="21"/>
        </w:rPr>
        <w:t>fetch</w:t>
      </w:r>
      <w:proofErr w:type="spellEnd"/>
      <w:r w:rsidRPr="00ED1340">
        <w:rPr>
          <w:rStyle w:val="CdigoHTML"/>
          <w:color w:val="4A4A4A"/>
          <w:sz w:val="21"/>
          <w:szCs w:val="21"/>
        </w:rPr>
        <w:t>(</w:t>
      </w:r>
      <w:proofErr w:type="gramEnd"/>
      <w:r w:rsidRPr="00ED1340">
        <w:rPr>
          <w:rStyle w:val="CdigoHTML"/>
          <w:color w:val="4A4A4A"/>
          <w:sz w:val="21"/>
          <w:szCs w:val="21"/>
        </w:rPr>
        <w:t>)</w:t>
      </w:r>
      <w:r w:rsidRPr="00ED1340">
        <w:rPr>
          <w:rFonts w:ascii="Arial" w:hAnsi="Arial" w:cs="Arial"/>
          <w:color w:val="4A4A4A"/>
          <w:sz w:val="21"/>
          <w:szCs w:val="21"/>
        </w:rPr>
        <w:t>, luego usar </w:t>
      </w:r>
      <w:proofErr w:type="spellStart"/>
      <w:r w:rsidRPr="00ED1340">
        <w:rPr>
          <w:rStyle w:val="CdigoHTML"/>
          <w:color w:val="4A4A4A"/>
          <w:sz w:val="21"/>
          <w:szCs w:val="21"/>
        </w:rPr>
        <w:t>put</w:t>
      </w:r>
      <w:proofErr w:type="spellEnd"/>
      <w:r w:rsidRPr="00ED1340">
        <w:rPr>
          <w:rStyle w:val="CdigoHTML"/>
          <w:color w:val="4A4A4A"/>
          <w:sz w:val="21"/>
          <w:szCs w:val="21"/>
        </w:rPr>
        <w:t>()</w:t>
      </w:r>
      <w:r w:rsidRPr="00ED1340">
        <w:rPr>
          <w:rFonts w:ascii="Arial" w:hAnsi="Arial" w:cs="Arial"/>
          <w:color w:val="4A4A4A"/>
          <w:sz w:val="21"/>
          <w:szCs w:val="21"/>
        </w:rPr>
        <w:t>para agregar los resultados al caché.</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9" w:tgtFrame="_blank" w:tooltip="El método addAll () de la interfaz Cache toma una matriz de URL, las recupera y agrega los objetos de respuesta resultantes a la caché dada.  Los objetos de solicitud creados durante la recuperación se convierten en claves para las operaciones de respuesta almacenadas. " w:history="1">
        <w:proofErr w:type="spellStart"/>
        <w:r w:rsidRPr="00ED1340">
          <w:rPr>
            <w:rStyle w:val="CdigoHTML"/>
            <w:color w:val="0791E6"/>
            <w:sz w:val="21"/>
            <w:szCs w:val="21"/>
          </w:rPr>
          <w:t>Cache.addAll</w:t>
        </w:r>
        <w:proofErr w:type="spellEnd"/>
        <w:r w:rsidRPr="00ED1340">
          <w:rPr>
            <w:rStyle w:val="CdigoHTML"/>
            <w:color w:val="0791E6"/>
            <w:sz w:val="21"/>
            <w:szCs w:val="21"/>
          </w:rPr>
          <w:t>(</w:t>
        </w:r>
        <w:proofErr w:type="spellStart"/>
        <w:r w:rsidRPr="00ED1340">
          <w:rPr>
            <w:rStyle w:val="CdigoHTML"/>
            <w:color w:val="0791E6"/>
            <w:sz w:val="21"/>
            <w:szCs w:val="21"/>
          </w:rPr>
          <w:t>requests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matriz de URL, las recupera y agrega los objetos de respuesta resultantes a la caché dada.</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0" w:tgtFrame="_blank" w:tooltip="El método put () de la interfaz Cache permite agregar pares clave / valor al objeto Cache actual." w:history="1">
        <w:proofErr w:type="spellStart"/>
        <w:proofErr w:type="gramStart"/>
        <w:r w:rsidRPr="00ED1340">
          <w:rPr>
            <w:rStyle w:val="CdigoHTML"/>
            <w:color w:val="0791E6"/>
            <w:sz w:val="21"/>
            <w:szCs w:val="21"/>
          </w:rPr>
          <w:t>Cache.put</w:t>
        </w:r>
        <w:proofErr w:type="spellEnd"/>
        <w:r w:rsidRPr="00ED1340">
          <w:rPr>
            <w:rStyle w:val="CdigoHTML"/>
            <w:color w:val="0791E6"/>
            <w:sz w:val="21"/>
            <w:szCs w:val="21"/>
          </w:rPr>
          <w:t>(</w:t>
        </w:r>
        <w:proofErr w:type="spellStart"/>
        <w:proofErr w:type="gramEnd"/>
        <w:r w:rsidRPr="00ED1340">
          <w:rPr>
            <w:rStyle w:val="CdigoHTML"/>
            <w:color w:val="0791E6"/>
            <w:sz w:val="21"/>
            <w:szCs w:val="21"/>
          </w:rPr>
          <w:t>request</w:t>
        </w:r>
        <w:proofErr w:type="spellEnd"/>
        <w:r w:rsidRPr="00ED1340">
          <w:rPr>
            <w:rStyle w:val="CdigoHTML"/>
            <w:color w:val="0791E6"/>
            <w:sz w:val="21"/>
            <w:szCs w:val="21"/>
          </w:rPr>
          <w:t>, response)</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tanto una solicitud como su respuesta y la agrega al caché dado.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1" w:tgtFrame="_blank" w:tooltip="El método delete () de la interfaz Cache encuentra la entrada Cache cuya clave es la solicitud y, si se encuentra, elimina la entrada Cache y devuelve una Promesa que se resuelve como verdadera.  Si no se encuentra una entrada de caché, se resuelve en falso." w:history="1">
        <w:proofErr w:type="spellStart"/>
        <w:r w:rsidRPr="00ED1340">
          <w:rPr>
            <w:rStyle w:val="CdigoHTML"/>
            <w:color w:val="0791E6"/>
            <w:sz w:val="21"/>
            <w:szCs w:val="21"/>
          </w:rPr>
          <w:t>Cache.delete</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Encuentra la </w:t>
      </w:r>
      <w:hyperlink r:id="rId82" w:tgtFrame="_blank" w:tooltip="La interfaz de caché proporciona un mecanismo de almacenamiento para pares de objetos de Solicitud / Respuesta que se almacenan en caché, por ejemplo, como parte del ciclo de vida de ServiceWorker.  Tenga en cuenta que la interfaz de caché está expuesta a ámbitos con ventanas, así como a los trabajadores.  No tiene que usarlo junto con los trabajadores del servicio, aunque esté definido en la especificación del trabajador del servicio." w:history="1">
        <w:r w:rsidRPr="00ED1340">
          <w:rPr>
            <w:rStyle w:val="CdigoHTML"/>
            <w:color w:val="0791E6"/>
            <w:sz w:val="21"/>
            <w:szCs w:val="21"/>
          </w:rPr>
          <w:t>Cache</w:t>
        </w:r>
      </w:hyperlink>
      <w:r w:rsidRPr="00ED1340">
        <w:rPr>
          <w:rFonts w:ascii="Arial" w:hAnsi="Arial" w:cs="Arial"/>
          <w:color w:val="4A4A4A"/>
          <w:sz w:val="21"/>
          <w:szCs w:val="21"/>
        </w:rPr>
        <w:t> entrada cuya clave es la solicitud, devolviendo una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w:t>
      </w:r>
      <w:proofErr w:type="spellStart"/>
      <w:r w:rsidRPr="00ED1340">
        <w:rPr>
          <w:rStyle w:val="CdigoHTML"/>
          <w:color w:val="4A4A4A"/>
          <w:sz w:val="21"/>
          <w:szCs w:val="21"/>
        </w:rPr>
        <w:t>true</w:t>
      </w:r>
      <w:r w:rsidRPr="00ED1340">
        <w:rPr>
          <w:rFonts w:ascii="Arial" w:hAnsi="Arial" w:cs="Arial"/>
          <w:color w:val="4A4A4A"/>
          <w:sz w:val="21"/>
          <w:szCs w:val="21"/>
        </w:rPr>
        <w:t>si</w:t>
      </w:r>
      <w:proofErr w:type="spellEnd"/>
      <w:r w:rsidRPr="00ED1340">
        <w:rPr>
          <w:rFonts w:ascii="Arial" w:hAnsi="Arial" w:cs="Arial"/>
          <w:color w:val="4A4A4A"/>
          <w:sz w:val="21"/>
          <w:szCs w:val="21"/>
        </w:rPr>
        <w:t>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y elimina una entrada coincidente . Si no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ninguna entrada, la promesa se resuelve </w:t>
      </w:r>
      <w:r w:rsidRPr="00ED1340">
        <w:rPr>
          <w:rStyle w:val="CdigoHTML"/>
          <w:color w:val="4A4A4A"/>
          <w:sz w:val="21"/>
          <w:szCs w:val="21"/>
        </w:rPr>
        <w:t>false</w:t>
      </w:r>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3" w:tgtFrame="_blank" w:tooltip="El método keys () de la interfaz Cache devuelve una Promesa que se resuelve en una matriz de claves Cache." w:history="1">
        <w:proofErr w:type="spellStart"/>
        <w:r w:rsidRPr="00ED1340">
          <w:rPr>
            <w:rStyle w:val="CdigoHTML"/>
            <w:color w:val="0791E6"/>
            <w:sz w:val="21"/>
            <w:szCs w:val="21"/>
          </w:rPr>
          <w:t>Cache.keys</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en una matriz de </w:t>
      </w:r>
      <w:proofErr w:type="spellStart"/>
      <w:r w:rsidRPr="00ED1340">
        <w:rPr>
          <w:rStyle w:val="CdigoHTML"/>
          <w:color w:val="4A4A4A"/>
          <w:sz w:val="21"/>
          <w:szCs w:val="21"/>
        </w:rPr>
        <w:t>Cache</w:t>
      </w:r>
      <w:r w:rsidRPr="00ED1340">
        <w:rPr>
          <w:rFonts w:ascii="Arial" w:hAnsi="Arial" w:cs="Arial"/>
          <w:color w:val="4A4A4A"/>
          <w:sz w:val="21"/>
          <w:szCs w:val="21"/>
        </w:rPr>
        <w:t>claves</w:t>
      </w:r>
      <w:proofErr w:type="spellEnd"/>
      <w:r w:rsidRPr="00ED1340">
        <w:rPr>
          <w:rFonts w:ascii="Arial" w:hAnsi="Arial" w:cs="Arial"/>
          <w:color w:val="4A4A4A"/>
          <w:sz w:val="21"/>
          <w:szCs w:val="21"/>
        </w:rPr>
        <w:t>.</w:t>
      </w: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6F2585" w:rsidP="00FF1A12">
      <w:pPr>
        <w:pStyle w:val="Ttulo"/>
        <w:rPr>
          <w:b/>
          <w:bCs/>
          <w:sz w:val="36"/>
          <w:szCs w:val="36"/>
        </w:rPr>
      </w:pPr>
      <w:r w:rsidRPr="006F2585">
        <w:rPr>
          <w:b/>
          <w:bCs/>
          <w:sz w:val="36"/>
          <w:szCs w:val="36"/>
        </w:rPr>
        <w:lastRenderedPageBreak/>
        <w:t>TypeScript</w:t>
      </w:r>
    </w:p>
    <w:p w:rsidR="00FF1A12" w:rsidRDefault="00FF1A12" w:rsidP="00FF1A12">
      <w:pPr>
        <w:pStyle w:val="Ttulo1"/>
        <w:rPr>
          <w:u w:val="single"/>
        </w:rPr>
      </w:pPr>
      <w:r w:rsidRPr="00FF1A12">
        <w:rPr>
          <w:u w:val="single"/>
        </w:rPr>
        <w:t>Introducción</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proofErr w:type="spellStart"/>
      <w:r w:rsidRPr="00FF1A12">
        <w:rPr>
          <w:rStyle w:val="Textoennegrita"/>
          <w:rFonts w:ascii="Arial" w:eastAsiaTheme="majorEastAsia" w:hAnsi="Arial" w:cs="Arial"/>
          <w:color w:val="273B47"/>
          <w:sz w:val="21"/>
          <w:szCs w:val="21"/>
        </w:rPr>
        <w:t>TypeScript</w:t>
      </w:r>
      <w:proofErr w:type="spellEnd"/>
      <w:r w:rsidRPr="00FF1A12">
        <w:rPr>
          <w:rFonts w:ascii="Arial" w:hAnsi="Arial" w:cs="Arial"/>
          <w:color w:val="273B47"/>
          <w:sz w:val="21"/>
          <w:szCs w:val="21"/>
        </w:rPr>
        <w:t> es un </w:t>
      </w:r>
      <w:proofErr w:type="spellStart"/>
      <w:r w:rsidRPr="00FF1A12">
        <w:rPr>
          <w:rStyle w:val="nfasis"/>
          <w:rFonts w:ascii="Arial" w:hAnsi="Arial" w:cs="Arial"/>
          <w:color w:val="273B47"/>
          <w:sz w:val="21"/>
          <w:szCs w:val="21"/>
        </w:rPr>
        <w:t>superset</w:t>
      </w:r>
      <w:proofErr w:type="spellEnd"/>
      <w:r w:rsidRPr="00FF1A12">
        <w:rPr>
          <w:rFonts w:ascii="Arial" w:hAnsi="Arial" w:cs="Arial"/>
          <w:color w:val="273B47"/>
          <w:sz w:val="21"/>
          <w:szCs w:val="21"/>
        </w:rPr>
        <w:t> de JavaScript que añade tipos a nuestras variables ayudando así a la detección de errores de forma temprana y mejorando el autocompletado.</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r w:rsidRPr="00FF1A12">
        <w:rPr>
          <w:rFonts w:ascii="Arial" w:hAnsi="Arial" w:cs="Arial"/>
          <w:color w:val="273B47"/>
          <w:sz w:val="21"/>
          <w:szCs w:val="21"/>
        </w:rPr>
        <w:t xml:space="preserve">Los navegadores no entienden </w:t>
      </w:r>
      <w:proofErr w:type="spellStart"/>
      <w:r w:rsidRPr="00FF1A12">
        <w:rPr>
          <w:rFonts w:ascii="Arial" w:hAnsi="Arial" w:cs="Arial"/>
          <w:color w:val="273B47"/>
          <w:sz w:val="21"/>
          <w:szCs w:val="21"/>
        </w:rPr>
        <w:t>TypeScript</w:t>
      </w:r>
      <w:proofErr w:type="spellEnd"/>
      <w:r w:rsidRPr="00FF1A12">
        <w:rPr>
          <w:rFonts w:ascii="Arial" w:hAnsi="Arial" w:cs="Arial"/>
          <w:color w:val="273B47"/>
          <w:sz w:val="21"/>
          <w:szCs w:val="21"/>
        </w:rPr>
        <w:t xml:space="preserve"> así que lo vamos a </w:t>
      </w:r>
      <w:proofErr w:type="spellStart"/>
      <w:r w:rsidRPr="00FF1A12">
        <w:rPr>
          <w:rFonts w:ascii="Arial" w:hAnsi="Arial" w:cs="Arial"/>
          <w:color w:val="273B47"/>
          <w:sz w:val="21"/>
          <w:szCs w:val="21"/>
        </w:rPr>
        <w:t>transpilar</w:t>
      </w:r>
      <w:proofErr w:type="spellEnd"/>
      <w:r w:rsidRPr="00FF1A12">
        <w:rPr>
          <w:rFonts w:ascii="Arial" w:hAnsi="Arial" w:cs="Arial"/>
          <w:color w:val="273B47"/>
          <w:sz w:val="21"/>
          <w:szCs w:val="21"/>
        </w:rPr>
        <w:t xml:space="preserve"> a JavaScript usando </w:t>
      </w:r>
      <w:proofErr w:type="spellStart"/>
      <w:r w:rsidRPr="00FF1A12">
        <w:rPr>
          <w:rStyle w:val="Textoennegrita"/>
          <w:rFonts w:ascii="Arial" w:eastAsiaTheme="majorEastAsia" w:hAnsi="Arial" w:cs="Arial"/>
          <w:color w:val="273B47"/>
          <w:sz w:val="21"/>
          <w:szCs w:val="21"/>
        </w:rPr>
        <w:t>Parcel</w:t>
      </w:r>
      <w:proofErr w:type="spellEnd"/>
      <w:r w:rsidRPr="00FF1A12">
        <w:rPr>
          <w:rFonts w:ascii="Arial" w:hAnsi="Arial" w:cs="Arial"/>
          <w:color w:val="273B47"/>
          <w:sz w:val="21"/>
          <w:szCs w:val="21"/>
        </w:rPr>
        <w:t>.</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Style w:val="Textoennegrita"/>
          <w:rFonts w:ascii="Arial" w:eastAsiaTheme="majorEastAsia" w:hAnsi="Arial" w:cs="Arial"/>
          <w:color w:val="4A4A4A"/>
          <w:sz w:val="21"/>
          <w:szCs w:val="21"/>
        </w:rPr>
        <w:t>TypeScript</w:t>
      </w:r>
      <w:proofErr w:type="spellEnd"/>
      <w:r w:rsidRPr="00E03AB1">
        <w:rPr>
          <w:rFonts w:ascii="Arial" w:hAnsi="Arial" w:cs="Arial"/>
          <w:color w:val="4A4A4A"/>
          <w:sz w:val="21"/>
          <w:szCs w:val="21"/>
        </w:rPr>
        <w:t> es un lenguaje de programación libre y de </w:t>
      </w:r>
      <w:hyperlink r:id="rId84" w:tgtFrame="_blank" w:tooltip="Código abierto" w:history="1">
        <w:r w:rsidRPr="00E03AB1">
          <w:rPr>
            <w:rStyle w:val="Hipervnculo"/>
            <w:rFonts w:ascii="Arial" w:hAnsi="Arial" w:cs="Arial"/>
            <w:color w:val="0791E6"/>
            <w:sz w:val="21"/>
            <w:szCs w:val="21"/>
          </w:rPr>
          <w:t>código abierto</w:t>
        </w:r>
      </w:hyperlink>
      <w:r w:rsidRPr="00E03AB1">
        <w:rPr>
          <w:rFonts w:ascii="Arial" w:hAnsi="Arial" w:cs="Arial"/>
          <w:color w:val="4A4A4A"/>
          <w:sz w:val="21"/>
          <w:szCs w:val="21"/>
        </w:rPr>
        <w:t> desarrollado y mantenido por </w:t>
      </w:r>
      <w:hyperlink r:id="rId85" w:tgtFrame="_blank" w:tooltip="Microsoft" w:history="1">
        <w:r w:rsidRPr="00E03AB1">
          <w:rPr>
            <w:rStyle w:val="Hipervnculo"/>
            <w:rFonts w:ascii="Arial" w:hAnsi="Arial" w:cs="Arial"/>
            <w:color w:val="0791E6"/>
            <w:sz w:val="21"/>
            <w:szCs w:val="21"/>
          </w:rPr>
          <w:t>Microsoft</w:t>
        </w:r>
      </w:hyperlink>
      <w:r w:rsidRPr="00E03AB1">
        <w:rPr>
          <w:rFonts w:ascii="Arial" w:hAnsi="Arial" w:cs="Arial"/>
          <w:color w:val="4A4A4A"/>
          <w:sz w:val="21"/>
          <w:szCs w:val="21"/>
        </w:rPr>
        <w:t>. Es un superconjunto de </w:t>
      </w:r>
      <w:hyperlink r:id="rId86" w:tgtFrame="_blank" w:tooltip="JavaScript" w:history="1">
        <w:r w:rsidRPr="00E03AB1">
          <w:rPr>
            <w:rStyle w:val="Hipervnculo"/>
            <w:rFonts w:ascii="Arial" w:hAnsi="Arial" w:cs="Arial"/>
            <w:color w:val="0791E6"/>
            <w:sz w:val="21"/>
            <w:szCs w:val="21"/>
          </w:rPr>
          <w:t>JavaScript</w:t>
        </w:r>
      </w:hyperlink>
      <w:r w:rsidRPr="00E03AB1">
        <w:rPr>
          <w:rFonts w:ascii="Arial" w:hAnsi="Arial" w:cs="Arial"/>
          <w:color w:val="4A4A4A"/>
          <w:sz w:val="21"/>
          <w:szCs w:val="21"/>
        </w:rPr>
        <w:t>, que esencialmente añade tipos estáticos y objetos basados en clases. </w:t>
      </w:r>
      <w:proofErr w:type="spellStart"/>
      <w:r w:rsidRPr="00E03AB1">
        <w:rPr>
          <w:rFonts w:ascii="Arial" w:hAnsi="Arial" w:cs="Arial"/>
          <w:color w:val="4A4A4A"/>
          <w:sz w:val="21"/>
          <w:szCs w:val="21"/>
        </w:rPr>
        <w:fldChar w:fldCharType="begin"/>
      </w:r>
      <w:r w:rsidRPr="00E03AB1">
        <w:rPr>
          <w:rFonts w:ascii="Arial" w:hAnsi="Arial" w:cs="Arial"/>
          <w:color w:val="4A4A4A"/>
          <w:sz w:val="21"/>
          <w:szCs w:val="21"/>
        </w:rPr>
        <w:instrText xml:space="preserve"> HYPERLINK "https://es.wikipedia.org/wiki/Anders_Hejlsberg" \o "Anders Hejlsberg" \t "_blank" </w:instrText>
      </w:r>
      <w:r w:rsidRPr="00E03AB1">
        <w:rPr>
          <w:rFonts w:ascii="Arial" w:hAnsi="Arial" w:cs="Arial"/>
          <w:color w:val="4A4A4A"/>
          <w:sz w:val="21"/>
          <w:szCs w:val="21"/>
        </w:rPr>
        <w:fldChar w:fldCharType="separate"/>
      </w:r>
      <w:r w:rsidRPr="00E03AB1">
        <w:rPr>
          <w:rStyle w:val="Hipervnculo"/>
          <w:rFonts w:ascii="Arial" w:hAnsi="Arial" w:cs="Arial"/>
          <w:color w:val="0791E6"/>
          <w:sz w:val="21"/>
          <w:szCs w:val="21"/>
        </w:rPr>
        <w:t>Anders</w:t>
      </w:r>
      <w:proofErr w:type="spellEnd"/>
      <w:r w:rsidRPr="00E03AB1">
        <w:rPr>
          <w:rStyle w:val="Hipervnculo"/>
          <w:rFonts w:ascii="Arial" w:hAnsi="Arial" w:cs="Arial"/>
          <w:color w:val="0791E6"/>
          <w:sz w:val="21"/>
          <w:szCs w:val="21"/>
        </w:rPr>
        <w:t xml:space="preserve"> </w:t>
      </w:r>
      <w:proofErr w:type="spellStart"/>
      <w:r w:rsidRPr="00E03AB1">
        <w:rPr>
          <w:rStyle w:val="Hipervnculo"/>
          <w:rFonts w:ascii="Arial" w:hAnsi="Arial" w:cs="Arial"/>
          <w:color w:val="0791E6"/>
          <w:sz w:val="21"/>
          <w:szCs w:val="21"/>
        </w:rPr>
        <w:t>Hejlsberg</w:t>
      </w:r>
      <w:proofErr w:type="spellEnd"/>
      <w:r w:rsidRPr="00E03AB1">
        <w:rPr>
          <w:rFonts w:ascii="Arial" w:hAnsi="Arial" w:cs="Arial"/>
          <w:color w:val="4A4A4A"/>
          <w:sz w:val="21"/>
          <w:szCs w:val="21"/>
        </w:rPr>
        <w:fldChar w:fldCharType="end"/>
      </w:r>
      <w:r w:rsidRPr="00E03AB1">
        <w:rPr>
          <w:rFonts w:ascii="Arial" w:hAnsi="Arial" w:cs="Arial"/>
          <w:color w:val="4A4A4A"/>
          <w:sz w:val="21"/>
          <w:szCs w:val="21"/>
        </w:rPr>
        <w:t>, diseñador de </w:t>
      </w:r>
      <w:hyperlink r:id="rId87" w:tgtFrame="_blank" w:tooltip="C" w:history="1">
        <w:r w:rsidRPr="00E03AB1">
          <w:rPr>
            <w:rStyle w:val="Hipervnculo"/>
            <w:rFonts w:ascii="Arial" w:hAnsi="Arial" w:cs="Arial"/>
            <w:color w:val="0791E6"/>
            <w:sz w:val="21"/>
            <w:szCs w:val="21"/>
          </w:rPr>
          <w:t>C#</w:t>
        </w:r>
      </w:hyperlink>
      <w:r w:rsidRPr="00E03AB1">
        <w:rPr>
          <w:rFonts w:ascii="Arial" w:hAnsi="Arial" w:cs="Arial"/>
          <w:color w:val="4A4A4A"/>
          <w:sz w:val="21"/>
          <w:szCs w:val="21"/>
        </w:rPr>
        <w:t> y creador de </w:t>
      </w:r>
      <w:hyperlink r:id="rId88" w:tgtFrame="_blank" w:tooltip="Embarcadero Delphi" w:history="1">
        <w:r w:rsidRPr="00E03AB1">
          <w:rPr>
            <w:rStyle w:val="Hipervnculo"/>
            <w:rFonts w:ascii="Arial" w:hAnsi="Arial" w:cs="Arial"/>
            <w:color w:val="0791E6"/>
            <w:sz w:val="21"/>
            <w:szCs w:val="21"/>
          </w:rPr>
          <w:t>Delphi</w:t>
        </w:r>
      </w:hyperlink>
      <w:r w:rsidRPr="00E03AB1">
        <w:rPr>
          <w:rFonts w:ascii="Arial" w:hAnsi="Arial" w:cs="Arial"/>
          <w:color w:val="4A4A4A"/>
          <w:sz w:val="21"/>
          <w:szCs w:val="21"/>
        </w:rPr>
        <w:t> y </w:t>
      </w:r>
      <w:hyperlink r:id="rId89" w:tgtFrame="_blank" w:tooltip="Turbo Pascal" w:history="1">
        <w:r w:rsidRPr="00E03AB1">
          <w:rPr>
            <w:rStyle w:val="Hipervnculo"/>
            <w:rFonts w:ascii="Arial" w:hAnsi="Arial" w:cs="Arial"/>
            <w:color w:val="0791E6"/>
            <w:sz w:val="21"/>
            <w:szCs w:val="21"/>
          </w:rPr>
          <w:t>Turbo Pascal</w:t>
        </w:r>
      </w:hyperlink>
      <w:r w:rsidRPr="00E03AB1">
        <w:rPr>
          <w:rFonts w:ascii="Arial" w:hAnsi="Arial" w:cs="Arial"/>
          <w:color w:val="4A4A4A"/>
          <w:sz w:val="21"/>
          <w:szCs w:val="21"/>
        </w:rPr>
        <w:t>, ha trabajado en el desarrollo de TypeScript.</w:t>
      </w:r>
      <w:hyperlink r:id="rId90" w:anchor="cite_note-1" w:tgtFrame="_blank" w:history="1">
        <w:r w:rsidRPr="00E03AB1">
          <w:rPr>
            <w:rStyle w:val="Hipervnculo"/>
            <w:rFonts w:ascii="Arial" w:hAnsi="Arial" w:cs="Arial"/>
            <w:color w:val="0791E6"/>
            <w:sz w:val="21"/>
            <w:szCs w:val="21"/>
          </w:rPr>
          <w:t>1</w:t>
        </w:r>
      </w:hyperlink>
      <w:r w:rsidRPr="00E03AB1">
        <w:rPr>
          <w:rFonts w:ascii="Arial" w:hAnsi="Arial" w:cs="Arial"/>
          <w:color w:val="4A4A4A"/>
          <w:sz w:val="21"/>
          <w:szCs w:val="21"/>
        </w:rPr>
        <w:t xml:space="preserv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puede ser usado para desarrollar aplicaciones JavaScript que se ejecutarán en el lado del cliente o del servidor (</w:t>
      </w:r>
      <w:hyperlink r:id="rId91" w:tgtFrame="_blank" w:tooltip="Node.js" w:history="1">
        <w:r w:rsidRPr="00E03AB1">
          <w:rPr>
            <w:rStyle w:val="Hipervnculo"/>
            <w:rFonts w:ascii="Arial" w:hAnsi="Arial" w:cs="Arial"/>
            <w:color w:val="0791E6"/>
            <w:sz w:val="21"/>
            <w:szCs w:val="21"/>
          </w:rPr>
          <w:t>Node.js</w:t>
        </w:r>
      </w:hyperlink>
      <w:r w:rsidRPr="00E03AB1">
        <w:rPr>
          <w:rFonts w:ascii="Arial" w:hAnsi="Arial" w:cs="Arial"/>
          <w:color w:val="4A4A4A"/>
          <w:sz w:val="21"/>
          <w:szCs w:val="21"/>
        </w:rPr>
        <w: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extiende la sintaxis de JavaScript, por </w:t>
      </w:r>
      <w:proofErr w:type="gramStart"/>
      <w:r w:rsidRPr="00E03AB1">
        <w:rPr>
          <w:rFonts w:ascii="Arial" w:hAnsi="Arial" w:cs="Arial"/>
          <w:color w:val="4A4A4A"/>
          <w:sz w:val="21"/>
          <w:szCs w:val="21"/>
        </w:rPr>
        <w:t>tanto</w:t>
      </w:r>
      <w:proofErr w:type="gramEnd"/>
      <w:r w:rsidRPr="00E03AB1">
        <w:rPr>
          <w:rFonts w:ascii="Arial" w:hAnsi="Arial" w:cs="Arial"/>
          <w:color w:val="4A4A4A"/>
          <w:sz w:val="21"/>
          <w:szCs w:val="21"/>
        </w:rPr>
        <w:t xml:space="preserve"> cualquier código JavaScript existente debería funcionar sin problemas. Está pensado para grandes proyectos, los cuales a través de un compilador de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se traducen a código JavaScript original.</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2" w:anchor="introduction" w:tgtFrame="_blank" w:history="1">
        <w:r w:rsidRPr="00E03AB1">
          <w:rPr>
            <w:rStyle w:val="Hipervnculo"/>
            <w:rFonts w:ascii="Arial" w:hAnsi="Arial" w:cs="Arial"/>
            <w:color w:val="0791E6"/>
            <w:sz w:val="21"/>
            <w:szCs w:val="21"/>
          </w:rPr>
          <w:t>Introducción</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Para que los programas sean útiles, necesitamos poder trabajar con algunas de las unidades de datos más simples: números, cadenas, estructuras, valores booleanos y similares.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admitimos casi los mismos tipos que esperaría en JavaScript, con un tipo de enumeración conveniente para ayudar a las cosas.</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r w:rsidRPr="00E03AB1">
        <w:rPr>
          <w:rFonts w:ascii="Arial" w:hAnsi="Arial" w:cs="Arial"/>
          <w:color w:val="4A4A4A"/>
          <w:sz w:val="21"/>
          <w:szCs w:val="21"/>
        </w:rPr>
        <w:t>TypeScript en 5 minutos</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Comencemos creando una aplicación web simple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3" w:anchor="installing-typescript" w:tgtFrame="_blank" w:history="1">
        <w:r w:rsidRPr="00E03AB1">
          <w:rPr>
            <w:rStyle w:val="Hipervnculo"/>
            <w:rFonts w:ascii="Arial" w:hAnsi="Arial" w:cs="Arial"/>
            <w:color w:val="0791E6"/>
            <w:sz w:val="21"/>
            <w:szCs w:val="21"/>
          </w:rPr>
          <w:t>Instalación de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Hay dos formas principales de obtener las herramientas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C3528C">
      <w:pPr>
        <w:numPr>
          <w:ilvl w:val="0"/>
          <w:numId w:val="19"/>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Vía </w:t>
      </w:r>
      <w:proofErr w:type="spellStart"/>
      <w:r w:rsidRPr="00E03AB1">
        <w:rPr>
          <w:rFonts w:ascii="Arial" w:hAnsi="Arial" w:cs="Arial"/>
          <w:color w:val="4A4A4A"/>
          <w:sz w:val="21"/>
          <w:szCs w:val="21"/>
        </w:rPr>
        <w:t>npm</w:t>
      </w:r>
      <w:proofErr w:type="spellEnd"/>
      <w:r w:rsidRPr="00E03AB1">
        <w:rPr>
          <w:rFonts w:ascii="Arial" w:hAnsi="Arial" w:cs="Arial"/>
          <w:color w:val="4A4A4A"/>
          <w:sz w:val="21"/>
          <w:szCs w:val="21"/>
        </w:rPr>
        <w:t xml:space="preserve"> (el administrador de paquetes Node.js)</w:t>
      </w:r>
    </w:p>
    <w:p w:rsidR="00E03AB1" w:rsidRPr="00E03AB1" w:rsidRDefault="00E03AB1" w:rsidP="00C3528C">
      <w:pPr>
        <w:numPr>
          <w:ilvl w:val="0"/>
          <w:numId w:val="19"/>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Al instalar los complementos de Visual Studio de </w:t>
      </w:r>
      <w:proofErr w:type="spellStart"/>
      <w:r w:rsidRPr="00E03AB1">
        <w:rPr>
          <w:rFonts w:ascii="Arial" w:hAnsi="Arial" w:cs="Arial"/>
          <w:color w:val="4A4A4A"/>
          <w:sz w:val="21"/>
          <w:szCs w:val="21"/>
        </w:rPr>
        <w:t>TypeScript</w:t>
      </w:r>
      <w:proofErr w:type="spellEnd"/>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Visual Studio 2017 y Visual Studio 2015 </w:t>
      </w:r>
      <w:proofErr w:type="spellStart"/>
      <w:r w:rsidRPr="00E03AB1">
        <w:rPr>
          <w:rFonts w:ascii="Arial" w:hAnsi="Arial" w:cs="Arial"/>
          <w:color w:val="4A4A4A"/>
          <w:sz w:val="21"/>
          <w:szCs w:val="21"/>
        </w:rPr>
        <w:t>Update</w:t>
      </w:r>
      <w:proofErr w:type="spellEnd"/>
      <w:r w:rsidRPr="00E03AB1">
        <w:rPr>
          <w:rFonts w:ascii="Arial" w:hAnsi="Arial" w:cs="Arial"/>
          <w:color w:val="4A4A4A"/>
          <w:sz w:val="21"/>
          <w:szCs w:val="21"/>
        </w:rPr>
        <w:t xml:space="preserve"> 3 incluyen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de forma predeterminada. Si no instaló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con Visual Studio, aún puede </w:t>
      </w:r>
      <w:hyperlink r:id="rId94" w:anchor="download-links" w:tgtFrame="_blank" w:history="1">
        <w:r w:rsidRPr="00E03AB1">
          <w:rPr>
            <w:rStyle w:val="Hipervnculo"/>
            <w:rFonts w:ascii="Arial" w:hAnsi="Arial" w:cs="Arial"/>
            <w:color w:val="0791E6"/>
            <w:sz w:val="21"/>
            <w:szCs w:val="21"/>
          </w:rPr>
          <w:t>descargarlo</w:t>
        </w:r>
      </w:hyperlink>
      <w:r w:rsidRPr="00E03AB1">
        <w:rPr>
          <w:rFonts w:ascii="Arial" w:hAnsi="Arial" w:cs="Arial"/>
          <w:color w:val="4A4A4A"/>
          <w:sz w:val="21"/>
          <w:szCs w:val="21"/>
        </w:rPr>
        <w:t> .</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Para usuarios de NPM:</w:t>
      </w:r>
    </w:p>
    <w:p w:rsidR="00E03AB1" w:rsidRPr="00E03AB1" w:rsidRDefault="00E03AB1" w:rsidP="00E03AB1">
      <w:pPr>
        <w:pStyle w:val="HTMLconformatoprevio"/>
        <w:shd w:val="clear" w:color="auto" w:fill="333333"/>
        <w:jc w:val="both"/>
        <w:rPr>
          <w:rStyle w:val="CdigoHTML"/>
          <w:color w:val="FFFFFF"/>
          <w:sz w:val="21"/>
          <w:szCs w:val="21"/>
        </w:rPr>
      </w:pPr>
      <w:r w:rsidRPr="00E03AB1">
        <w:rPr>
          <w:rStyle w:val="CdigoHTML"/>
          <w:color w:val="FFFFFF"/>
          <w:sz w:val="21"/>
          <w:szCs w:val="21"/>
        </w:rPr>
        <w:t xml:space="preserve">&gt; </w:t>
      </w:r>
      <w:proofErr w:type="spellStart"/>
      <w:r w:rsidRPr="00E03AB1">
        <w:rPr>
          <w:rStyle w:val="CdigoHTML"/>
          <w:color w:val="FFFFFF"/>
          <w:sz w:val="21"/>
          <w:szCs w:val="21"/>
        </w:rPr>
        <w:t>npm</w:t>
      </w:r>
      <w:proofErr w:type="spellEnd"/>
      <w:r w:rsidRPr="00E03AB1">
        <w:rPr>
          <w:rStyle w:val="CdigoHTML"/>
          <w:color w:val="FFFFFF"/>
          <w:sz w:val="21"/>
          <w:szCs w:val="21"/>
        </w:rPr>
        <w:t xml:space="preserve"> </w:t>
      </w:r>
      <w:proofErr w:type="spellStart"/>
      <w:r w:rsidRPr="00E03AB1">
        <w:rPr>
          <w:rStyle w:val="hljs-keyword"/>
          <w:b/>
          <w:bCs/>
          <w:color w:val="F92672"/>
          <w:sz w:val="21"/>
          <w:szCs w:val="21"/>
        </w:rPr>
        <w:t>install</w:t>
      </w:r>
      <w:proofErr w:type="spellEnd"/>
      <w:r w:rsidRPr="00E03AB1">
        <w:rPr>
          <w:rStyle w:val="CdigoHTML"/>
          <w:color w:val="FFFFFF"/>
          <w:sz w:val="21"/>
          <w:szCs w:val="21"/>
        </w:rPr>
        <w:t xml:space="preserve"> -g </w:t>
      </w:r>
      <w:proofErr w:type="spellStart"/>
      <w:r w:rsidRPr="00E03AB1">
        <w:rPr>
          <w:rStyle w:val="CdigoHTML"/>
          <w:color w:val="FFFFFF"/>
          <w:sz w:val="21"/>
          <w:szCs w:val="21"/>
        </w:rPr>
        <w:t>typescript</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5" w:anchor="building-your-first-typescript-file" w:tgtFrame="_blank" w:history="1">
        <w:r w:rsidRPr="00E03AB1">
          <w:rPr>
            <w:rStyle w:val="Hipervnculo"/>
            <w:rFonts w:ascii="Arial" w:hAnsi="Arial" w:cs="Arial"/>
            <w:color w:val="0791E6"/>
            <w:sz w:val="21"/>
            <w:szCs w:val="21"/>
          </w:rPr>
          <w:t>Construyendo su primer archivo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En su editor, escriba el siguiente código JavaScript en </w:t>
      </w:r>
      <w:proofErr w:type="spellStart"/>
      <w:r w:rsidRPr="00E03AB1">
        <w:rPr>
          <w:rStyle w:val="CdigoHTML"/>
          <w:color w:val="4A4A4A"/>
          <w:sz w:val="21"/>
          <w:szCs w:val="21"/>
        </w:rPr>
        <w:t>greeter.ts</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r w:rsidRPr="00E03AB1">
        <w:rPr>
          <w:rStyle w:val="hljs-title"/>
          <w:b/>
          <w:bCs/>
          <w:color w:val="A6E22E"/>
          <w:sz w:val="21"/>
          <w:szCs w:val="21"/>
          <w:lang w:val="en-US"/>
        </w:rPr>
        <w:t>greeter</w:t>
      </w:r>
      <w:r w:rsidRPr="00E03AB1">
        <w:rPr>
          <w:rStyle w:val="hljs-function"/>
          <w:color w:val="FFFFFF"/>
          <w:sz w:val="21"/>
          <w:szCs w:val="21"/>
          <w:lang w:val="en-US"/>
        </w:rPr>
        <w:t>(</w:t>
      </w:r>
      <w:r w:rsidRPr="00E03AB1">
        <w:rPr>
          <w:rStyle w:val="hljs-params"/>
          <w:color w:val="FFFFFF"/>
          <w:sz w:val="21"/>
          <w:szCs w:val="21"/>
          <w:lang w:val="en-US"/>
        </w:rPr>
        <w:t>person</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6" w:anchor="compiling-your-code" w:tgtFrame="_blank" w:history="1">
        <w:r w:rsidRPr="00E03AB1">
          <w:rPr>
            <w:rStyle w:val="Hipervnculo"/>
            <w:rFonts w:ascii="Arial" w:hAnsi="Arial" w:cs="Arial"/>
            <w:color w:val="0791E6"/>
            <w:sz w:val="21"/>
            <w:szCs w:val="21"/>
          </w:rPr>
          <w:t>Compilando su código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Utilizamos </w:t>
      </w:r>
      <w:proofErr w:type="gramStart"/>
      <w:r w:rsidRPr="00E03AB1">
        <w:rPr>
          <w:rFonts w:ascii="Arial" w:hAnsi="Arial" w:cs="Arial"/>
          <w:color w:val="4A4A4A"/>
          <w:sz w:val="21"/>
          <w:szCs w:val="21"/>
        </w:rPr>
        <w:t>una </w:t>
      </w:r>
      <w:r w:rsidRPr="00E03AB1">
        <w:rPr>
          <w:rStyle w:val="CdigoHTML"/>
          <w:color w:val="4A4A4A"/>
          <w:sz w:val="21"/>
          <w:szCs w:val="21"/>
        </w:rPr>
        <w:t>.</w:t>
      </w:r>
      <w:proofErr w:type="spellStart"/>
      <w:r w:rsidRPr="00E03AB1">
        <w:rPr>
          <w:rStyle w:val="CdigoHTML"/>
          <w:color w:val="4A4A4A"/>
          <w:sz w:val="21"/>
          <w:szCs w:val="21"/>
        </w:rPr>
        <w:t>ts</w:t>
      </w:r>
      <w:r w:rsidRPr="00E03AB1">
        <w:rPr>
          <w:rFonts w:ascii="Arial" w:hAnsi="Arial" w:cs="Arial"/>
          <w:color w:val="4A4A4A"/>
          <w:sz w:val="21"/>
          <w:szCs w:val="21"/>
        </w:rPr>
        <w:t>extensión</w:t>
      </w:r>
      <w:proofErr w:type="spellEnd"/>
      <w:proofErr w:type="gramEnd"/>
      <w:r w:rsidRPr="00E03AB1">
        <w:rPr>
          <w:rFonts w:ascii="Arial" w:hAnsi="Arial" w:cs="Arial"/>
          <w:color w:val="4A4A4A"/>
          <w:sz w:val="21"/>
          <w:szCs w:val="21"/>
        </w:rPr>
        <w:t>, pero este código es solo JavaScript. Podría haber copiado / pegado esto directamente desde una aplicación JavaScript existente.</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En la línea de comando, ejecute el compilador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rPr>
      </w:pPr>
      <w:proofErr w:type="spellStart"/>
      <w:r w:rsidRPr="00E03AB1">
        <w:rPr>
          <w:rStyle w:val="CdigoHTML"/>
          <w:color w:val="FFFFFF"/>
          <w:sz w:val="21"/>
          <w:szCs w:val="21"/>
        </w:rPr>
        <w:t>tsc</w:t>
      </w:r>
      <w:proofErr w:type="spellEnd"/>
      <w:r w:rsidRPr="00E03AB1">
        <w:rPr>
          <w:rStyle w:val="CdigoHTML"/>
          <w:color w:val="FFFFFF"/>
          <w:sz w:val="21"/>
          <w:szCs w:val="21"/>
        </w:rPr>
        <w:t xml:space="preserve"> </w:t>
      </w:r>
      <w:proofErr w:type="spellStart"/>
      <w:r w:rsidRPr="00E03AB1">
        <w:rPr>
          <w:rStyle w:val="CdigoHTML"/>
          <w:color w:val="FFFFFF"/>
          <w:sz w:val="21"/>
          <w:szCs w:val="21"/>
        </w:rPr>
        <w:t>greeter</w:t>
      </w:r>
      <w:r w:rsidRPr="00E03AB1">
        <w:rPr>
          <w:rStyle w:val="hljs-selector-class"/>
          <w:color w:val="FFFFFF"/>
          <w:sz w:val="21"/>
          <w:szCs w:val="21"/>
        </w:rPr>
        <w:t>.ts</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El resultado será un archivo </w:t>
      </w:r>
      <w:proofErr w:type="spellStart"/>
      <w:proofErr w:type="gramStart"/>
      <w:r w:rsidRPr="00E03AB1">
        <w:rPr>
          <w:rStyle w:val="CdigoHTML"/>
          <w:color w:val="4A4A4A"/>
          <w:sz w:val="21"/>
          <w:szCs w:val="21"/>
        </w:rPr>
        <w:t>greeter.js</w:t>
      </w:r>
      <w:r w:rsidRPr="00E03AB1">
        <w:rPr>
          <w:rFonts w:ascii="Arial" w:hAnsi="Arial" w:cs="Arial"/>
          <w:color w:val="4A4A4A"/>
          <w:sz w:val="21"/>
          <w:szCs w:val="21"/>
        </w:rPr>
        <w:t>que</w:t>
      </w:r>
      <w:proofErr w:type="spellEnd"/>
      <w:proofErr w:type="gramEnd"/>
      <w:r w:rsidRPr="00E03AB1">
        <w:rPr>
          <w:rFonts w:ascii="Arial" w:hAnsi="Arial" w:cs="Arial"/>
          <w:color w:val="4A4A4A"/>
          <w:sz w:val="21"/>
          <w:szCs w:val="21"/>
        </w:rPr>
        <w:t xml:space="preserve"> contiene el mismo JavaScript que usted introdujo. ¡Estamos funcionando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en nuestra aplicación JavaScript!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lastRenderedPageBreak/>
        <w:t xml:space="preserve">Ahora podemos comenzar a aprovechar algunas de las nuevas herramientas que ofrece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Agregue </w:t>
      </w:r>
      <w:proofErr w:type="gramStart"/>
      <w:r w:rsidRPr="00E03AB1">
        <w:rPr>
          <w:rFonts w:ascii="Arial" w:hAnsi="Arial" w:cs="Arial"/>
          <w:color w:val="4A4A4A"/>
          <w:sz w:val="21"/>
          <w:szCs w:val="21"/>
        </w:rPr>
        <w:t>una </w:t>
      </w:r>
      <w:r w:rsidRPr="00E03AB1">
        <w:rPr>
          <w:rStyle w:val="CdigoHTML"/>
          <w:color w:val="4A4A4A"/>
          <w:sz w:val="21"/>
          <w:szCs w:val="21"/>
        </w:rPr>
        <w:t>:</w:t>
      </w:r>
      <w:proofErr w:type="gramEnd"/>
      <w:r w:rsidRPr="00E03AB1">
        <w:rPr>
          <w:rStyle w:val="CdigoHTML"/>
          <w:color w:val="4A4A4A"/>
          <w:sz w:val="21"/>
          <w:szCs w:val="21"/>
        </w:rPr>
        <w:t xml:space="preserve"> </w:t>
      </w:r>
      <w:proofErr w:type="spellStart"/>
      <w:r w:rsidRPr="00E03AB1">
        <w:rPr>
          <w:rStyle w:val="CdigoHTML"/>
          <w:color w:val="4A4A4A"/>
          <w:sz w:val="21"/>
          <w:szCs w:val="21"/>
        </w:rPr>
        <w:t>string</w:t>
      </w:r>
      <w:r w:rsidRPr="00E03AB1">
        <w:rPr>
          <w:rFonts w:ascii="Arial" w:hAnsi="Arial" w:cs="Arial"/>
          <w:color w:val="4A4A4A"/>
          <w:sz w:val="21"/>
          <w:szCs w:val="21"/>
        </w:rPr>
        <w:t>anotación</w:t>
      </w:r>
      <w:proofErr w:type="spellEnd"/>
      <w:r w:rsidRPr="00E03AB1">
        <w:rPr>
          <w:rFonts w:ascii="Arial" w:hAnsi="Arial" w:cs="Arial"/>
          <w:color w:val="4A4A4A"/>
          <w:sz w:val="21"/>
          <w:szCs w:val="21"/>
        </w:rPr>
        <w:t xml:space="preserve"> de tipo al argumento de la función ‘persona’ como se muestra aquí:</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proofErr w:type="gramStart"/>
      <w:r w:rsidRPr="00E03AB1">
        <w:rPr>
          <w:rStyle w:val="hljs-title"/>
          <w:b/>
          <w:bCs/>
          <w:color w:val="A6E22E"/>
          <w:sz w:val="21"/>
          <w:szCs w:val="21"/>
          <w:lang w:val="en-US"/>
        </w:rPr>
        <w:t>greeter</w:t>
      </w:r>
      <w:r w:rsidRPr="00E03AB1">
        <w:rPr>
          <w:rStyle w:val="hljs-function"/>
          <w:color w:val="FFFFFF"/>
          <w:sz w:val="21"/>
          <w:szCs w:val="21"/>
          <w:lang w:val="en-US"/>
        </w:rPr>
        <w:t>(</w:t>
      </w:r>
      <w:proofErr w:type="gramEnd"/>
      <w:r w:rsidRPr="00E03AB1">
        <w:rPr>
          <w:rStyle w:val="hljs-params"/>
          <w:color w:val="FFFFFF"/>
          <w:sz w:val="21"/>
          <w:szCs w:val="21"/>
          <w:lang w:val="en-US"/>
        </w:rPr>
        <w:t xml:space="preserve">person: </w:t>
      </w:r>
      <w:r w:rsidRPr="00E03AB1">
        <w:rPr>
          <w:rStyle w:val="hljs-builtin"/>
          <w:color w:val="A6E22E"/>
          <w:sz w:val="21"/>
          <w:szCs w:val="21"/>
          <w:lang w:val="en-US"/>
        </w:rPr>
        <w:t>string</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7" w:anchor="number" w:tgtFrame="_blank" w:history="1">
        <w:r w:rsidRPr="00E03AB1">
          <w:rPr>
            <w:rStyle w:val="Hipervnculo"/>
            <w:rFonts w:ascii="Arial" w:hAnsi="Arial" w:cs="Arial"/>
            <w:color w:val="0791E6"/>
            <w:sz w:val="21"/>
            <w:szCs w:val="21"/>
          </w:rPr>
          <w:t>Numero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Como en JavaScript, todos los números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son valores de coma flotante. Estos números de coma flotante obtienen el tipo </w:t>
      </w:r>
      <w:proofErr w:type="spellStart"/>
      <w:r w:rsidRPr="00E03AB1">
        <w:rPr>
          <w:rStyle w:val="CdigoHTML"/>
          <w:color w:val="4A4A4A"/>
          <w:sz w:val="21"/>
          <w:szCs w:val="21"/>
        </w:rPr>
        <w:t>number</w:t>
      </w:r>
      <w:proofErr w:type="spellEnd"/>
      <w:r w:rsidRPr="00E03AB1">
        <w:rPr>
          <w:rFonts w:ascii="Arial" w:hAnsi="Arial" w:cs="Arial"/>
          <w:color w:val="4A4A4A"/>
          <w:sz w:val="21"/>
          <w:szCs w:val="21"/>
        </w:rPr>
        <w:t xml:space="preserve">. Además de los literales hexadecimales y decimales,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también admite literales binarios y octales introducidos en ECMAScript 2015.</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decimal: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6</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hex: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0xf00d</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binary: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0b1010</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Fonts w:ascii="Courier New" w:hAnsi="Courier New" w:cs="Courier New"/>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octal: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0o744</w:t>
      </w:r>
      <w:r w:rsidRPr="00E03AB1">
        <w:rPr>
          <w:rStyle w:val="CdigoHTML"/>
          <w:color w:val="FFFFFF"/>
          <w:sz w:val="21"/>
          <w:szCs w:val="21"/>
          <w:lang w:val="en-US"/>
        </w:rPr>
        <w:t>;</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523C60">
      <w:pPr>
        <w:pStyle w:val="Ttulo1"/>
        <w:rPr>
          <w:u w:val="single"/>
        </w:rPr>
      </w:pPr>
      <w:r w:rsidRPr="00523C60">
        <w:rPr>
          <w:u w:val="single"/>
        </w:rPr>
        <w:t>Tipos básicos</w:t>
      </w:r>
    </w:p>
    <w:p w:rsidR="00523C60" w:rsidRPr="00523C60" w:rsidRDefault="00523C60" w:rsidP="00523C60">
      <w:pPr>
        <w:spacing w:before="0" w:after="113" w:line="240" w:lineRule="auto"/>
        <w:rPr>
          <w:rFonts w:ascii="Arial" w:eastAsia="Times New Roman" w:hAnsi="Arial" w:cs="Arial"/>
          <w:color w:val="273B47"/>
          <w:lang w:val="es-MX" w:eastAsia="es-MX"/>
        </w:rPr>
      </w:pPr>
      <w:r w:rsidRPr="00523C60">
        <w:rPr>
          <w:rFonts w:ascii="Arial" w:eastAsia="Times New Roman" w:hAnsi="Arial" w:cs="Arial"/>
          <w:color w:val="273B47"/>
          <w:lang w:val="es-MX" w:eastAsia="es-MX"/>
        </w:rPr>
        <w:t>Tipos:</w:t>
      </w:r>
    </w:p>
    <w:p w:rsidR="00523C60" w:rsidRPr="00523C60" w:rsidRDefault="00523C60" w:rsidP="00C3528C">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boolean</w:t>
      </w:r>
      <w:proofErr w:type="spellEnd"/>
      <w:r w:rsidRPr="00523C60">
        <w:rPr>
          <w:rFonts w:ascii="Arial" w:eastAsia="Times New Roman" w:hAnsi="Arial" w:cs="Arial"/>
          <w:color w:val="273B47"/>
          <w:lang w:val="es-MX" w:eastAsia="es-MX"/>
        </w:rPr>
        <w:t>. Valor verdadero o falso.</w:t>
      </w:r>
    </w:p>
    <w:p w:rsidR="00523C60" w:rsidRPr="00523C60" w:rsidRDefault="00523C60" w:rsidP="00C3528C">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number</w:t>
      </w:r>
      <w:proofErr w:type="spellEnd"/>
      <w:r w:rsidRPr="00523C60">
        <w:rPr>
          <w:rFonts w:ascii="Arial" w:eastAsia="Times New Roman" w:hAnsi="Arial" w:cs="Arial"/>
          <w:color w:val="273B47"/>
          <w:lang w:val="es-MX" w:eastAsia="es-MX"/>
        </w:rPr>
        <w:t>. Números.</w:t>
      </w:r>
    </w:p>
    <w:p w:rsidR="00523C60" w:rsidRPr="00523C60" w:rsidRDefault="00523C60" w:rsidP="00C3528C">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color w:val="273B47"/>
          <w:lang w:val="es-MX" w:eastAsia="es-MX"/>
        </w:rPr>
        <w:t>. Cadenas de texto.</w:t>
      </w:r>
    </w:p>
    <w:p w:rsidR="00523C60" w:rsidRPr="00523C60" w:rsidRDefault="00523C60" w:rsidP="00C3528C">
      <w:pPr>
        <w:numPr>
          <w:ilvl w:val="0"/>
          <w:numId w:val="20"/>
        </w:numPr>
        <w:spacing w:before="0" w:after="0" w:line="240" w:lineRule="auto"/>
        <w:ind w:left="113" w:right="113"/>
        <w:rPr>
          <w:rFonts w:ascii="Arial" w:eastAsia="Times New Roman" w:hAnsi="Arial" w:cs="Arial"/>
          <w:color w:val="273B47"/>
          <w:lang w:val="es-MX" w:eastAsia="es-MX"/>
        </w:rPr>
      </w:pPr>
      <w:proofErr w:type="spellStart"/>
      <w:proofErr w:type="gram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b/>
          <w:bCs/>
          <w:color w:val="273B47"/>
          <w:lang w:val="es-MX" w:eastAsia="es-MX"/>
        </w:rPr>
        <w:t>[</w:t>
      </w:r>
      <w:proofErr w:type="gramEnd"/>
      <w:r w:rsidRPr="00523C60">
        <w:rPr>
          <w:rFonts w:ascii="Arial" w:eastAsia="Times New Roman" w:hAnsi="Arial" w:cs="Arial"/>
          <w:b/>
          <w:bCs/>
          <w:color w:val="273B47"/>
          <w:lang w:val="es-MX" w:eastAsia="es-MX"/>
        </w:rPr>
        <w:t>]</w:t>
      </w:r>
      <w:r w:rsidRPr="00523C60">
        <w:rPr>
          <w:rFonts w:ascii="Arial" w:eastAsia="Times New Roman" w:hAnsi="Arial" w:cs="Arial"/>
          <w:color w:val="273B47"/>
          <w:lang w:val="es-MX" w:eastAsia="es-MX"/>
        </w:rPr>
        <w:t>. Arreglo del tipo cadena de texto.</w:t>
      </w:r>
    </w:p>
    <w:p w:rsidR="00523C60" w:rsidRPr="00523C60" w:rsidRDefault="00523C60" w:rsidP="00C3528C">
      <w:pPr>
        <w:numPr>
          <w:ilvl w:val="0"/>
          <w:numId w:val="20"/>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Array</w:t>
      </w:r>
      <w:r w:rsidRPr="00523C60">
        <w:rPr>
          <w:rFonts w:ascii="Arial" w:eastAsia="Times New Roman" w:hAnsi="Arial" w:cs="Arial"/>
          <w:color w:val="273B47"/>
          <w:lang w:val="es-MX" w:eastAsia="es-MX"/>
        </w:rPr>
        <w:t xml:space="preserve">. Arreglo </w:t>
      </w:r>
      <w:proofErr w:type="spellStart"/>
      <w:r w:rsidRPr="00523C60">
        <w:rPr>
          <w:rFonts w:ascii="Arial" w:eastAsia="Times New Roman" w:hAnsi="Arial" w:cs="Arial"/>
          <w:color w:val="273B47"/>
          <w:lang w:val="es-MX" w:eastAsia="es-MX"/>
        </w:rPr>
        <w:t>multi-tipo</w:t>
      </w:r>
      <w:proofErr w:type="spellEnd"/>
      <w:r w:rsidRPr="00523C60">
        <w:rPr>
          <w:rFonts w:ascii="Arial" w:eastAsia="Times New Roman" w:hAnsi="Arial" w:cs="Arial"/>
          <w:color w:val="273B47"/>
          <w:lang w:val="es-MX" w:eastAsia="es-MX"/>
        </w:rPr>
        <w:t>, acepta cadenas de texto o números.</w:t>
      </w:r>
    </w:p>
    <w:p w:rsidR="00523C60" w:rsidRPr="00523C60" w:rsidRDefault="00523C60" w:rsidP="00C3528C">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enum</w:t>
      </w:r>
      <w:proofErr w:type="spellEnd"/>
      <w:r w:rsidRPr="00523C60">
        <w:rPr>
          <w:rFonts w:ascii="Arial" w:eastAsia="Times New Roman" w:hAnsi="Arial" w:cs="Arial"/>
          <w:color w:val="273B47"/>
          <w:lang w:val="es-MX" w:eastAsia="es-MX"/>
        </w:rPr>
        <w:t>. Es un tipo especial llamado enumeración.</w:t>
      </w:r>
    </w:p>
    <w:p w:rsidR="00523C60" w:rsidRPr="00523C60" w:rsidRDefault="00523C60" w:rsidP="00C3528C">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any</w:t>
      </w:r>
      <w:proofErr w:type="spellEnd"/>
      <w:r w:rsidRPr="00523C60">
        <w:rPr>
          <w:rFonts w:ascii="Arial" w:eastAsia="Times New Roman" w:hAnsi="Arial" w:cs="Arial"/>
          <w:color w:val="273B47"/>
          <w:lang w:val="es-MX" w:eastAsia="es-MX"/>
        </w:rPr>
        <w:t>. Cualquier tipo.</w:t>
      </w:r>
    </w:p>
    <w:p w:rsidR="00523C60" w:rsidRPr="00523C60" w:rsidRDefault="00523C60" w:rsidP="00C3528C">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object</w:t>
      </w:r>
      <w:proofErr w:type="spellEnd"/>
      <w:r w:rsidRPr="00523C60">
        <w:rPr>
          <w:rFonts w:ascii="Arial" w:eastAsia="Times New Roman" w:hAnsi="Arial" w:cs="Arial"/>
          <w:color w:val="273B47"/>
          <w:lang w:val="es-MX" w:eastAsia="es-MX"/>
        </w:rPr>
        <w:t>. Del tipo objeto.</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8" w:anchor="boolean" w:tgtFrame="_blank" w:history="1">
        <w:r w:rsidRPr="00523C60">
          <w:rPr>
            <w:rStyle w:val="Hipervnculo"/>
            <w:rFonts w:ascii="Arial" w:hAnsi="Arial" w:cs="Arial"/>
            <w:color w:val="0791E6"/>
            <w:sz w:val="21"/>
            <w:szCs w:val="21"/>
          </w:rPr>
          <w:t>Boolean</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El tipo de datos más básico es el valor verdadero / falso simple, que JavaScript y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llaman un </w:t>
      </w:r>
      <w:proofErr w:type="spellStart"/>
      <w:r w:rsidRPr="00523C60">
        <w:rPr>
          <w:rStyle w:val="CdigoHTML"/>
          <w:rFonts w:eastAsiaTheme="majorEastAsia"/>
          <w:color w:val="4A4A4A"/>
          <w:sz w:val="21"/>
          <w:szCs w:val="21"/>
        </w:rPr>
        <w:t>boolean</w:t>
      </w:r>
      <w:r w:rsidRPr="00523C60">
        <w:rPr>
          <w:rFonts w:ascii="Arial" w:hAnsi="Arial" w:cs="Arial"/>
          <w:color w:val="4A4A4A"/>
          <w:sz w:val="21"/>
          <w:szCs w:val="21"/>
        </w:rPr>
        <w:t>valor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isDone</w:t>
      </w:r>
      <w:proofErr w:type="spellEnd"/>
      <w:r w:rsidRPr="00523C60">
        <w:rPr>
          <w:rStyle w:val="CdigoHTML"/>
          <w:color w:val="FFFFFF"/>
          <w:sz w:val="21"/>
          <w:szCs w:val="21"/>
        </w:rPr>
        <w:t xml:space="preserve">: </w:t>
      </w:r>
      <w:proofErr w:type="spellStart"/>
      <w:r w:rsidRPr="00523C60">
        <w:rPr>
          <w:rStyle w:val="hljs-builtin"/>
          <w:color w:val="A6E22E"/>
          <w:sz w:val="21"/>
          <w:szCs w:val="21"/>
        </w:rPr>
        <w:t>boolean</w:t>
      </w:r>
      <w:proofErr w:type="spellEnd"/>
      <w:r w:rsidRPr="00523C60">
        <w:rPr>
          <w:rStyle w:val="CdigoHTML"/>
          <w:color w:val="FFFFFF"/>
          <w:sz w:val="21"/>
          <w:szCs w:val="21"/>
        </w:rPr>
        <w:t xml:space="preserve"> = </w:t>
      </w:r>
      <w:r w:rsidRPr="00523C60">
        <w:rPr>
          <w:rStyle w:val="hljs-literal"/>
          <w:b/>
          <w:bCs/>
          <w:color w:val="F92672"/>
          <w:sz w:val="21"/>
          <w:szCs w:val="21"/>
        </w:rPr>
        <w:t>false</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9" w:anchor="number" w:tgtFrame="_blank" w:history="1">
        <w:r w:rsidRPr="00523C60">
          <w:rPr>
            <w:rStyle w:val="Hipervnculo"/>
            <w:rFonts w:ascii="Arial" w:hAnsi="Arial" w:cs="Arial"/>
            <w:color w:val="0791E6"/>
            <w:sz w:val="21"/>
            <w:szCs w:val="21"/>
          </w:rPr>
          <w:t>Numero</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Como en JavaScript, todos los números en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son valores de coma flotante. Estos números de coma flotante obtienen el tipo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xml:space="preserve">. Además de los literales hexadecimales y decimales,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admite literales binarios y octales introducidos en ECMAScript 2015.</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decimal: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6</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hex: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0xf00d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binary: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0b1010</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octal: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0o744</w:t>
      </w:r>
      <w:r w:rsidRPr="00523C60">
        <w:rPr>
          <w:rStyle w:val="CdigoHTML"/>
          <w:color w:val="FFFFFF"/>
          <w:sz w:val="21"/>
          <w:szCs w:val="21"/>
          <w:lang w:val="en-US"/>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0" w:anchor="string" w:tgtFrame="_blank" w:history="1">
        <w:r w:rsidRPr="00523C60">
          <w:rPr>
            <w:rStyle w:val="Hipervnculo"/>
            <w:rFonts w:ascii="Arial" w:hAnsi="Arial" w:cs="Arial"/>
            <w:color w:val="0791E6"/>
            <w:sz w:val="21"/>
            <w:szCs w:val="21"/>
          </w:rPr>
          <w:t>String</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Otra parte fundamental de la creación de programas en JavaScript para páginas web y servidores es trabajar con datos textuales. Como en otros idiomas, usamos el tipo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para</w:t>
      </w:r>
      <w:proofErr w:type="spellEnd"/>
      <w:r w:rsidRPr="00523C60">
        <w:rPr>
          <w:rFonts w:ascii="Arial" w:hAnsi="Arial" w:cs="Arial"/>
          <w:color w:val="4A4A4A"/>
          <w:sz w:val="21"/>
          <w:szCs w:val="21"/>
        </w:rPr>
        <w:t xml:space="preserve"> referirnos a estos tipos de datos textuales. Al igual que JavaScript,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utiliza comillas dobles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o comillas simples ( </w:t>
      </w:r>
      <w:r w:rsidRPr="00523C60">
        <w:rPr>
          <w:rStyle w:val="CdigoHTML"/>
          <w:rFonts w:eastAsiaTheme="majorEastAsia"/>
          <w:color w:val="4A4A4A"/>
          <w:sz w:val="21"/>
          <w:szCs w:val="21"/>
        </w:rPr>
        <w:t>'</w:t>
      </w:r>
      <w:r w:rsidRPr="00523C60">
        <w:rPr>
          <w:rFonts w:ascii="Arial" w:hAnsi="Arial" w:cs="Arial"/>
          <w:color w:val="4A4A4A"/>
          <w:sz w:val="21"/>
          <w:szCs w:val="21"/>
        </w:rPr>
        <w:t>) para rodear los datos de cadena.</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color: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"blue"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color = </w:t>
      </w:r>
      <w:r w:rsidRPr="00523C60">
        <w:rPr>
          <w:rStyle w:val="hljs-string"/>
          <w:color w:val="A6E22E"/>
          <w:sz w:val="21"/>
          <w:szCs w:val="21"/>
          <w:lang w:val="en-US"/>
        </w:rPr>
        <w:t>'red'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También puede usar </w:t>
      </w:r>
      <w:r w:rsidRPr="00523C60">
        <w:rPr>
          <w:rStyle w:val="nfasis"/>
          <w:rFonts w:ascii="Arial" w:eastAsiaTheme="majorEastAsia" w:hAnsi="Arial" w:cs="Arial"/>
          <w:color w:val="4A4A4A"/>
          <w:sz w:val="21"/>
          <w:szCs w:val="21"/>
        </w:rPr>
        <w:t xml:space="preserve">cadenas de </w:t>
      </w:r>
      <w:proofErr w:type="gramStart"/>
      <w:r w:rsidRPr="00523C60">
        <w:rPr>
          <w:rStyle w:val="nfasis"/>
          <w:rFonts w:ascii="Arial" w:eastAsiaTheme="majorEastAsia" w:hAnsi="Arial" w:cs="Arial"/>
          <w:color w:val="4A4A4A"/>
          <w:sz w:val="21"/>
          <w:szCs w:val="21"/>
        </w:rPr>
        <w:t>plantillas</w:t>
      </w:r>
      <w:r w:rsidRPr="00523C60">
        <w:rPr>
          <w:rFonts w:ascii="Arial" w:hAnsi="Arial" w:cs="Arial"/>
          <w:color w:val="4A4A4A"/>
          <w:sz w:val="21"/>
          <w:szCs w:val="21"/>
        </w:rPr>
        <w:t> ,</w:t>
      </w:r>
      <w:proofErr w:type="gramEnd"/>
      <w:r w:rsidRPr="00523C60">
        <w:rPr>
          <w:rFonts w:ascii="Arial" w:hAnsi="Arial" w:cs="Arial"/>
          <w:color w:val="4A4A4A"/>
          <w:sz w:val="21"/>
          <w:szCs w:val="21"/>
        </w:rPr>
        <w:t xml:space="preserve"> que pueden abarcar varias líneas y tener expresiones incrustadas. Estas cadenas están rodeadas por el carácter </w:t>
      </w:r>
      <w:proofErr w:type="spellStart"/>
      <w:r w:rsidRPr="00523C60">
        <w:rPr>
          <w:rFonts w:ascii="Arial" w:hAnsi="Arial" w:cs="Arial"/>
          <w:color w:val="4A4A4A"/>
          <w:sz w:val="21"/>
          <w:szCs w:val="21"/>
        </w:rPr>
        <w:t>backtick</w:t>
      </w:r>
      <w:proofErr w:type="spellEnd"/>
      <w:r w:rsidRPr="00523C60">
        <w:rPr>
          <w:rFonts w:ascii="Arial" w:hAnsi="Arial" w:cs="Arial"/>
          <w:color w:val="4A4A4A"/>
          <w:sz w:val="21"/>
          <w:szCs w:val="21"/>
        </w:rPr>
        <w:t xml:space="preserve"> / </w:t>
      </w:r>
      <w:proofErr w:type="spellStart"/>
      <w:r w:rsidRPr="00523C60">
        <w:rPr>
          <w:rFonts w:ascii="Arial" w:hAnsi="Arial" w:cs="Arial"/>
          <w:color w:val="4A4A4A"/>
          <w:sz w:val="21"/>
          <w:szCs w:val="21"/>
        </w:rPr>
        <w:t>backquote</w:t>
      </w:r>
      <w:proofErr w:type="spellEnd"/>
      <w:r w:rsidRPr="00523C60">
        <w:rPr>
          <w:rFonts w:ascii="Arial" w:hAnsi="Arial" w:cs="Arial"/>
          <w:color w:val="4A4A4A"/>
          <w:sz w:val="21"/>
          <w:szCs w:val="21"/>
        </w:rPr>
        <w:t xml:space="preserve">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y las expresiones incrustadas son de la forma </w:t>
      </w:r>
      <w:r w:rsidRPr="00523C60">
        <w:rPr>
          <w:rStyle w:val="CdigoHTML"/>
          <w:rFonts w:eastAsiaTheme="majorEastAsia"/>
          <w:color w:val="4A4A4A"/>
          <w:sz w:val="21"/>
          <w:szCs w:val="21"/>
        </w:rPr>
        <w:t xml:space="preserve">${ </w:t>
      </w:r>
      <w:proofErr w:type="spellStart"/>
      <w:r w:rsidRPr="00523C60">
        <w:rPr>
          <w:rStyle w:val="CdigoHTML"/>
          <w:rFonts w:eastAsiaTheme="majorEastAsia"/>
          <w:color w:val="4A4A4A"/>
          <w:sz w:val="21"/>
          <w:szCs w:val="21"/>
        </w:rPr>
        <w:t>expr</w:t>
      </w:r>
      <w:proofErr w:type="spellEnd"/>
      <w:r w:rsidRPr="00523C60">
        <w:rPr>
          <w:rStyle w:val="CdigoHTML"/>
          <w:rFonts w:eastAsiaTheme="majorEastAsia"/>
          <w:color w:val="4A4A4A"/>
          <w:sz w:val="21"/>
          <w:szCs w:val="21"/>
        </w:rPr>
        <w:t xml:space="preserve"> }</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`Bob </w:t>
      </w:r>
      <w:proofErr w:type="spellStart"/>
      <w:r w:rsidRPr="00523C60">
        <w:rPr>
          <w:rStyle w:val="hljs-string"/>
          <w:color w:val="A6E22E"/>
          <w:sz w:val="21"/>
          <w:szCs w:val="21"/>
          <w:lang w:val="en-US"/>
        </w:rPr>
        <w:t>Bobbington</w:t>
      </w:r>
      <w:proofErr w:type="spellEnd"/>
      <w:r w:rsidRPr="00523C60">
        <w:rPr>
          <w:rStyle w:val="hljs-string"/>
          <w:color w:val="A6E22E"/>
          <w:sz w:val="21"/>
          <w:szCs w:val="21"/>
          <w:lang w:val="en-US"/>
        </w:rPr>
        <w:t>`</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age: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37</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`Hello, my name is </w:t>
      </w:r>
      <w:proofErr w:type="gramStart"/>
      <w:r w:rsidRPr="00523C60">
        <w:rPr>
          <w:rStyle w:val="hljs-subst"/>
          <w:color w:val="A6E22E"/>
          <w:sz w:val="21"/>
          <w:szCs w:val="21"/>
          <w:lang w:val="en-US"/>
        </w:rPr>
        <w:t xml:space="preserve">${ </w:t>
      </w:r>
      <w:proofErr w:type="spellStart"/>
      <w:r w:rsidRPr="00523C60">
        <w:rPr>
          <w:rStyle w:val="hljs-subst"/>
          <w:color w:val="A6E22E"/>
          <w:sz w:val="21"/>
          <w:szCs w:val="21"/>
          <w:lang w:val="en-US"/>
        </w:rPr>
        <w:t>fullName</w:t>
      </w:r>
      <w:proofErr w:type="spellEnd"/>
      <w:proofErr w:type="gramEnd"/>
      <w:r w:rsidRPr="00523C60">
        <w:rPr>
          <w:rStyle w:val="hljs-subst"/>
          <w:color w:val="A6E22E"/>
          <w:sz w:val="21"/>
          <w:szCs w:val="21"/>
          <w:lang w:val="en-US"/>
        </w:rPr>
        <w:t xml:space="preserve"> }</w:t>
      </w:r>
      <w:r w:rsidRPr="00523C60">
        <w:rPr>
          <w:rStyle w:val="hljs-string"/>
          <w:color w:val="A6E22E"/>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string"/>
          <w:color w:val="A6E22E"/>
          <w:sz w:val="21"/>
          <w:szCs w:val="21"/>
          <w:lang w:val="en-US"/>
        </w:rPr>
        <w:t xml:space="preserve">I'll be </w:t>
      </w:r>
      <w:proofErr w:type="gramStart"/>
      <w:r w:rsidRPr="00523C60">
        <w:rPr>
          <w:rStyle w:val="hljs-subst"/>
          <w:color w:val="A6E22E"/>
          <w:sz w:val="21"/>
          <w:szCs w:val="21"/>
          <w:lang w:val="en-US"/>
        </w:rPr>
        <w:t>${ age</w:t>
      </w:r>
      <w:proofErr w:type="gramEnd"/>
      <w:r w:rsidRPr="00523C60">
        <w:rPr>
          <w:rStyle w:val="hljs-subst"/>
          <w:color w:val="A6E22E"/>
          <w:sz w:val="21"/>
          <w:szCs w:val="21"/>
          <w:lang w:val="en-US"/>
        </w:rPr>
        <w:t xml:space="preserve"> + 1 }</w:t>
      </w:r>
      <w:r w:rsidRPr="00523C60">
        <w:rPr>
          <w:rStyle w:val="hljs-string"/>
          <w:color w:val="A6E22E"/>
          <w:sz w:val="21"/>
          <w:szCs w:val="21"/>
          <w:lang w:val="en-US"/>
        </w:rPr>
        <w:t xml:space="preserve">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Esto es equivalente a declarar </w:t>
      </w:r>
      <w:proofErr w:type="spellStart"/>
      <w:r w:rsidRPr="00523C60">
        <w:rPr>
          <w:rStyle w:val="CdigoHTML"/>
          <w:rFonts w:eastAsiaTheme="majorEastAsia"/>
          <w:color w:val="4A4A4A"/>
          <w:sz w:val="21"/>
          <w:szCs w:val="21"/>
        </w:rPr>
        <w:t>sentence</w:t>
      </w:r>
      <w:r w:rsidRPr="00523C60">
        <w:rPr>
          <w:rFonts w:ascii="Arial" w:hAnsi="Arial" w:cs="Arial"/>
          <w:color w:val="4A4A4A"/>
          <w:sz w:val="21"/>
          <w:szCs w:val="21"/>
        </w:rPr>
        <w:t>así</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"Hello, my name is "</w:t>
      </w:r>
      <w:r w:rsidRPr="00523C60">
        <w:rPr>
          <w:rStyle w:val="CdigoHTML"/>
          <w:color w:val="FFFFFF"/>
          <w:sz w:val="21"/>
          <w:szCs w:val="21"/>
          <w:lang w:val="en-US"/>
        </w:rPr>
        <w:t xml:space="preserve"> +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 </w:t>
      </w:r>
      <w:proofErr w:type="gramStart"/>
      <w:r w:rsidRPr="00523C60">
        <w:rPr>
          <w:rStyle w:val="hljs-string"/>
          <w:color w:val="A6E22E"/>
          <w:sz w:val="21"/>
          <w:szCs w:val="21"/>
          <w:lang w:val="en-US"/>
        </w:rPr>
        <w:t>".\n\n</w:t>
      </w:r>
      <w:proofErr w:type="gramEnd"/>
      <w:r w:rsidRPr="00523C60">
        <w:rPr>
          <w:rStyle w:val="hljs-string"/>
          <w:color w:val="A6E22E"/>
          <w:sz w:val="21"/>
          <w:szCs w:val="21"/>
          <w:lang w:val="en-US"/>
        </w:rPr>
        <w:t>"</w:t>
      </w:r>
      <w:r w:rsidRPr="00523C60">
        <w:rPr>
          <w:rStyle w:val="CdigoHTML"/>
          <w:color w:val="FFFFFF"/>
          <w:sz w:val="21"/>
          <w:szCs w:val="21"/>
          <w:lang w:val="en-US"/>
        </w:rPr>
        <w:t xml:space="preserve"> +</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    </w:t>
      </w:r>
      <w:r w:rsidRPr="00523C60">
        <w:rPr>
          <w:rStyle w:val="hljs-string"/>
          <w:color w:val="A6E22E"/>
          <w:sz w:val="21"/>
          <w:szCs w:val="21"/>
          <w:lang w:val="en-US"/>
        </w:rPr>
        <w:t>"I'll be "</w:t>
      </w:r>
      <w:r w:rsidRPr="00523C60">
        <w:rPr>
          <w:rStyle w:val="CdigoHTML"/>
          <w:color w:val="FFFFFF"/>
          <w:sz w:val="21"/>
          <w:szCs w:val="21"/>
          <w:lang w:val="en-US"/>
        </w:rPr>
        <w:t xml:space="preserve"> + (age + </w:t>
      </w:r>
      <w:r w:rsidRPr="00523C60">
        <w:rPr>
          <w:rStyle w:val="hljs-number"/>
          <w:color w:val="FFFFFF"/>
          <w:sz w:val="21"/>
          <w:szCs w:val="21"/>
          <w:lang w:val="en-US"/>
        </w:rPr>
        <w:t>1</w:t>
      </w:r>
      <w:r w:rsidRPr="00523C60">
        <w:rPr>
          <w:rStyle w:val="CdigoHTML"/>
          <w:color w:val="FFFFFF"/>
          <w:sz w:val="21"/>
          <w:szCs w:val="21"/>
          <w:lang w:val="en-US"/>
        </w:rPr>
        <w:t xml:space="preserve">) + </w:t>
      </w:r>
      <w:r w:rsidRPr="00523C60">
        <w:rPr>
          <w:rStyle w:val="hljs-string"/>
          <w:color w:val="A6E22E"/>
          <w:sz w:val="21"/>
          <w:szCs w:val="21"/>
          <w:lang w:val="en-US"/>
        </w:rPr>
        <w:t>"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1" w:anchor="array" w:tgtFrame="_blank" w:history="1">
        <w:r w:rsidRPr="00523C60">
          <w:rPr>
            <w:rStyle w:val="Hipervnculo"/>
            <w:rFonts w:ascii="Arial" w:hAnsi="Arial" w:cs="Arial"/>
            <w:color w:val="0791E6"/>
            <w:sz w:val="21"/>
            <w:szCs w:val="21"/>
          </w:rPr>
          <w:t>Array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como JavaScript, le permite trabajar con matrices de valores. Los tipos de matriz se pueden escribir de una de dos maneras. En el primero, usa el tipo de elementos seguido de </w:t>
      </w:r>
      <w:r w:rsidRPr="00523C60">
        <w:rPr>
          <w:rStyle w:val="CdigoHTML"/>
          <w:rFonts w:eastAsiaTheme="majorEastAsia"/>
          <w:color w:val="4A4A4A"/>
          <w:sz w:val="21"/>
          <w:szCs w:val="21"/>
        </w:rPr>
        <w:t>[]</w:t>
      </w:r>
      <w:r w:rsidRPr="00523C60">
        <w:rPr>
          <w:rFonts w:ascii="Arial" w:hAnsi="Arial" w:cs="Arial"/>
          <w:color w:val="4A4A4A"/>
          <w:sz w:val="21"/>
          <w:szCs w:val="21"/>
        </w:rPr>
        <w:t>para denotar una matriz de ese tipo de elemento:</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proofErr w:type="spellStart"/>
      <w:proofErr w:type="gramStart"/>
      <w:r w:rsidRPr="00523C60">
        <w:rPr>
          <w:rStyle w:val="hljs-builtin"/>
          <w:color w:val="A6E22E"/>
          <w:sz w:val="21"/>
          <w:szCs w:val="21"/>
        </w:rPr>
        <w:t>number</w:t>
      </w:r>
      <w:proofErr w:type="spellEnd"/>
      <w:r w:rsidRPr="00523C60">
        <w:rPr>
          <w:rStyle w:val="CdigoHTML"/>
          <w:color w:val="FFFFFF"/>
          <w:sz w:val="21"/>
          <w:szCs w:val="21"/>
        </w:rPr>
        <w:t>[</w:t>
      </w:r>
      <w:proofErr w:type="gramEnd"/>
      <w:r w:rsidRPr="00523C60">
        <w:rPr>
          <w:rStyle w:val="CdigoHTML"/>
          <w:color w:val="FFFFFF"/>
          <w:sz w:val="21"/>
          <w:szCs w:val="21"/>
        </w:rPr>
        <w: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La segunda forma usa un tipo de matriz genérico </w:t>
      </w:r>
      <w:r w:rsidRPr="00523C60">
        <w:rPr>
          <w:rStyle w:val="CdigoHTML"/>
          <w:rFonts w:eastAsiaTheme="majorEastAsia"/>
          <w:color w:val="4A4A4A"/>
          <w:sz w:val="21"/>
          <w:szCs w:val="21"/>
        </w:rPr>
        <w:t>Array&lt;</w:t>
      </w:r>
      <w:proofErr w:type="spellStart"/>
      <w:r w:rsidRPr="00523C60">
        <w:rPr>
          <w:rStyle w:val="CdigoHTML"/>
          <w:rFonts w:eastAsiaTheme="majorEastAsia"/>
          <w:color w:val="4A4A4A"/>
          <w:sz w:val="21"/>
          <w:szCs w:val="21"/>
        </w:rPr>
        <w:t>elemType</w:t>
      </w:r>
      <w:proofErr w:type="spellEnd"/>
      <w:r w:rsidRPr="00523C60">
        <w:rPr>
          <w:rStyle w:val="CdigoHTML"/>
          <w:rFonts w:eastAsiaTheme="majorEastAsia"/>
          <w:color w:val="4A4A4A"/>
          <w:sz w:val="21"/>
          <w:szCs w:val="21"/>
        </w:rPr>
        <w:t>&gt;</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r w:rsidRPr="00523C60">
        <w:rPr>
          <w:rStyle w:val="hljs-builtin"/>
          <w:color w:val="A6E22E"/>
          <w:sz w:val="21"/>
          <w:szCs w:val="21"/>
        </w:rPr>
        <w:t>Array</w:t>
      </w:r>
      <w:r w:rsidRPr="00523C60">
        <w:rPr>
          <w:rStyle w:val="CdigoHTML"/>
          <w:color w:val="FFFFFF"/>
          <w:sz w:val="21"/>
          <w:szCs w:val="21"/>
        </w:rPr>
        <w:t>&lt;</w:t>
      </w:r>
      <w:proofErr w:type="spellStart"/>
      <w:r w:rsidRPr="00523C60">
        <w:rPr>
          <w:rStyle w:val="hljs-builtin"/>
          <w:color w:val="A6E22E"/>
          <w:sz w:val="21"/>
          <w:szCs w:val="21"/>
        </w:rPr>
        <w:t>number</w:t>
      </w:r>
      <w:proofErr w:type="spellEnd"/>
      <w:r w:rsidRPr="00523C60">
        <w:rPr>
          <w:rStyle w:val="CdigoHTML"/>
          <w:color w:val="FFFFFF"/>
          <w:sz w:val="21"/>
          <w:szCs w:val="21"/>
        </w:rPr>
        <w:t>&gt;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2" w:anchor="tuple" w:tgtFrame="_blank" w:history="1">
        <w:r w:rsidRPr="00523C60">
          <w:rPr>
            <w:rStyle w:val="Hipervnculo"/>
            <w:rFonts w:ascii="Arial" w:hAnsi="Arial" w:cs="Arial"/>
            <w:color w:val="0791E6"/>
            <w:sz w:val="21"/>
            <w:szCs w:val="21"/>
          </w:rPr>
          <w:t>Tuple</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Los tipos de tupla le permiten expresar una matriz con un número fijo de elementos cuyos tipos son conocidos, pero no necesitan ser los mismos. Por ejemplo, es posible que desee representar un valor como un par de ay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a</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Declare a tuple type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x: [</w:t>
      </w:r>
      <w:r w:rsidRPr="00523C60">
        <w:rPr>
          <w:rStyle w:val="hljs-builtin"/>
          <w:color w:val="A6E22E"/>
          <w:sz w:val="21"/>
          <w:szCs w:val="21"/>
          <w:lang w:val="en-US"/>
        </w:rPr>
        <w:t>string</w:t>
      </w:r>
      <w:r w:rsidRPr="00523C60">
        <w:rPr>
          <w:rStyle w:val="CdigoHTML"/>
          <w:color w:val="FFFFFF"/>
          <w:sz w:val="21"/>
          <w:szCs w:val="21"/>
          <w:lang w:val="en-US"/>
        </w:rPr>
        <w:t xml:space="preserve">, </w:t>
      </w:r>
      <w:r w:rsidRPr="00523C60">
        <w:rPr>
          <w:rStyle w:val="hljs-builtin"/>
          <w:color w:val="A6E22E"/>
          <w:sz w:val="21"/>
          <w:szCs w:val="21"/>
          <w:lang w:val="en-US"/>
        </w:rPr>
        <w:t>number</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x = [</w:t>
      </w:r>
      <w:r w:rsidRPr="00523C60">
        <w:rPr>
          <w:rStyle w:val="hljs-string"/>
          <w:color w:val="A6E22E"/>
          <w:sz w:val="21"/>
          <w:szCs w:val="21"/>
          <w:lang w:val="en-US"/>
        </w:rPr>
        <w:t>"hello"</w:t>
      </w:r>
      <w:r w:rsidRPr="00523C60">
        <w:rPr>
          <w:rStyle w:val="CdigoHTML"/>
          <w:color w:val="FFFFFF"/>
          <w:sz w:val="21"/>
          <w:szCs w:val="21"/>
          <w:lang w:val="en-US"/>
        </w:rPr>
        <w:t xml:space="preserve">, </w:t>
      </w:r>
      <w:r w:rsidRPr="00523C60">
        <w:rPr>
          <w:rStyle w:val="hljs-number"/>
          <w:color w:val="FFFFFF"/>
          <w:sz w:val="21"/>
          <w:szCs w:val="21"/>
          <w:lang w:val="en-US"/>
        </w:rPr>
        <w:t>10</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 incorrectly</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x = [</w:t>
      </w:r>
      <w:r w:rsidRPr="00523C60">
        <w:rPr>
          <w:rStyle w:val="hljs-number"/>
          <w:color w:val="FFFFFF"/>
          <w:sz w:val="21"/>
          <w:szCs w:val="21"/>
        </w:rPr>
        <w:t>10</w:t>
      </w:r>
      <w:r w:rsidRPr="00523C60">
        <w:rPr>
          <w:rStyle w:val="CdigoHTML"/>
          <w:color w:val="FFFFFF"/>
          <w:sz w:val="21"/>
          <w:szCs w:val="21"/>
        </w:rPr>
        <w:t xml:space="preserve">, </w:t>
      </w:r>
      <w:r w:rsidRPr="00523C60">
        <w:rPr>
          <w:rStyle w:val="hljs-string"/>
          <w:color w:val="A6E22E"/>
          <w:sz w:val="21"/>
          <w:szCs w:val="21"/>
        </w:rPr>
        <w:t>"</w:t>
      </w:r>
      <w:proofErr w:type="spellStart"/>
      <w:r w:rsidRPr="00523C60">
        <w:rPr>
          <w:rStyle w:val="hljs-string"/>
          <w:color w:val="A6E22E"/>
          <w:sz w:val="21"/>
          <w:szCs w:val="21"/>
        </w:rPr>
        <w:t>hello</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Al acceder a un elemento con un índice conocido, se recupera el tipo correcto:</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0</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1</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Error, 'number' does not have 'substring'</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acceso a un elemento fuera del conjunto de índices conocidos falla con un error:</w:t>
      </w: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x[</w:t>
      </w:r>
      <w:proofErr w:type="gramEnd"/>
      <w:r w:rsidRPr="00523C60">
        <w:rPr>
          <w:rStyle w:val="hljs-number"/>
          <w:color w:val="FFFFFF"/>
          <w:sz w:val="21"/>
          <w:szCs w:val="21"/>
          <w:lang w:val="en-US"/>
        </w:rPr>
        <w:t>3</w:t>
      </w:r>
      <w:r w:rsidRPr="00523C60">
        <w:rPr>
          <w:rStyle w:val="CdigoHTML"/>
          <w:color w:val="FFFFFF"/>
          <w:sz w:val="21"/>
          <w:szCs w:val="21"/>
          <w:lang w:val="en-US"/>
        </w:rPr>
        <w:t xml:space="preserve">] = </w:t>
      </w:r>
      <w:r w:rsidRPr="00523C60">
        <w:rPr>
          <w:rStyle w:val="hljs-string"/>
          <w:color w:val="A6E22E"/>
          <w:sz w:val="21"/>
          <w:szCs w:val="21"/>
          <w:lang w:val="en-US"/>
        </w:rPr>
        <w:t>"world"</w:t>
      </w:r>
      <w:r w:rsidRPr="00523C60">
        <w:rPr>
          <w:rStyle w:val="CdigoHTML"/>
          <w:color w:val="FFFFFF"/>
          <w:sz w:val="21"/>
          <w:szCs w:val="21"/>
          <w:lang w:val="en-US"/>
        </w:rPr>
        <w:t xml:space="preserve">; </w:t>
      </w:r>
      <w:r w:rsidRPr="00523C60">
        <w:rPr>
          <w:rStyle w:val="hljs-comment"/>
          <w:color w:val="75715E"/>
          <w:sz w:val="21"/>
          <w:szCs w:val="21"/>
          <w:lang w:val="en-US"/>
        </w:rPr>
        <w:t>// Error, Property '3' does not exist on type '[string, number]'.</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5</w:t>
      </w:r>
      <w:proofErr w:type="gramStart"/>
      <w:r w:rsidRPr="00523C60">
        <w:rPr>
          <w:rStyle w:val="CdigoHTML"/>
          <w:color w:val="FFFFFF"/>
          <w:sz w:val="21"/>
          <w:szCs w:val="21"/>
          <w:lang w:val="en-US"/>
        </w:rPr>
        <w:t>].</w:t>
      </w:r>
      <w:proofErr w:type="spellStart"/>
      <w:r w:rsidRPr="00523C60">
        <w:rPr>
          <w:rStyle w:val="CdigoHTML"/>
          <w:color w:val="FFFFFF"/>
          <w:sz w:val="21"/>
          <w:szCs w:val="21"/>
          <w:lang w:val="en-US"/>
        </w:rPr>
        <w:t>toString</w:t>
      </w:r>
      <w:proofErr w:type="spellEnd"/>
      <w:proofErr w:type="gramEnd"/>
      <w:r w:rsidRPr="00523C60">
        <w:rPr>
          <w:rStyle w:val="CdigoHTML"/>
          <w:color w:val="FFFFFF"/>
          <w:sz w:val="21"/>
          <w:szCs w:val="21"/>
          <w:lang w:val="en-US"/>
        </w:rPr>
        <w:t xml:space="preserve">()); </w:t>
      </w:r>
      <w:r w:rsidRPr="00523C60">
        <w:rPr>
          <w:rStyle w:val="hljs-comment"/>
          <w:color w:val="75715E"/>
          <w:sz w:val="21"/>
          <w:szCs w:val="21"/>
          <w:lang w:val="en-US"/>
        </w:rPr>
        <w:t>// Error, Property '5' does not exist on type '[string, number]'.</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3" w:anchor="enum" w:tgtFrame="_blank" w:history="1">
        <w:r w:rsidRPr="00523C60">
          <w:rPr>
            <w:rStyle w:val="Hipervnculo"/>
            <w:rFonts w:ascii="Arial" w:hAnsi="Arial" w:cs="Arial"/>
            <w:color w:val="0791E6"/>
            <w:sz w:val="21"/>
            <w:szCs w:val="21"/>
          </w:rPr>
          <w:t>Enum</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adición útil al conjunto estándar de tipos de datos de JavaScript es </w:t>
      </w:r>
      <w:proofErr w:type="spellStart"/>
      <w:r w:rsidRPr="00523C60">
        <w:rPr>
          <w:rStyle w:val="CdigoHTML"/>
          <w:rFonts w:eastAsiaTheme="majorEastAsia"/>
          <w:color w:val="4A4A4A"/>
          <w:sz w:val="21"/>
          <w:szCs w:val="21"/>
        </w:rPr>
        <w:t>enum</w:t>
      </w:r>
      <w:proofErr w:type="spellEnd"/>
      <w:r w:rsidRPr="00523C60">
        <w:rPr>
          <w:rFonts w:ascii="Arial" w:hAnsi="Arial" w:cs="Arial"/>
          <w:color w:val="4A4A4A"/>
          <w:sz w:val="21"/>
          <w:szCs w:val="21"/>
        </w:rPr>
        <w:t>. Como en lenguajes como C #, una enumeración es una forma de dar nombres más amigables a conjuntos de valores numéricos.</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Por defecto, las enumeraciones comienzan a numerar a sus miembros a partir de </w:t>
      </w:r>
      <w:r w:rsidRPr="00523C60">
        <w:rPr>
          <w:rStyle w:val="CdigoHTML"/>
          <w:rFonts w:eastAsiaTheme="majorEastAsia"/>
          <w:color w:val="4A4A4A"/>
          <w:sz w:val="21"/>
          <w:szCs w:val="21"/>
        </w:rPr>
        <w:t>0</w:t>
      </w:r>
      <w:r w:rsidRPr="00523C60">
        <w:rPr>
          <w:rFonts w:ascii="Arial" w:hAnsi="Arial" w:cs="Arial"/>
          <w:color w:val="4A4A4A"/>
          <w:sz w:val="21"/>
          <w:szCs w:val="21"/>
        </w:rPr>
        <w:t>. Puede cambiar esto configurando manualmente el valor de uno de sus miembros. Por ejemplo, podemos comenzar el ejemplo anterior en </w:t>
      </w:r>
      <w:r w:rsidRPr="00523C60">
        <w:rPr>
          <w:rStyle w:val="CdigoHTML"/>
          <w:rFonts w:eastAsiaTheme="majorEastAsia"/>
          <w:color w:val="4A4A4A"/>
          <w:sz w:val="21"/>
          <w:szCs w:val="21"/>
        </w:rPr>
        <w:t>1</w:t>
      </w:r>
      <w:r w:rsidRPr="00523C60">
        <w:rPr>
          <w:rFonts w:ascii="Arial" w:hAnsi="Arial" w:cs="Arial"/>
          <w:color w:val="4A4A4A"/>
          <w:sz w:val="21"/>
          <w:szCs w:val="21"/>
        </w:rPr>
        <w:t>lugar de </w:t>
      </w:r>
      <w:r w:rsidRPr="00523C60">
        <w:rPr>
          <w:rStyle w:val="CdigoHTML"/>
          <w:rFonts w:eastAsiaTheme="majorEastAsia"/>
          <w:color w:val="4A4A4A"/>
          <w:sz w:val="21"/>
          <w:szCs w:val="21"/>
        </w:rPr>
        <w:t>0</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lastRenderedPageBreak/>
        <w:t>O, incluso establezca manualmente todos los valores en la enumeración:</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xml:space="preserve">, Green = </w:t>
      </w:r>
      <w:r w:rsidRPr="00523C60">
        <w:rPr>
          <w:rStyle w:val="hljs-number"/>
          <w:color w:val="FFFFFF"/>
          <w:sz w:val="21"/>
          <w:szCs w:val="21"/>
          <w:lang w:val="en-US"/>
        </w:rPr>
        <w:t>2</w:t>
      </w:r>
      <w:r w:rsidRPr="00523C60">
        <w:rPr>
          <w:rStyle w:val="CdigoHTML"/>
          <w:color w:val="FFFFFF"/>
          <w:sz w:val="21"/>
          <w:szCs w:val="21"/>
          <w:lang w:val="en-US"/>
        </w:rPr>
        <w:t xml:space="preserve">, Blue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característica útil de las enumeraciones es que también puede pasar de un valor numérico al nombre de ese valor en la enumeración. Por ejemplo, si tuviéramos el valor </w:t>
      </w:r>
      <w:r w:rsidRPr="00523C60">
        <w:rPr>
          <w:rStyle w:val="CdigoHTML"/>
          <w:rFonts w:eastAsiaTheme="majorEastAsia"/>
          <w:color w:val="4A4A4A"/>
          <w:sz w:val="21"/>
          <w:szCs w:val="21"/>
        </w:rPr>
        <w:t>2</w:t>
      </w:r>
      <w:r w:rsidRPr="00523C60">
        <w:rPr>
          <w:rFonts w:ascii="Arial" w:hAnsi="Arial" w:cs="Arial"/>
          <w:color w:val="4A4A4A"/>
          <w:sz w:val="21"/>
          <w:szCs w:val="21"/>
        </w:rPr>
        <w:t>pero no estuviéramos seguros de a qué se asignó en la </w:t>
      </w:r>
      <w:proofErr w:type="spellStart"/>
      <w:r w:rsidRPr="00523C60">
        <w:rPr>
          <w:rStyle w:val="CdigoHTML"/>
          <w:rFonts w:eastAsiaTheme="majorEastAsia"/>
          <w:color w:val="4A4A4A"/>
          <w:sz w:val="21"/>
          <w:szCs w:val="21"/>
        </w:rPr>
        <w:t>Color</w:t>
      </w:r>
      <w:r w:rsidRPr="00523C60">
        <w:rPr>
          <w:rFonts w:ascii="Arial" w:hAnsi="Arial" w:cs="Arial"/>
          <w:color w:val="4A4A4A"/>
          <w:sz w:val="21"/>
          <w:szCs w:val="21"/>
        </w:rPr>
        <w:t>enumeración</w:t>
      </w:r>
      <w:proofErr w:type="spellEnd"/>
      <w:r w:rsidRPr="00523C60">
        <w:rPr>
          <w:rFonts w:ascii="Arial" w:hAnsi="Arial" w:cs="Arial"/>
          <w:color w:val="4A4A4A"/>
          <w:sz w:val="21"/>
          <w:szCs w:val="21"/>
        </w:rPr>
        <w:t xml:space="preserve"> anterior, podríamos buscar el nombre correspondiente: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proofErr w:type="gramStart"/>
      <w:r w:rsidRPr="00523C60">
        <w:rPr>
          <w:rStyle w:val="CdigoHTML"/>
          <w:color w:val="FFFFFF"/>
          <w:sz w:val="21"/>
          <w:szCs w:val="21"/>
          <w:lang w:val="en-US"/>
        </w:rPr>
        <w:t>Color[</w:t>
      </w:r>
      <w:proofErr w:type="gramEnd"/>
      <w:r w:rsidRPr="00523C60">
        <w:rPr>
          <w:rStyle w:val="hljs-number"/>
          <w:color w:val="FFFFFF"/>
          <w:sz w:val="21"/>
          <w:szCs w:val="21"/>
          <w:lang w:val="en-US"/>
        </w:rPr>
        <w:t>2</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comment"/>
          <w:color w:val="75715E"/>
          <w:sz w:val="21"/>
          <w:szCs w:val="21"/>
          <w:lang w:val="en-US"/>
        </w:rPr>
        <w:t>// Displays 'Green' as its value is 2 above</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4" w:anchor="any" w:tgtFrame="_blank" w:history="1">
        <w:r w:rsidRPr="00523C60">
          <w:rPr>
            <w:rStyle w:val="Hipervnculo"/>
            <w:rFonts w:ascii="Arial" w:hAnsi="Arial" w:cs="Arial"/>
            <w:color w:val="0791E6"/>
            <w:sz w:val="21"/>
            <w:szCs w:val="21"/>
          </w:rPr>
          <w:t>Any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Es posible que necesitemos describir el tipo de variables que no sabemos </w:t>
      </w:r>
      <w:proofErr w:type="spellStart"/>
      <w:r w:rsidRPr="00523C60">
        <w:rPr>
          <w:rFonts w:ascii="Arial" w:hAnsi="Arial" w:cs="Arial"/>
          <w:color w:val="4A4A4A"/>
          <w:sz w:val="21"/>
          <w:szCs w:val="21"/>
        </w:rPr>
        <w:t>cuando</w:t>
      </w:r>
      <w:proofErr w:type="spellEnd"/>
      <w:r w:rsidRPr="00523C60">
        <w:rPr>
          <w:rFonts w:ascii="Arial" w:hAnsi="Arial" w:cs="Arial"/>
          <w:color w:val="4A4A4A"/>
          <w:sz w:val="21"/>
          <w:szCs w:val="21"/>
        </w:rPr>
        <w:t xml:space="preserve"> estamos escribiendo una solicitud. Estos valores pueden provenir de contenido dinámico, por ejemplo, del usuario o de una biblioteca de terceros. En estos casos, queremos inhabilitar la verificación de tipos y dejar que los valores pasen por las comprobaciones en tiempo de compilación. Para hacerlo, los etiquetamos con 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notSure</w:t>
      </w:r>
      <w:proofErr w:type="spellEnd"/>
      <w:r w:rsidRPr="00523C60">
        <w:rPr>
          <w:rStyle w:val="CdigoHTML"/>
          <w:color w:val="FFFFFF"/>
          <w:sz w:val="21"/>
          <w:szCs w:val="21"/>
        </w:rPr>
        <w:t xml:space="preserve">: </w:t>
      </w:r>
      <w:proofErr w:type="spellStart"/>
      <w:r w:rsidRPr="00523C60">
        <w:rPr>
          <w:rStyle w:val="hljs-builtin"/>
          <w:color w:val="A6E22E"/>
          <w:sz w:val="21"/>
          <w:szCs w:val="21"/>
        </w:rPr>
        <w:t>any</w:t>
      </w:r>
      <w:proofErr w:type="spellEnd"/>
      <w:r w:rsidRPr="00523C60">
        <w:rPr>
          <w:rStyle w:val="CdigoHTML"/>
          <w:color w:val="FFFFFF"/>
          <w:sz w:val="21"/>
          <w:szCs w:val="21"/>
        </w:rPr>
        <w:t xml:space="preserve"> = </w:t>
      </w:r>
      <w:r w:rsidRPr="00523C60">
        <w:rPr>
          <w:rStyle w:val="hljs-number"/>
          <w:color w:val="FFFFFF"/>
          <w:sz w:val="21"/>
          <w:szCs w:val="21"/>
        </w:rPr>
        <w:t>4</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string"/>
          <w:color w:val="A6E22E"/>
          <w:sz w:val="21"/>
          <w:szCs w:val="21"/>
          <w:lang w:val="en-US"/>
        </w:rPr>
        <w:t>"maybe a string instead"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literal"/>
          <w:b/>
          <w:bCs/>
          <w:color w:val="F92672"/>
          <w:sz w:val="21"/>
          <w:szCs w:val="21"/>
          <w:lang w:val="en-US"/>
        </w:rPr>
        <w:t>false</w:t>
      </w:r>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gramStart"/>
      <w:r w:rsidRPr="00523C60">
        <w:rPr>
          <w:rStyle w:val="hljs-comment"/>
          <w:color w:val="75715E"/>
          <w:sz w:val="21"/>
          <w:szCs w:val="21"/>
          <w:lang w:val="en-US"/>
        </w:rPr>
        <w:t>definitely a</w:t>
      </w:r>
      <w:proofErr w:type="gramEnd"/>
      <w:r w:rsidRPr="00523C60">
        <w:rPr>
          <w:rStyle w:val="hljs-comment"/>
          <w:color w:val="75715E"/>
          <w:sz w:val="21"/>
          <w:szCs w:val="21"/>
          <w:lang w:val="en-US"/>
        </w:rPr>
        <w:t xml:space="preserve"> </w:t>
      </w:r>
      <w:proofErr w:type="spellStart"/>
      <w:r w:rsidRPr="00523C60">
        <w:rPr>
          <w:rStyle w:val="hljs-comment"/>
          <w:color w:val="75715E"/>
          <w:sz w:val="21"/>
          <w:szCs w:val="21"/>
          <w:lang w:val="en-US"/>
        </w:rPr>
        <w:t>boolean</w:t>
      </w:r>
      <w:proofErr w:type="spellEnd"/>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es una forma poderosa de trabajar con JavaScript existente, lo que le permite activar y desactivar gradualmente la verificación de tipos durante la compilación. Puede esperar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jugar</w:t>
      </w:r>
      <w:proofErr w:type="spellEnd"/>
      <w:r w:rsidRPr="00523C60">
        <w:rPr>
          <w:rFonts w:ascii="Arial" w:hAnsi="Arial" w:cs="Arial"/>
          <w:color w:val="4A4A4A"/>
          <w:sz w:val="21"/>
          <w:szCs w:val="21"/>
        </w:rPr>
        <w:t xml:space="preserve"> un papel similar, como lo hace en otros idiomas. Sin embargo, las variables de tipo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solo</w:t>
      </w:r>
      <w:proofErr w:type="spellEnd"/>
      <w:r w:rsidRPr="00523C60">
        <w:rPr>
          <w:rFonts w:ascii="Arial" w:hAnsi="Arial" w:cs="Arial"/>
          <w:color w:val="4A4A4A"/>
          <w:sz w:val="21"/>
          <w:szCs w:val="21"/>
        </w:rPr>
        <w:t xml:space="preserve"> le permiten asignarles cualquier valor. No puede invocar métodos arbitrarios en ellos, incluso los que realmente existen:</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any</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notSure.ifItExists</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ifItExists</w:t>
      </w:r>
      <w:proofErr w:type="spellEnd"/>
      <w:r w:rsidRPr="00523C60">
        <w:rPr>
          <w:rStyle w:val="hljs-comment"/>
          <w:color w:val="75715E"/>
          <w:sz w:val="21"/>
          <w:szCs w:val="21"/>
          <w:lang w:val="en-US"/>
        </w:rPr>
        <w:t xml:space="preserve"> might exist at runtime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xml:space="preserve"> exists (but the compiler doesn't check)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prettySure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Object</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prettySure.toFixed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Error: Property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doesn't exist on type 'Object'.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también es útil si conoce alguna parte del tipo, pero quizás no toda. Por ejemplo, puede tener una matriz, pero la matriz tiene una combinación de diferentes tipos:</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list: </w:t>
      </w:r>
      <w:proofErr w:type="gramStart"/>
      <w:r w:rsidRPr="00523C60">
        <w:rPr>
          <w:rStyle w:val="hljs-builtin"/>
          <w:color w:val="A6E22E"/>
          <w:sz w:val="21"/>
          <w:szCs w:val="21"/>
          <w:lang w:val="en-US"/>
        </w:rPr>
        <w:t>any</w:t>
      </w:r>
      <w:r w:rsidRPr="00523C60">
        <w:rPr>
          <w:rStyle w:val="CdigoHTML"/>
          <w:color w:val="FFFFFF"/>
          <w:sz w:val="21"/>
          <w:szCs w:val="21"/>
          <w:lang w:val="en-US"/>
        </w:rPr>
        <w:t>[</w:t>
      </w:r>
      <w:proofErr w:type="gramEnd"/>
      <w:r w:rsidRPr="00523C60">
        <w:rPr>
          <w:rStyle w:val="CdigoHTML"/>
          <w:color w:val="FFFFFF"/>
          <w:sz w:val="21"/>
          <w:szCs w:val="21"/>
          <w:lang w:val="en-US"/>
        </w:rPr>
        <w:t>] = [</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literal"/>
          <w:b/>
          <w:bCs/>
          <w:color w:val="F92672"/>
          <w:sz w:val="21"/>
          <w:szCs w:val="21"/>
          <w:lang w:val="en-US"/>
        </w:rPr>
        <w:t>true</w:t>
      </w:r>
      <w:r w:rsidRPr="00523C60">
        <w:rPr>
          <w:rStyle w:val="CdigoHTML"/>
          <w:color w:val="FFFFFF"/>
          <w:sz w:val="21"/>
          <w:szCs w:val="21"/>
          <w:lang w:val="en-US"/>
        </w:rPr>
        <w:t xml:space="preserve">, </w:t>
      </w:r>
      <w:r w:rsidRPr="00523C60">
        <w:rPr>
          <w:rStyle w:val="hljs-string"/>
          <w:color w:val="A6E22E"/>
          <w:sz w:val="21"/>
          <w:szCs w:val="21"/>
          <w:lang w:val="en-US"/>
        </w:rPr>
        <w:t>"free"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list</w:t>
      </w:r>
      <w:proofErr w:type="spellEnd"/>
      <w:r w:rsidRPr="00523C60">
        <w:rPr>
          <w:rStyle w:val="CdigoHTML"/>
          <w:color w:val="FFFFFF"/>
          <w:sz w:val="21"/>
          <w:szCs w:val="21"/>
        </w:rPr>
        <w:t>[</w:t>
      </w:r>
      <w:proofErr w:type="gramEnd"/>
      <w:r w:rsidRPr="00523C60">
        <w:rPr>
          <w:rStyle w:val="hljs-number"/>
          <w:color w:val="FFFFFF"/>
          <w:sz w:val="21"/>
          <w:szCs w:val="21"/>
        </w:rPr>
        <w:t>1</w:t>
      </w:r>
      <w:r w:rsidRPr="00523C60">
        <w:rPr>
          <w:rStyle w:val="CdigoHTML"/>
          <w:color w:val="FFFFFF"/>
          <w:sz w:val="21"/>
          <w:szCs w:val="21"/>
        </w:rPr>
        <w:t xml:space="preserve">] = </w:t>
      </w:r>
      <w:r w:rsidRPr="00523C60">
        <w:rPr>
          <w:rStyle w:val="hljs-number"/>
          <w:color w:val="FFFFFF"/>
          <w:sz w:val="21"/>
          <w:szCs w:val="21"/>
        </w:rPr>
        <w:t>100</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5" w:anchor="object" w:tgtFrame="_blank" w:history="1">
        <w:r w:rsidRPr="00523C60">
          <w:rPr>
            <w:rStyle w:val="Hipervnculo"/>
            <w:rFonts w:ascii="Arial" w:hAnsi="Arial" w:cs="Arial"/>
            <w:color w:val="0791E6"/>
            <w:sz w:val="21"/>
            <w:szCs w:val="21"/>
          </w:rPr>
          <w:t>Object</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es</w:t>
      </w:r>
      <w:proofErr w:type="spellEnd"/>
      <w:r w:rsidRPr="00523C60">
        <w:rPr>
          <w:rFonts w:ascii="Arial" w:hAnsi="Arial" w:cs="Arial"/>
          <w:color w:val="4A4A4A"/>
          <w:sz w:val="21"/>
          <w:szCs w:val="21"/>
        </w:rPr>
        <w:t xml:space="preserve"> un tipo que representa el tipo no primitivo, es decir, todo lo que no es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string</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boolean</w:t>
      </w:r>
      <w:proofErr w:type="spellEnd"/>
      <w:r w:rsidRPr="00523C60">
        <w:rPr>
          <w:rFonts w:ascii="Arial" w:hAnsi="Arial" w:cs="Arial"/>
          <w:color w:val="4A4A4A"/>
          <w:sz w:val="21"/>
          <w:szCs w:val="21"/>
        </w:rPr>
        <w:t>, </w:t>
      </w:r>
      <w:r w:rsidRPr="00523C60">
        <w:rPr>
          <w:rStyle w:val="CdigoHTML"/>
          <w:rFonts w:eastAsiaTheme="majorEastAsia"/>
          <w:color w:val="4A4A4A"/>
          <w:sz w:val="21"/>
          <w:szCs w:val="21"/>
        </w:rPr>
        <w:t>symbol</w:t>
      </w:r>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null</w:t>
      </w:r>
      <w:proofErr w:type="spellEnd"/>
      <w:r w:rsidRPr="00523C60">
        <w:rPr>
          <w:rFonts w:ascii="Arial" w:hAnsi="Arial" w:cs="Arial"/>
          <w:color w:val="4A4A4A"/>
          <w:sz w:val="21"/>
          <w:szCs w:val="21"/>
        </w:rPr>
        <w:t>, o </w:t>
      </w:r>
      <w:proofErr w:type="spellStart"/>
      <w:r w:rsidRPr="00523C60">
        <w:rPr>
          <w:rStyle w:val="CdigoHTML"/>
          <w:rFonts w:eastAsiaTheme="majorEastAsia"/>
          <w:color w:val="4A4A4A"/>
          <w:sz w:val="21"/>
          <w:szCs w:val="21"/>
        </w:rPr>
        <w:t>undefined</w:t>
      </w:r>
      <w:proofErr w:type="spellEnd"/>
      <w:r w:rsidRPr="00523C60">
        <w:rPr>
          <w:rFonts w:ascii="Arial" w:hAnsi="Arial" w:cs="Arial"/>
          <w:color w:val="4A4A4A"/>
          <w:sz w:val="21"/>
          <w:szCs w:val="21"/>
        </w:rPr>
        <w:t>.</w:t>
      </w: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lang w:val="en-US"/>
        </w:rPr>
      </w:pPr>
      <w:r w:rsidRPr="00523C60">
        <w:rPr>
          <w:rFonts w:ascii="Arial" w:hAnsi="Arial" w:cs="Arial"/>
          <w:color w:val="4A4A4A"/>
          <w:sz w:val="21"/>
          <w:szCs w:val="21"/>
        </w:rPr>
        <w:t>Con el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tipo</w:t>
      </w:r>
      <w:proofErr w:type="spellEnd"/>
      <w:r w:rsidRPr="00523C60">
        <w:rPr>
          <w:rFonts w:ascii="Arial" w:hAnsi="Arial" w:cs="Arial"/>
          <w:color w:val="4A4A4A"/>
          <w:sz w:val="21"/>
          <w:szCs w:val="21"/>
        </w:rPr>
        <w:t>, las API como </w:t>
      </w:r>
      <w:proofErr w:type="spellStart"/>
      <w:r w:rsidRPr="00523C60">
        <w:rPr>
          <w:rStyle w:val="CdigoHTML"/>
          <w:rFonts w:eastAsiaTheme="majorEastAsia"/>
          <w:color w:val="4A4A4A"/>
          <w:sz w:val="21"/>
          <w:szCs w:val="21"/>
        </w:rPr>
        <w:t>Object.create</w:t>
      </w:r>
      <w:r w:rsidRPr="00523C60">
        <w:rPr>
          <w:rFonts w:ascii="Arial" w:hAnsi="Arial" w:cs="Arial"/>
          <w:color w:val="4A4A4A"/>
          <w:sz w:val="21"/>
          <w:szCs w:val="21"/>
        </w:rPr>
        <w:t>se</w:t>
      </w:r>
      <w:proofErr w:type="spellEnd"/>
      <w:r w:rsidRPr="00523C60">
        <w:rPr>
          <w:rFonts w:ascii="Arial" w:hAnsi="Arial" w:cs="Arial"/>
          <w:color w:val="4A4A4A"/>
          <w:sz w:val="21"/>
          <w:szCs w:val="21"/>
        </w:rPr>
        <w:t xml:space="preserve"> pueden representar mejor. </w:t>
      </w:r>
      <w:r w:rsidRPr="00523C60">
        <w:rPr>
          <w:rFonts w:ascii="Arial" w:hAnsi="Arial" w:cs="Arial"/>
          <w:color w:val="4A4A4A"/>
          <w:sz w:val="21"/>
          <w:szCs w:val="21"/>
          <w:lang w:val="en-US"/>
        </w:rPr>
        <w:t xml:space="preserve">Por </w:t>
      </w:r>
      <w:proofErr w:type="spellStart"/>
      <w:r w:rsidRPr="00523C60">
        <w:rPr>
          <w:rFonts w:ascii="Arial" w:hAnsi="Arial" w:cs="Arial"/>
          <w:color w:val="4A4A4A"/>
          <w:sz w:val="21"/>
          <w:szCs w:val="21"/>
          <w:lang w:val="en-US"/>
        </w:rPr>
        <w:t>ejemplo</w:t>
      </w:r>
      <w:proofErr w:type="spellEnd"/>
      <w:r w:rsidRPr="00523C60">
        <w:rPr>
          <w:rFonts w:ascii="Arial" w:hAnsi="Arial" w:cs="Arial"/>
          <w:color w:val="4A4A4A"/>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declare</w:t>
      </w:r>
      <w:r w:rsidRPr="00523C60">
        <w:rPr>
          <w:rStyle w:val="CdigoHTML"/>
          <w:color w:val="FFFFFF"/>
          <w:sz w:val="21"/>
          <w:szCs w:val="21"/>
          <w:lang w:val="en-US"/>
        </w:rPr>
        <w:t xml:space="preserve"> </w:t>
      </w:r>
      <w:r w:rsidRPr="00523C60">
        <w:rPr>
          <w:rStyle w:val="hljs-keyword"/>
          <w:b/>
          <w:bCs/>
          <w:color w:val="F92672"/>
          <w:sz w:val="21"/>
          <w:szCs w:val="21"/>
          <w:lang w:val="en-US"/>
        </w:rPr>
        <w:t>function</w:t>
      </w:r>
      <w:r w:rsidRPr="00523C60">
        <w:rPr>
          <w:rStyle w:val="hljs-function"/>
          <w:color w:val="FFFFFF"/>
          <w:sz w:val="21"/>
          <w:szCs w:val="21"/>
          <w:lang w:val="en-US"/>
        </w:rPr>
        <w:t xml:space="preserve"> </w:t>
      </w:r>
      <w:proofErr w:type="gramStart"/>
      <w:r w:rsidRPr="00523C60">
        <w:rPr>
          <w:rStyle w:val="hljs-title"/>
          <w:b/>
          <w:bCs/>
          <w:color w:val="A6E22E"/>
          <w:sz w:val="21"/>
          <w:szCs w:val="21"/>
          <w:lang w:val="en-US"/>
        </w:rPr>
        <w:t>create</w:t>
      </w:r>
      <w:r w:rsidRPr="00523C60">
        <w:rPr>
          <w:rStyle w:val="hljs-function"/>
          <w:color w:val="FFFFFF"/>
          <w:sz w:val="21"/>
          <w:szCs w:val="21"/>
          <w:lang w:val="en-US"/>
        </w:rPr>
        <w:t>(</w:t>
      </w:r>
      <w:proofErr w:type="gramEnd"/>
      <w:r w:rsidRPr="00523C60">
        <w:rPr>
          <w:rStyle w:val="hljs-params"/>
          <w:color w:val="FFFFFF"/>
          <w:sz w:val="21"/>
          <w:szCs w:val="21"/>
          <w:lang w:val="en-US"/>
        </w:rPr>
        <w:t xml:space="preserve">o: object | </w:t>
      </w:r>
      <w:r w:rsidRPr="00523C60">
        <w:rPr>
          <w:rStyle w:val="hljs-literal"/>
          <w:b/>
          <w:bCs/>
          <w:color w:val="F92672"/>
          <w:sz w:val="21"/>
          <w:szCs w:val="21"/>
          <w:lang w:val="en-US"/>
        </w:rPr>
        <w:t>null</w:t>
      </w:r>
      <w:r w:rsidRPr="00523C60">
        <w:rPr>
          <w:rStyle w:val="hljs-function"/>
          <w:color w:val="FFFFFF"/>
          <w:sz w:val="21"/>
          <w:szCs w:val="21"/>
          <w:lang w:val="en-US"/>
        </w:rPr>
        <w:t xml:space="preserve">): </w:t>
      </w:r>
      <w:r w:rsidRPr="00523C60">
        <w:rPr>
          <w:rStyle w:val="hljs-title"/>
          <w:b/>
          <w:bCs/>
          <w:color w:val="A6E22E"/>
          <w:sz w:val="21"/>
          <w:szCs w:val="21"/>
          <w:lang w:val="en-US"/>
        </w:rPr>
        <w:t>void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create(</w:t>
      </w:r>
      <w:proofErr w:type="gramEnd"/>
      <w:r w:rsidRPr="00523C60">
        <w:rPr>
          <w:rStyle w:val="CdigoHTML"/>
          <w:color w:val="FFFFFF"/>
          <w:sz w:val="21"/>
          <w:szCs w:val="21"/>
          <w:lang w:val="en-US"/>
        </w:rPr>
        <w:t xml:space="preserve">{ prop: </w:t>
      </w:r>
      <w:r w:rsidRPr="00523C60">
        <w:rPr>
          <w:rStyle w:val="hljs-number"/>
          <w:color w:val="FFFFFF"/>
          <w:sz w:val="21"/>
          <w:szCs w:val="21"/>
          <w:lang w:val="en-US"/>
        </w:rPr>
        <w:t>0</w:t>
      </w:r>
      <w:r w:rsidRPr="00523C60">
        <w:rPr>
          <w:rStyle w:val="CdigoHTML"/>
          <w:color w:val="FFFFFF"/>
          <w:sz w:val="21"/>
          <w:szCs w:val="21"/>
          <w:lang w:val="en-US"/>
        </w:rPr>
        <w:t xml:space="preserve"> });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create(</w:t>
      </w:r>
      <w:r w:rsidRPr="00523C60">
        <w:rPr>
          <w:rStyle w:val="hljs-literal"/>
          <w:b/>
          <w:bCs/>
          <w:color w:val="F92672"/>
          <w:sz w:val="21"/>
          <w:szCs w:val="21"/>
          <w:lang w:val="en-US"/>
        </w:rPr>
        <w:t>null</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create</w:t>
      </w:r>
      <w:proofErr w:type="spellEnd"/>
      <w:r w:rsidRPr="00523C60">
        <w:rPr>
          <w:rStyle w:val="CdigoHTML"/>
          <w:color w:val="FFFFFF"/>
          <w:sz w:val="21"/>
          <w:szCs w:val="21"/>
        </w:rPr>
        <w:t>(</w:t>
      </w:r>
      <w:proofErr w:type="gramEnd"/>
      <w:r w:rsidRPr="00523C60">
        <w:rPr>
          <w:rStyle w:val="hljs-number"/>
          <w:color w:val="FFFFFF"/>
          <w:sz w:val="21"/>
          <w:szCs w:val="21"/>
        </w:rPr>
        <w:t>42</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string"/>
          <w:color w:val="A6E22E"/>
          <w:sz w:val="21"/>
          <w:szCs w:val="21"/>
        </w:rPr>
        <w:t>"</w:t>
      </w:r>
      <w:proofErr w:type="spellStart"/>
      <w:r w:rsidRPr="00523C60">
        <w:rPr>
          <w:rStyle w:val="hljs-string"/>
          <w:color w:val="A6E22E"/>
          <w:sz w:val="21"/>
          <w:szCs w:val="21"/>
        </w:rPr>
        <w:t>string</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literal"/>
          <w:b/>
          <w:bCs/>
          <w:color w:val="F92672"/>
          <w:sz w:val="21"/>
          <w:szCs w:val="21"/>
        </w:rPr>
        <w:t>false</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Fonts w:ascii="Courier New" w:hAnsi="Courier New" w:cs="Courier New"/>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proofErr w:type="spellStart"/>
      <w:r w:rsidRPr="00523C60">
        <w:rPr>
          <w:rStyle w:val="hljs-literal"/>
          <w:b/>
          <w:bCs/>
          <w:color w:val="F92672"/>
          <w:sz w:val="21"/>
          <w:szCs w:val="21"/>
        </w:rPr>
        <w:t>undefined</w:t>
      </w:r>
      <w:proofErr w:type="spellEnd"/>
      <w:r w:rsidRPr="00523C60">
        <w:rPr>
          <w:rStyle w:val="CdigoHTML"/>
          <w:color w:val="FFFFFF"/>
          <w:sz w:val="21"/>
          <w:szCs w:val="21"/>
        </w:rPr>
        <w:t xml:space="preserve">); </w:t>
      </w:r>
      <w:r w:rsidRPr="00523C60">
        <w:rPr>
          <w:rStyle w:val="hljs-comment"/>
          <w:color w:val="75715E"/>
          <w:sz w:val="21"/>
          <w:szCs w:val="21"/>
        </w:rPr>
        <w:t>// Error</w:t>
      </w: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F43B1" w:rsidRPr="005F43B1" w:rsidRDefault="005F43B1" w:rsidP="005F43B1">
      <w:pPr>
        <w:pStyle w:val="Ttulo1"/>
        <w:rPr>
          <w:u w:val="single"/>
        </w:rPr>
      </w:pPr>
      <w:r w:rsidRPr="005F43B1">
        <w:rPr>
          <w:u w:val="single"/>
        </w:rPr>
        <w:lastRenderedPageBreak/>
        <w:t>Funciones</w:t>
      </w:r>
    </w:p>
    <w:p w:rsidR="00523C60" w:rsidRPr="005F43B1" w:rsidRDefault="005F43B1" w:rsidP="00CE12EB">
      <w:pPr>
        <w:pStyle w:val="NormalWeb"/>
        <w:shd w:val="clear" w:color="auto" w:fill="FFFFFF"/>
        <w:spacing w:before="0" w:beforeAutospacing="0" w:after="0" w:afterAutospacing="0"/>
        <w:jc w:val="both"/>
        <w:rPr>
          <w:rFonts w:ascii="Arial" w:hAnsi="Arial" w:cs="Arial"/>
          <w:color w:val="273B47"/>
          <w:sz w:val="22"/>
          <w:szCs w:val="22"/>
          <w:shd w:val="clear" w:color="auto" w:fill="FFFFFF"/>
        </w:rPr>
      </w:pPr>
      <w:r w:rsidRPr="005F43B1">
        <w:rPr>
          <w:rFonts w:ascii="Arial" w:hAnsi="Arial" w:cs="Arial"/>
          <w:color w:val="273B47"/>
          <w:sz w:val="22"/>
          <w:szCs w:val="22"/>
          <w:shd w:val="clear" w:color="auto" w:fill="FFFFFF"/>
        </w:rPr>
        <w:t xml:space="preserve">En </w:t>
      </w:r>
      <w:proofErr w:type="spellStart"/>
      <w:r w:rsidRPr="005F43B1">
        <w:rPr>
          <w:rFonts w:ascii="Arial" w:hAnsi="Arial" w:cs="Arial"/>
          <w:color w:val="273B47"/>
          <w:sz w:val="22"/>
          <w:szCs w:val="22"/>
          <w:shd w:val="clear" w:color="auto" w:fill="FFFFFF"/>
        </w:rPr>
        <w:t>Typescript</w:t>
      </w:r>
      <w:proofErr w:type="spellEnd"/>
      <w:r w:rsidRPr="005F43B1">
        <w:rPr>
          <w:rFonts w:ascii="Arial" w:hAnsi="Arial" w:cs="Arial"/>
          <w:color w:val="273B47"/>
          <w:sz w:val="22"/>
          <w:szCs w:val="22"/>
          <w:shd w:val="clear" w:color="auto" w:fill="FFFFFF"/>
        </w:rPr>
        <w:t xml:space="preserve"> podemos ser explícitos con el tipo de los argumentos y el tipo de retorno de una función.</w:t>
      </w:r>
    </w:p>
    <w:p w:rsidR="005F43B1" w:rsidRDefault="005F43B1" w:rsidP="005F43B1">
      <w:pPr>
        <w:pStyle w:val="NormalWeb"/>
        <w:shd w:val="clear" w:color="auto" w:fill="FFFFFF"/>
        <w:spacing w:before="0" w:beforeAutospacing="0" w:after="0" w:afterAutospacing="0"/>
        <w:jc w:val="both"/>
        <w:rPr>
          <w:rFonts w:ascii="Arial" w:eastAsiaTheme="majorEastAsia" w:hAnsi="Arial" w:cs="Arial"/>
          <w:caps/>
          <w:color w:val="4A4A4A"/>
          <w:spacing w:val="15"/>
          <w:sz w:val="21"/>
          <w:szCs w:val="21"/>
          <w:lang w:val="es-ES" w:eastAsia="ja-JP"/>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aporta varias características que JavaScript no dispone hasta el momento cuando tenemos que plantear funciones y métodos.</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r w:rsidRPr="005F43B1">
        <w:rPr>
          <w:rFonts w:ascii="Arial" w:hAnsi="Arial" w:cs="Arial"/>
          <w:color w:val="4A4A4A"/>
          <w:sz w:val="21"/>
          <w:szCs w:val="21"/>
        </w:rPr>
        <w:t>Parámetros tipados y funciones que retornan un valor.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Podemos indicar a cada parámetro el tipo de dato que puede recibir y también el tipo de dato que retorna la función o método </w:t>
      </w:r>
      <w:proofErr w:type="gramStart"/>
      <w:r w:rsidRPr="005F43B1">
        <w:rPr>
          <w:rFonts w:ascii="Arial" w:hAnsi="Arial" w:cs="Arial"/>
          <w:color w:val="4A4A4A"/>
          <w:sz w:val="21"/>
          <w:szCs w:val="21"/>
        </w:rPr>
        <w:t>en caso que</w:t>
      </w:r>
      <w:proofErr w:type="gramEnd"/>
      <w:r w:rsidRPr="005F43B1">
        <w:rPr>
          <w:rFonts w:ascii="Arial" w:hAnsi="Arial" w:cs="Arial"/>
          <w:color w:val="4A4A4A"/>
          <w:sz w:val="21"/>
          <w:szCs w:val="21"/>
        </w:rPr>
        <w:t xml:space="preserve"> estemos en una clase: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ab/>
        <w:t xml:space="preserve">  </w:t>
      </w:r>
      <w:proofErr w:type="spellStart"/>
      <w:r w:rsidRPr="005F43B1">
        <w:rPr>
          <w:rStyle w:val="hljs-keyword"/>
          <w:b/>
          <w:bCs/>
          <w:color w:val="F92672"/>
          <w:sz w:val="21"/>
          <w:szCs w:val="21"/>
        </w:rPr>
        <w:t>return</w:t>
      </w:r>
      <w:proofErr w:type="spellEnd"/>
      <w:r w:rsidRPr="005F43B1">
        <w:rPr>
          <w:rStyle w:val="CdigoHTML"/>
          <w:color w:val="FFFFFF"/>
          <w:sz w:val="21"/>
          <w:szCs w:val="21"/>
        </w:rPr>
        <w:t xml:space="preserve"> valor1+valor2;</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number"/>
          <w:color w:val="FFFFFF"/>
          <w:sz w:val="21"/>
          <w:szCs w:val="21"/>
        </w:rPr>
        <w:t>10</w:t>
      </w:r>
      <w:r w:rsidRPr="005F43B1">
        <w:rPr>
          <w:rStyle w:val="CdigoHTML"/>
          <w:color w:val="FFFFFF"/>
          <w:sz w:val="21"/>
          <w:szCs w:val="21"/>
        </w:rPr>
        <w:t xml:space="preserve">, </w:t>
      </w:r>
      <w:r w:rsidRPr="005F43B1">
        <w:rPr>
          <w:rStyle w:val="hljs-number"/>
          <w:color w:val="FFFFFF"/>
          <w:sz w:val="21"/>
          <w:szCs w:val="21"/>
        </w:rPr>
        <w:t>5</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La función sumar recibe dos parámetros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y retorna un valor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Luego si llamamos a esta función enviando un valor distinto a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el compilador nos avisará del error:</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string"/>
          <w:color w:val="A6E22E"/>
          <w:sz w:val="21"/>
          <w:szCs w:val="21"/>
        </w:rPr>
        <w:t>'juan'</w:t>
      </w:r>
      <w:r w:rsidRPr="005F43B1">
        <w:rPr>
          <w:rStyle w:val="CdigoHTML"/>
          <w:color w:val="FFFFFF"/>
          <w:sz w:val="21"/>
          <w:szCs w:val="21"/>
        </w:rPr>
        <w:t xml:space="preserve">, </w:t>
      </w:r>
      <w:r w:rsidRPr="005F43B1">
        <w:rPr>
          <w:rStyle w:val="hljs-string"/>
          <w:color w:val="A6E22E"/>
          <w:sz w:val="21"/>
          <w:szCs w:val="21"/>
        </w:rPr>
        <w:t>'</w:t>
      </w:r>
      <w:proofErr w:type="spellStart"/>
      <w:r w:rsidRPr="005F43B1">
        <w:rPr>
          <w:rStyle w:val="hljs-string"/>
          <w:color w:val="A6E22E"/>
          <w:sz w:val="21"/>
          <w:szCs w:val="21"/>
        </w:rPr>
        <w:t>carlos</w:t>
      </w:r>
      <w:proofErr w:type="spellEnd"/>
      <w:r w:rsidRPr="005F43B1">
        <w:rPr>
          <w:rStyle w:val="hljs-string"/>
          <w:color w:val="A6E22E"/>
          <w:sz w:val="21"/>
          <w:szCs w:val="21"/>
        </w:rPr>
        <w:t>'</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Se genera un error: </w:t>
      </w:r>
      <w:r w:rsidRPr="005F43B1">
        <w:rPr>
          <w:rStyle w:val="CdigoHTML"/>
          <w:rFonts w:eastAsiaTheme="majorEastAsia"/>
          <w:color w:val="4A4A4A"/>
          <w:sz w:val="21"/>
          <w:szCs w:val="21"/>
          <w:lang w:val="en-US"/>
        </w:rPr>
        <w:t>"Argument of type '"</w:t>
      </w:r>
      <w:proofErr w:type="spellStart"/>
      <w:r w:rsidRPr="005F43B1">
        <w:rPr>
          <w:rStyle w:val="CdigoHTML"/>
          <w:rFonts w:eastAsiaTheme="majorEastAsia"/>
          <w:color w:val="4A4A4A"/>
          <w:sz w:val="21"/>
          <w:szCs w:val="21"/>
          <w:lang w:val="en-US"/>
        </w:rPr>
        <w:t>juan</w:t>
      </w:r>
      <w:proofErr w:type="spellEnd"/>
      <w:r w:rsidRPr="005F43B1">
        <w:rPr>
          <w:rStyle w:val="CdigoHTML"/>
          <w:rFonts w:eastAsiaTheme="majorEastAsia"/>
          <w:color w:val="4A4A4A"/>
          <w:sz w:val="21"/>
          <w:szCs w:val="21"/>
          <w:lang w:val="en-US"/>
        </w:rPr>
        <w:t>"' is not assignable to parameter of type 'number'</w:t>
      </w:r>
      <w:r w:rsidRPr="005F43B1">
        <w:rPr>
          <w:rFonts w:ascii="Arial" w:hAnsi="Arial" w:cs="Arial"/>
          <w:color w:val="4A4A4A"/>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Inclusive editores de texto moderno como Visual Studio </w:t>
      </w:r>
      <w:proofErr w:type="spellStart"/>
      <w:r w:rsidRPr="005F43B1">
        <w:rPr>
          <w:rFonts w:ascii="Arial" w:hAnsi="Arial" w:cs="Arial"/>
          <w:color w:val="4A4A4A"/>
          <w:sz w:val="21"/>
          <w:szCs w:val="21"/>
        </w:rPr>
        <w:t>Code</w:t>
      </w:r>
      <w:proofErr w:type="spellEnd"/>
      <w:r w:rsidRPr="005F43B1">
        <w:rPr>
          <w:rFonts w:ascii="Arial" w:hAnsi="Arial" w:cs="Arial"/>
          <w:color w:val="4A4A4A"/>
          <w:sz w:val="21"/>
          <w:szCs w:val="21"/>
        </w:rPr>
        <w:t xml:space="preserve"> pueden antes de compilarse avisar del error.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El tipado estático favorece a identificar este tipo de errores antes de ejecutar la aplicación. Lo mismo cuando una función retorna un dato debemos indicar al final de </w:t>
      </w:r>
      <w:proofErr w:type="gramStart"/>
      <w:r w:rsidRPr="005F43B1">
        <w:rPr>
          <w:rFonts w:ascii="Arial" w:hAnsi="Arial" w:cs="Arial"/>
          <w:color w:val="4A4A4A"/>
          <w:sz w:val="21"/>
          <w:szCs w:val="21"/>
        </w:rPr>
        <w:t>la misma</w:t>
      </w:r>
      <w:proofErr w:type="gramEnd"/>
      <w:r w:rsidRPr="005F43B1">
        <w:rPr>
          <w:rFonts w:ascii="Arial" w:hAnsi="Arial" w:cs="Arial"/>
          <w:color w:val="4A4A4A"/>
          <w:sz w:val="21"/>
          <w:szCs w:val="21"/>
        </w:rPr>
        <w:t xml:space="preserve"> dicho tipo:</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La función sumar retorna un valor de tipo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Luego si la función retorna un tipo distinto a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 se genera un error:</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r w:rsidRPr="005F43B1">
        <w:rPr>
          <w:rStyle w:val="hljs-string"/>
          <w:color w:val="A6E22E"/>
          <w:sz w:val="21"/>
          <w:szCs w:val="21"/>
          <w:lang w:val="en-US"/>
        </w:rPr>
        <w:t xml:space="preserve">'Hola </w:t>
      </w:r>
      <w:proofErr w:type="spellStart"/>
      <w:r w:rsidRPr="005F43B1">
        <w:rPr>
          <w:rStyle w:val="hljs-string"/>
          <w:color w:val="A6E22E"/>
          <w:sz w:val="21"/>
          <w:szCs w:val="21"/>
          <w:lang w:val="en-US"/>
        </w:rPr>
        <w:t>mundo</w:t>
      </w:r>
      <w:proofErr w:type="spellEnd"/>
      <w:r w:rsidRPr="005F43B1">
        <w:rPr>
          <w:rStyle w:val="hljs-string"/>
          <w:color w:val="A6E22E"/>
          <w:sz w:val="21"/>
          <w:szCs w:val="21"/>
          <w:lang w:val="en-US"/>
        </w:rPr>
        <w:t>'</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 xml:space="preserve">Como </w:t>
      </w:r>
      <w:proofErr w:type="spellStart"/>
      <w:r w:rsidRPr="005F43B1">
        <w:rPr>
          <w:rFonts w:ascii="Arial" w:hAnsi="Arial" w:cs="Arial"/>
          <w:color w:val="4A4A4A"/>
          <w:sz w:val="21"/>
          <w:szCs w:val="21"/>
          <w:lang w:val="en-US"/>
        </w:rPr>
        <w:t>estamos</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retornando</w:t>
      </w:r>
      <w:proofErr w:type="spellEnd"/>
      <w:r w:rsidRPr="005F43B1">
        <w:rPr>
          <w:rFonts w:ascii="Arial" w:hAnsi="Arial" w:cs="Arial"/>
          <w:color w:val="4A4A4A"/>
          <w:sz w:val="21"/>
          <w:szCs w:val="21"/>
          <w:lang w:val="en-US"/>
        </w:rPr>
        <w:t xml:space="preserve"> </w:t>
      </w:r>
      <w:proofErr w:type="gramStart"/>
      <w:r w:rsidRPr="005F43B1">
        <w:rPr>
          <w:rFonts w:ascii="Arial" w:hAnsi="Arial" w:cs="Arial"/>
          <w:color w:val="4A4A4A"/>
          <w:sz w:val="21"/>
          <w:szCs w:val="21"/>
          <w:lang w:val="en-US"/>
        </w:rPr>
        <w:t>un string</w:t>
      </w:r>
      <w:proofErr w:type="gramEnd"/>
      <w:r w:rsidRPr="005F43B1">
        <w:rPr>
          <w:rFonts w:ascii="Arial" w:hAnsi="Arial" w:cs="Arial"/>
          <w:color w:val="4A4A4A"/>
          <w:sz w:val="21"/>
          <w:szCs w:val="21"/>
          <w:lang w:val="en-US"/>
        </w:rPr>
        <w:t xml:space="preserve"> se genera el error: </w:t>
      </w:r>
      <w:r w:rsidRPr="005F43B1">
        <w:rPr>
          <w:rStyle w:val="CdigoHTML"/>
          <w:rFonts w:eastAsiaTheme="majorEastAsia"/>
          <w:color w:val="4A4A4A"/>
          <w:sz w:val="21"/>
          <w:szCs w:val="21"/>
          <w:lang w:val="en-US"/>
        </w:rPr>
        <w:t xml:space="preserve">Type '"Hola </w:t>
      </w:r>
      <w:proofErr w:type="spellStart"/>
      <w:r w:rsidRPr="005F43B1">
        <w:rPr>
          <w:rStyle w:val="CdigoHTML"/>
          <w:rFonts w:eastAsiaTheme="majorEastAsia"/>
          <w:color w:val="4A4A4A"/>
          <w:sz w:val="21"/>
          <w:szCs w:val="21"/>
          <w:lang w:val="en-US"/>
        </w:rPr>
        <w:t>mundo</w:t>
      </w:r>
      <w:proofErr w:type="spellEnd"/>
      <w:r w:rsidRPr="005F43B1">
        <w:rPr>
          <w:rStyle w:val="CdigoHTML"/>
          <w:rFonts w:eastAsiaTheme="majorEastAsia"/>
          <w:color w:val="4A4A4A"/>
          <w:sz w:val="21"/>
          <w:szCs w:val="21"/>
          <w:lang w:val="en-US"/>
        </w:rPr>
        <w:t>"' is not assignable to type 'number'</w:t>
      </w:r>
      <w:r w:rsidRPr="005F43B1">
        <w:rPr>
          <w:rFonts w:ascii="Arial" w:hAnsi="Arial" w:cs="Arial"/>
          <w:color w:val="4A4A4A"/>
          <w:sz w:val="21"/>
          <w:szCs w:val="21"/>
          <w:lang w:val="en-US"/>
        </w:rPr>
        <w:t>.</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hyperlink r:id="rId106" w:anchor="optional-and-default-parameters" w:tgtFrame="_blank" w:history="1">
        <w:r w:rsidRPr="005F43B1">
          <w:rPr>
            <w:rStyle w:val="Hipervnculo"/>
            <w:rFonts w:ascii="Arial" w:hAnsi="Arial" w:cs="Arial"/>
            <w:color w:val="0791E6"/>
            <w:sz w:val="21"/>
            <w:szCs w:val="21"/>
          </w:rPr>
          <w:t>Parámetros opcionales y predeterminados</w:t>
        </w:r>
      </w:hyperlink>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se supone que cada parámetro es requerido por la función. Esto no significa que no se pueda dar </w:t>
      </w:r>
      <w:proofErr w:type="spellStart"/>
      <w:r w:rsidRPr="005F43B1">
        <w:rPr>
          <w:rStyle w:val="CdigoHTML"/>
          <w:rFonts w:eastAsiaTheme="majorEastAsia"/>
          <w:color w:val="4A4A4A"/>
          <w:sz w:val="21"/>
          <w:szCs w:val="21"/>
        </w:rPr>
        <w:t>null</w:t>
      </w:r>
      <w:r w:rsidRPr="005F43B1">
        <w:rPr>
          <w:rFonts w:ascii="Arial" w:hAnsi="Arial" w:cs="Arial"/>
          <w:color w:val="4A4A4A"/>
          <w:sz w:val="21"/>
          <w:szCs w:val="21"/>
        </w:rPr>
        <w:t>o</w:t>
      </w:r>
      <w:proofErr w:type="spellEnd"/>
      <w:r w:rsidRPr="005F43B1">
        <w:rPr>
          <w:rFonts w:ascii="Arial" w:hAnsi="Arial" w:cs="Arial"/>
          <w:color w:val="4A4A4A"/>
          <w:sz w:val="21"/>
          <w:szCs w:val="21"/>
        </w:rPr>
        <w:t>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sino que, cuando se llama a la función, el compilador verificará que el usuario haya proporcionado un valor para cada parámetro. El compilador también supone que estos parámetros son los únicos parámetros que se pasarán a la función. En resumen, el número de argumentos dados a una función tiene que coincidir con el número de parámetros que la función espera.</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En JavaScript, cada parámetro es opcional, y los usuarios pueden dejarlos como mejor les parezca. Cuando lo hacen, su valor es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xml:space="preserve">. Podemos obtener esta funcionalidad 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agregando </w:t>
      </w:r>
      <w:proofErr w:type="gramStart"/>
      <w:r w:rsidRPr="005F43B1">
        <w:rPr>
          <w:rFonts w:ascii="Arial" w:hAnsi="Arial" w:cs="Arial"/>
          <w:color w:val="4A4A4A"/>
          <w:sz w:val="21"/>
          <w:szCs w:val="21"/>
        </w:rPr>
        <w:t>un </w:t>
      </w:r>
      <w:r w:rsidRPr="005F43B1">
        <w:rPr>
          <w:rStyle w:val="CdigoHTML"/>
          <w:rFonts w:eastAsiaTheme="majorEastAsia"/>
          <w:color w:val="4A4A4A"/>
          <w:sz w:val="21"/>
          <w:szCs w:val="21"/>
        </w:rPr>
        <w:t>?</w:t>
      </w:r>
      <w:r w:rsidRPr="005F43B1">
        <w:rPr>
          <w:rFonts w:ascii="Arial" w:hAnsi="Arial" w:cs="Arial"/>
          <w:color w:val="4A4A4A"/>
          <w:sz w:val="21"/>
          <w:szCs w:val="21"/>
        </w:rPr>
        <w:t>al</w:t>
      </w:r>
      <w:proofErr w:type="gramEnd"/>
      <w:r w:rsidRPr="005F43B1">
        <w:rPr>
          <w:rFonts w:ascii="Arial" w:hAnsi="Arial" w:cs="Arial"/>
          <w:color w:val="4A4A4A"/>
          <w:sz w:val="21"/>
          <w:szCs w:val="21"/>
        </w:rPr>
        <w:t xml:space="preserve"> final de los parámetros que queremos que sean opcionales. Por ejemplo, supongamos que queremos que el parámetro de apellido anterior sea opcional:</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if</w:t>
      </w:r>
      <w:r w:rsidRPr="005F43B1">
        <w:rPr>
          <w:rStyle w:val="CdigoHTML"/>
          <w:color w:val="FFFFFF"/>
          <w:sz w:val="21"/>
          <w:szCs w:val="21"/>
          <w:lang w:val="en-US"/>
        </w:rPr>
        <w:t xml:space="preserve">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else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lastRenderedPageBreak/>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works correctly now</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Cualquier parámetro opcional debe seguir los parámetros requeridos. Si quisiéramos hacer que el primer nombre fuera opcional, en lugar del apellido, tendríamos que cambiar el orden de los parámetros en la función, colocando el primer nombre en la lista.</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también podemos establecer un valor que se asignará a un parámetro si el usuario no proporciona uno, o si el usuario pasa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en</w:t>
      </w:r>
      <w:proofErr w:type="spellEnd"/>
      <w:r w:rsidRPr="005F43B1">
        <w:rPr>
          <w:rFonts w:ascii="Arial" w:hAnsi="Arial" w:cs="Arial"/>
          <w:color w:val="4A4A4A"/>
          <w:sz w:val="21"/>
          <w:szCs w:val="21"/>
        </w:rPr>
        <w:t xml:space="preserve"> su lugar. Estos se denominan parámetros inicializados por defecto. Tomemos el ejemplo anterior y establezcamos el apellido por defecto </w:t>
      </w:r>
      <w:r w:rsidRPr="005F43B1">
        <w:rPr>
          <w:rStyle w:val="CdigoHTML"/>
          <w:rFonts w:eastAsiaTheme="majorEastAsia"/>
          <w:color w:val="4A4A4A"/>
          <w:sz w:val="21"/>
          <w:szCs w:val="21"/>
        </w:rPr>
        <w:t>"Smith"</w:t>
      </w:r>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works correctly now,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undefined);       // still works, also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Los parámetros inicializados por defecto que vienen después de que todos los parámetros requeridos se tratan como opcionales, y al igual que los parámetros opcionales, se pueden omitir al llamar a su función respectiva. Esto significa que los parámetros opcionales y los parámetros predeterminados finales compartirán elementos comunes en sus tipos, por lo que ambos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comment"/>
          <w:color w:val="75715E"/>
          <w:sz w:val="21"/>
          <w:szCs w:val="21"/>
          <w:lang w:val="en-US"/>
        </w:rPr>
        <w:t>//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y</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 xml:space="preserve">    </w:t>
      </w:r>
      <w:r w:rsidRPr="005F43B1">
        <w:rPr>
          <w:rStyle w:val="CdigoHTML"/>
          <w:color w:val="FFFFFF"/>
          <w:sz w:val="21"/>
          <w:szCs w:val="21"/>
        </w:rPr>
        <w:t>//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lang w:val="en-US"/>
        </w:rPr>
        <w:t>compartir</w:t>
      </w:r>
      <w:proofErr w:type="spellEnd"/>
      <w:r w:rsidRPr="005F43B1">
        <w:rPr>
          <w:rFonts w:ascii="Arial" w:hAnsi="Arial" w:cs="Arial"/>
          <w:color w:val="4A4A4A"/>
          <w:sz w:val="21"/>
          <w:szCs w:val="21"/>
          <w:lang w:val="en-US"/>
        </w:rPr>
        <w:t xml:space="preserve"> el </w:t>
      </w:r>
      <w:proofErr w:type="spellStart"/>
      <w:r w:rsidRPr="005F43B1">
        <w:rPr>
          <w:rFonts w:ascii="Arial" w:hAnsi="Arial" w:cs="Arial"/>
          <w:color w:val="4A4A4A"/>
          <w:sz w:val="21"/>
          <w:szCs w:val="21"/>
          <w:lang w:val="en-US"/>
        </w:rPr>
        <w:t>mismo</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tipo</w:t>
      </w:r>
      <w:proofErr w:type="spellEnd"/>
      <w:r w:rsidRPr="005F43B1">
        <w:rPr>
          <w:rFonts w:ascii="Arial" w:hAnsi="Arial" w:cs="Arial"/>
          <w:color w:val="4A4A4A"/>
          <w:sz w:val="21"/>
          <w:szCs w:val="21"/>
          <w:lang w:val="en-US"/>
        </w:rPr>
        <w:t> </w:t>
      </w:r>
      <w:r w:rsidRPr="005F43B1">
        <w:rPr>
          <w:rStyle w:val="CdigoHTML"/>
          <w:rFonts w:eastAsiaTheme="majorEastAsia"/>
          <w:color w:val="4A4A4A"/>
          <w:sz w:val="21"/>
          <w:szCs w:val="21"/>
          <w:lang w:val="en-US"/>
        </w:rPr>
        <w:t>(</w:t>
      </w:r>
      <w:proofErr w:type="spellStart"/>
      <w:r w:rsidRPr="005F43B1">
        <w:rPr>
          <w:rStyle w:val="CdigoHTML"/>
          <w:rFonts w:eastAsiaTheme="majorEastAsia"/>
          <w:color w:val="4A4A4A"/>
          <w:sz w:val="21"/>
          <w:szCs w:val="21"/>
          <w:lang w:val="en-US"/>
        </w:rPr>
        <w:t>firstName</w:t>
      </w:r>
      <w:proofErr w:type="spellEnd"/>
      <w:r w:rsidRPr="005F43B1">
        <w:rPr>
          <w:rStyle w:val="CdigoHTML"/>
          <w:rFonts w:eastAsiaTheme="majorEastAsia"/>
          <w:color w:val="4A4A4A"/>
          <w:sz w:val="21"/>
          <w:szCs w:val="21"/>
          <w:lang w:val="en-US"/>
        </w:rPr>
        <w:t xml:space="preserve">: string, </w:t>
      </w:r>
      <w:proofErr w:type="spellStart"/>
      <w:proofErr w:type="gramStart"/>
      <w:r w:rsidRPr="005F43B1">
        <w:rPr>
          <w:rStyle w:val="CdigoHTML"/>
          <w:rFonts w:eastAsiaTheme="majorEastAsia"/>
          <w:color w:val="4A4A4A"/>
          <w:sz w:val="21"/>
          <w:szCs w:val="21"/>
          <w:lang w:val="en-US"/>
        </w:rPr>
        <w:t>lastName</w:t>
      </w:r>
      <w:proofErr w:type="spellEnd"/>
      <w:r w:rsidRPr="005F43B1">
        <w:rPr>
          <w:rStyle w:val="CdigoHTML"/>
          <w:rFonts w:eastAsiaTheme="majorEastAsia"/>
          <w:color w:val="4A4A4A"/>
          <w:sz w:val="21"/>
          <w:szCs w:val="21"/>
          <w:lang w:val="en-US"/>
        </w:rPr>
        <w:t>?:</w:t>
      </w:r>
      <w:proofErr w:type="gramEnd"/>
      <w:r w:rsidRPr="005F43B1">
        <w:rPr>
          <w:rStyle w:val="CdigoHTML"/>
          <w:rFonts w:eastAsiaTheme="majorEastAsia"/>
          <w:color w:val="4A4A4A"/>
          <w:sz w:val="21"/>
          <w:szCs w:val="21"/>
          <w:lang w:val="en-US"/>
        </w:rPr>
        <w:t xml:space="preserve"> string) =&gt; string</w:t>
      </w:r>
      <w:r w:rsidRPr="005F43B1">
        <w:rPr>
          <w:rFonts w:ascii="Arial" w:hAnsi="Arial" w:cs="Arial"/>
          <w:color w:val="4A4A4A"/>
          <w:sz w:val="21"/>
          <w:szCs w:val="21"/>
          <w:lang w:val="en-US"/>
        </w:rPr>
        <w:t xml:space="preserve">. </w:t>
      </w:r>
      <w:r w:rsidRPr="005F43B1">
        <w:rPr>
          <w:rFonts w:ascii="Arial" w:hAnsi="Arial" w:cs="Arial"/>
          <w:color w:val="4A4A4A"/>
          <w:sz w:val="21"/>
          <w:szCs w:val="21"/>
        </w:rPr>
        <w:t>El valor predeterminado de </w:t>
      </w:r>
      <w:proofErr w:type="spellStart"/>
      <w:r w:rsidRPr="005F43B1">
        <w:rPr>
          <w:rStyle w:val="CdigoHTML"/>
          <w:rFonts w:eastAsiaTheme="majorEastAsia"/>
          <w:color w:val="4A4A4A"/>
          <w:sz w:val="21"/>
          <w:szCs w:val="21"/>
        </w:rPr>
        <w:t>lastName</w:t>
      </w:r>
      <w:r w:rsidRPr="005F43B1">
        <w:rPr>
          <w:rFonts w:ascii="Arial" w:hAnsi="Arial" w:cs="Arial"/>
          <w:color w:val="4A4A4A"/>
          <w:sz w:val="21"/>
          <w:szCs w:val="21"/>
        </w:rPr>
        <w:t>desaparece</w:t>
      </w:r>
      <w:proofErr w:type="spellEnd"/>
      <w:r w:rsidRPr="005F43B1">
        <w:rPr>
          <w:rFonts w:ascii="Arial" w:hAnsi="Arial" w:cs="Arial"/>
          <w:color w:val="4A4A4A"/>
          <w:sz w:val="21"/>
          <w:szCs w:val="21"/>
        </w:rPr>
        <w:t xml:space="preserve"> en el tipo, solo dejando atrás el hecho de que el parámetro es opcional.</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A diferencia de los parámetros opcionales simples, los parámetros inicializados por defecto no </w:t>
      </w:r>
      <w:r w:rsidRPr="005F43B1">
        <w:rPr>
          <w:rStyle w:val="nfasis"/>
          <w:rFonts w:ascii="Arial" w:eastAsiaTheme="majorEastAsia" w:hAnsi="Arial" w:cs="Arial"/>
          <w:color w:val="4A4A4A"/>
          <w:sz w:val="21"/>
          <w:szCs w:val="21"/>
        </w:rPr>
        <w:t>necesitan</w:t>
      </w:r>
      <w:r w:rsidRPr="005F43B1">
        <w:rPr>
          <w:rFonts w:ascii="Arial" w:hAnsi="Arial" w:cs="Arial"/>
          <w:color w:val="4A4A4A"/>
          <w:sz w:val="21"/>
          <w:szCs w:val="21"/>
        </w:rPr>
        <w:t> ocurrir después de los parámetros requeridos. Si un parámetro inicializado predeterminado viene antes que un parámetro requerido, los usuarios deben pasar explícitamente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para</w:t>
      </w:r>
      <w:proofErr w:type="spellEnd"/>
      <w:r w:rsidRPr="005F43B1">
        <w:rPr>
          <w:rFonts w:ascii="Arial" w:hAnsi="Arial" w:cs="Arial"/>
          <w:color w:val="4A4A4A"/>
          <w:sz w:val="21"/>
          <w:szCs w:val="21"/>
        </w:rPr>
        <w:t xml:space="preserve"> obtener el valor inicializado predeterminado. Por ejemplo, podríamos escribir nuestro último ejemplo con solo un inicializador predeterminado en </w:t>
      </w:r>
      <w:proofErr w:type="spellStart"/>
      <w:r w:rsidRPr="005F43B1">
        <w:rPr>
          <w:rStyle w:val="CdigoHTML"/>
          <w:rFonts w:eastAsiaTheme="majorEastAsia"/>
          <w:color w:val="4A4A4A"/>
          <w:sz w:val="21"/>
          <w:szCs w:val="21"/>
        </w:rPr>
        <w:t>firstName</w:t>
      </w:r>
      <w:proofErr w:type="spellEnd"/>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"Will",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string)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okay and returns "Bob Adams"</w:t>
      </w:r>
    </w:p>
    <w:p w:rsidR="005F43B1" w:rsidRPr="005F43B1" w:rsidRDefault="005F43B1" w:rsidP="005F43B1">
      <w:pPr>
        <w:pStyle w:val="HTMLconformatoprevio"/>
        <w:shd w:val="clear" w:color="auto" w:fill="333333"/>
        <w:jc w:val="both"/>
        <w:rPr>
          <w:rFonts w:ascii="Courier New" w:hAnsi="Courier New" w:cs="Courier New"/>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undefined, "Adams");     // okay and returns "Will Adams"</w:t>
      </w:r>
    </w:p>
    <w:p w:rsidR="005F43B1" w:rsidRPr="005F43B1" w:rsidRDefault="005F43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F43B1" w:rsidRDefault="005F43B1" w:rsidP="0056755B">
      <w:pPr>
        <w:spacing w:before="0" w:line="240" w:lineRule="auto"/>
        <w:jc w:val="both"/>
        <w:rPr>
          <w:rFonts w:ascii="Arial" w:hAnsi="Arial" w:cs="Arial"/>
          <w:color w:val="FF0000"/>
          <w:lang w:val="es-MX"/>
        </w:rPr>
      </w:pPr>
    </w:p>
    <w:p w:rsidR="00EC55B8" w:rsidRDefault="00EC55B8" w:rsidP="00EC55B8">
      <w:pPr>
        <w:pStyle w:val="Ttulo1"/>
        <w:rPr>
          <w:u w:val="single"/>
        </w:rPr>
      </w:pPr>
      <w:r w:rsidRPr="00EC55B8">
        <w:rPr>
          <w:u w:val="single"/>
        </w:rPr>
        <w:lastRenderedPageBreak/>
        <w:t>Interfaces</w:t>
      </w:r>
    </w:p>
    <w:p w:rsidR="00EC55B8" w:rsidRDefault="00EC55B8" w:rsidP="00EC55B8">
      <w:pPr>
        <w:pStyle w:val="NormalWeb"/>
        <w:spacing w:before="113" w:beforeAutospacing="0" w:after="113" w:afterAutospacing="0"/>
        <w:jc w:val="both"/>
        <w:rPr>
          <w:rFonts w:ascii="Arial" w:hAnsi="Arial" w:cs="Arial"/>
          <w:color w:val="273B47"/>
          <w:sz w:val="21"/>
          <w:szCs w:val="21"/>
        </w:rPr>
      </w:pPr>
      <w:r w:rsidRPr="00EC55B8">
        <w:rPr>
          <w:rFonts w:ascii="Arial" w:hAnsi="Arial" w:cs="Arial"/>
          <w:color w:val="273B47"/>
          <w:sz w:val="21"/>
          <w:szCs w:val="21"/>
        </w:rPr>
        <w:t>Nos permiten declarar la forma exacta de un objeto, definiendo los tipos de sus propiedades y si son opcionales o no.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7" w:anchor="introduction" w:tgtFrame="_blank" w:history="1">
        <w:r w:rsidRPr="00EC55B8">
          <w:rPr>
            <w:rStyle w:val="Hipervnculo"/>
            <w:rFonts w:ascii="Arial" w:hAnsi="Arial" w:cs="Arial"/>
            <w:color w:val="0791E6"/>
            <w:sz w:val="21"/>
            <w:szCs w:val="21"/>
          </w:rPr>
          <w:t>Introducción</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Uno de los principios centrales de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es que la verificación de tipos se centra en la </w:t>
      </w:r>
      <w:r w:rsidRPr="00EC55B8">
        <w:rPr>
          <w:rStyle w:val="nfasis"/>
          <w:rFonts w:ascii="Arial" w:eastAsiaTheme="majorEastAsia" w:hAnsi="Arial" w:cs="Arial"/>
          <w:color w:val="4A4A4A"/>
          <w:sz w:val="21"/>
          <w:szCs w:val="21"/>
        </w:rPr>
        <w:t>forma</w:t>
      </w:r>
      <w:r w:rsidRPr="00EC55B8">
        <w:rPr>
          <w:rFonts w:ascii="Arial" w:hAnsi="Arial" w:cs="Arial"/>
          <w:color w:val="4A4A4A"/>
          <w:sz w:val="21"/>
          <w:szCs w:val="21"/>
        </w:rPr>
        <w:t xml:space="preserve"> que tienen los valores. Esto a veces se llama “tipificación de pato” o “subtipo estructural”. En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las interfaces cumplen la función de nombrar estos tipos y son una forma poderosa de definir contratos dentro de su código, así como contratos con código fuera de su proyecto.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8" w:anchor="our-first-interface" w:tgtFrame="_blank" w:history="1">
        <w:r w:rsidRPr="00EC55B8">
          <w:rPr>
            <w:rStyle w:val="Hipervnculo"/>
            <w:rFonts w:ascii="Arial" w:hAnsi="Arial" w:cs="Arial"/>
            <w:color w:val="0791E6"/>
            <w:sz w:val="21"/>
            <w:szCs w:val="21"/>
          </w:rPr>
          <w:t>Nuestra primera interfaz</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forma más fácil de ver cómo funcionan las interfaces es comenzar con un ejemplo simple:</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proofErr w:type="gramEnd"/>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 label: </w:t>
      </w:r>
      <w:r w:rsidRPr="00EC55B8">
        <w:rPr>
          <w:rStyle w:val="hljs-builtin"/>
          <w:color w:val="A6E22E"/>
          <w:sz w:val="21"/>
          <w:szCs w:val="21"/>
          <w:lang w:val="en-US"/>
        </w:rPr>
        <w:t>string</w:t>
      </w:r>
      <w:r w:rsidRPr="00EC55B8">
        <w:rPr>
          <w:rStyle w:val="hljs-params"/>
          <w:color w:val="FFFFFF"/>
          <w:sz w:val="21"/>
          <w:szCs w:val="21"/>
          <w:lang w:val="en-US"/>
        </w:rPr>
        <w:t xml:space="preserve"> }</w:t>
      </w:r>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hljs-builtin"/>
          <w:color w:val="A6E22E"/>
          <w:sz w:val="21"/>
          <w:szCs w:val="21"/>
          <w:lang w:val="en-US"/>
        </w:rPr>
        <w:t>console</w:t>
      </w:r>
      <w:r w:rsidRPr="00EC55B8">
        <w:rPr>
          <w:rStyle w:val="CdigoHTML"/>
          <w:color w:val="FFFFFF"/>
          <w:sz w:val="21"/>
          <w:szCs w:val="21"/>
          <w:lang w:val="en-US"/>
        </w:rPr>
        <w:t>.log(</w:t>
      </w:r>
      <w:proofErr w:type="spellStart"/>
      <w:proofErr w:type="gramEnd"/>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El verificador de tipos verifica la llamada a </w:t>
      </w:r>
      <w:proofErr w:type="spellStart"/>
      <w:r w:rsidRPr="00EC55B8">
        <w:rPr>
          <w:rStyle w:val="CdigoHTML"/>
          <w:color w:val="4A4A4A"/>
          <w:sz w:val="21"/>
          <w:szCs w:val="21"/>
        </w:rPr>
        <w:t>printLabel</w:t>
      </w:r>
      <w:proofErr w:type="spellEnd"/>
      <w:r w:rsidRPr="00EC55B8">
        <w:rPr>
          <w:rFonts w:ascii="Arial" w:hAnsi="Arial" w:cs="Arial"/>
          <w:color w:val="4A4A4A"/>
          <w:sz w:val="21"/>
          <w:szCs w:val="21"/>
        </w:rPr>
        <w:t>. La </w:t>
      </w:r>
      <w:proofErr w:type="spellStart"/>
      <w:r w:rsidRPr="00EC55B8">
        <w:rPr>
          <w:rStyle w:val="CdigoHTML"/>
          <w:color w:val="4A4A4A"/>
          <w:sz w:val="21"/>
          <w:szCs w:val="21"/>
        </w:rPr>
        <w:t>printLabel</w:t>
      </w:r>
      <w:r w:rsidRPr="00EC55B8">
        <w:rPr>
          <w:rFonts w:ascii="Arial" w:hAnsi="Arial" w:cs="Arial"/>
          <w:color w:val="4A4A4A"/>
          <w:sz w:val="21"/>
          <w:szCs w:val="21"/>
        </w:rPr>
        <w:t>función</w:t>
      </w:r>
      <w:proofErr w:type="spellEnd"/>
      <w:r w:rsidRPr="00EC55B8">
        <w:rPr>
          <w:rFonts w:ascii="Arial" w:hAnsi="Arial" w:cs="Arial"/>
          <w:color w:val="4A4A4A"/>
          <w:sz w:val="21"/>
          <w:szCs w:val="21"/>
        </w:rPr>
        <w:t xml:space="preserve"> tiene un único parámetro que requiere que el objeto pasado tenga una propiedad llamada </w:t>
      </w:r>
      <w:proofErr w:type="spellStart"/>
      <w:r w:rsidRPr="00EC55B8">
        <w:rPr>
          <w:rStyle w:val="CdigoHTML"/>
          <w:color w:val="4A4A4A"/>
          <w:sz w:val="21"/>
          <w:szCs w:val="21"/>
        </w:rPr>
        <w:t>label</w:t>
      </w:r>
      <w:r w:rsidRPr="00EC55B8">
        <w:rPr>
          <w:rFonts w:ascii="Arial" w:hAnsi="Arial" w:cs="Arial"/>
          <w:color w:val="4A4A4A"/>
          <w:sz w:val="21"/>
          <w:szCs w:val="21"/>
        </w:rPr>
        <w:t>de</w:t>
      </w:r>
      <w:proofErr w:type="spellEnd"/>
      <w:r w:rsidRPr="00EC55B8">
        <w:rPr>
          <w:rFonts w:ascii="Arial" w:hAnsi="Arial" w:cs="Arial"/>
          <w:color w:val="4A4A4A"/>
          <w:sz w:val="21"/>
          <w:szCs w:val="21"/>
        </w:rPr>
        <w:t xml:space="preserv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nuestro objeto en realidad tiene más propiedades que esto, pero el compilador solo verifica que </w:t>
      </w:r>
      <w:r w:rsidRPr="00EC55B8">
        <w:rPr>
          <w:rStyle w:val="nfasis"/>
          <w:rFonts w:ascii="Arial" w:eastAsiaTheme="majorEastAsia" w:hAnsi="Arial" w:cs="Arial"/>
          <w:color w:val="4A4A4A"/>
          <w:sz w:val="21"/>
          <w:szCs w:val="21"/>
        </w:rPr>
        <w:t>al menos</w:t>
      </w:r>
      <w:r w:rsidRPr="00EC55B8">
        <w:rPr>
          <w:rFonts w:ascii="Arial" w:hAnsi="Arial" w:cs="Arial"/>
          <w:color w:val="4A4A4A"/>
          <w:sz w:val="21"/>
          <w:szCs w:val="21"/>
        </w:rPr>
        <w:t xml:space="preserve"> las requeridas estén presentes y coincidan con los tipos requeridos. Hay algunos casos en que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no es tan indulgente, que cubriremos en un momento.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Podemos escribir el mismo ejemplo nuevamente, esta vez usando una interfaz para describir el requisito de tener la </w:t>
      </w:r>
      <w:proofErr w:type="spellStart"/>
      <w:r w:rsidRPr="00EC55B8">
        <w:rPr>
          <w:rStyle w:val="CdigoHTML"/>
          <w:color w:val="4A4A4A"/>
          <w:sz w:val="21"/>
          <w:szCs w:val="21"/>
        </w:rPr>
        <w:t>label</w:t>
      </w:r>
      <w:r w:rsidRPr="00EC55B8">
        <w:rPr>
          <w:rFonts w:ascii="Arial" w:hAnsi="Arial" w:cs="Arial"/>
          <w:color w:val="4A4A4A"/>
          <w:sz w:val="21"/>
          <w:szCs w:val="21"/>
        </w:rPr>
        <w:t>propiedad</w:t>
      </w:r>
      <w:proofErr w:type="spellEnd"/>
      <w:r w:rsidRPr="00EC55B8">
        <w:rPr>
          <w:rFonts w:ascii="Arial" w:hAnsi="Arial" w:cs="Arial"/>
          <w:color w:val="4A4A4A"/>
          <w:sz w:val="21"/>
          <w:szCs w:val="21"/>
        </w:rPr>
        <w:t xml:space="preserve"> que es una cadena:</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LabeledValue</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label: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proofErr w:type="gramEnd"/>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w:t>
      </w:r>
      <w:proofErr w:type="spellStart"/>
      <w:r w:rsidRPr="00EC55B8">
        <w:rPr>
          <w:rStyle w:val="hljs-params"/>
          <w:color w:val="FFFFFF"/>
          <w:sz w:val="21"/>
          <w:szCs w:val="21"/>
          <w:lang w:val="en-US"/>
        </w:rPr>
        <w:t>LabeledValue</w:t>
      </w:r>
      <w:proofErr w:type="spellEnd"/>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hljs-builtin"/>
          <w:color w:val="A6E22E"/>
          <w:sz w:val="21"/>
          <w:szCs w:val="21"/>
          <w:lang w:val="en-US"/>
        </w:rPr>
        <w:t>console</w:t>
      </w:r>
      <w:r w:rsidRPr="00EC55B8">
        <w:rPr>
          <w:rStyle w:val="CdigoHTML"/>
          <w:color w:val="FFFFFF"/>
          <w:sz w:val="21"/>
          <w:szCs w:val="21"/>
          <w:lang w:val="en-US"/>
        </w:rPr>
        <w:t>.log(</w:t>
      </w:r>
      <w:proofErr w:type="spellStart"/>
      <w:proofErr w:type="gramEnd"/>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interfaz </w:t>
      </w:r>
      <w:proofErr w:type="spellStart"/>
      <w:r w:rsidRPr="00EC55B8">
        <w:rPr>
          <w:rStyle w:val="CdigoHTML"/>
          <w:color w:val="4A4A4A"/>
          <w:sz w:val="21"/>
          <w:szCs w:val="21"/>
        </w:rPr>
        <w:t>LabeledValue</w:t>
      </w:r>
      <w:r w:rsidRPr="00EC55B8">
        <w:rPr>
          <w:rFonts w:ascii="Arial" w:hAnsi="Arial" w:cs="Arial"/>
          <w:color w:val="4A4A4A"/>
          <w:sz w:val="21"/>
          <w:szCs w:val="21"/>
        </w:rPr>
        <w:t>es</w:t>
      </w:r>
      <w:proofErr w:type="spellEnd"/>
      <w:r w:rsidRPr="00EC55B8">
        <w:rPr>
          <w:rFonts w:ascii="Arial" w:hAnsi="Arial" w:cs="Arial"/>
          <w:color w:val="4A4A4A"/>
          <w:sz w:val="21"/>
          <w:szCs w:val="21"/>
        </w:rPr>
        <w:t xml:space="preserve"> un nombre que ahora podemos usar para describir el requisito en el ejemplo anterior. Todavía representa tener una sola propiedad llamada </w:t>
      </w:r>
      <w:proofErr w:type="spellStart"/>
      <w:r w:rsidRPr="00EC55B8">
        <w:rPr>
          <w:rStyle w:val="CdigoHTML"/>
          <w:color w:val="4A4A4A"/>
          <w:sz w:val="21"/>
          <w:szCs w:val="21"/>
        </w:rPr>
        <w:t>label</w:t>
      </w:r>
      <w:r w:rsidRPr="00EC55B8">
        <w:rPr>
          <w:rFonts w:ascii="Arial" w:hAnsi="Arial" w:cs="Arial"/>
          <w:color w:val="4A4A4A"/>
          <w:sz w:val="21"/>
          <w:szCs w:val="21"/>
        </w:rPr>
        <w:t>que</w:t>
      </w:r>
      <w:proofErr w:type="spellEnd"/>
      <w:r w:rsidRPr="00EC55B8">
        <w:rPr>
          <w:rFonts w:ascii="Arial" w:hAnsi="Arial" w:cs="Arial"/>
          <w:color w:val="4A4A4A"/>
          <w:sz w:val="21"/>
          <w:szCs w:val="21"/>
        </w:rPr>
        <w:t xml:space="preserve"> es de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no tuvimos que decir explícitamente que el objeto que pasamos </w:t>
      </w:r>
      <w:proofErr w:type="spellStart"/>
      <w:r w:rsidRPr="00EC55B8">
        <w:rPr>
          <w:rStyle w:val="CdigoHTML"/>
          <w:color w:val="4A4A4A"/>
          <w:sz w:val="21"/>
          <w:szCs w:val="21"/>
        </w:rPr>
        <w:t>printLabel</w:t>
      </w:r>
      <w:r w:rsidRPr="00EC55B8">
        <w:rPr>
          <w:rFonts w:ascii="Arial" w:hAnsi="Arial" w:cs="Arial"/>
          <w:color w:val="4A4A4A"/>
          <w:sz w:val="21"/>
          <w:szCs w:val="21"/>
        </w:rPr>
        <w:t>implementa</w:t>
      </w:r>
      <w:proofErr w:type="spellEnd"/>
      <w:r w:rsidRPr="00EC55B8">
        <w:rPr>
          <w:rFonts w:ascii="Arial" w:hAnsi="Arial" w:cs="Arial"/>
          <w:color w:val="4A4A4A"/>
          <w:sz w:val="21"/>
          <w:szCs w:val="21"/>
        </w:rPr>
        <w:t xml:space="preserve"> esta interfaz como podríamos tener que hacerlo en otros idiomas. Aquí, lo único que importa es la forma. Si el objeto que pasamos a la función cumple con los requisitos enumerados, entonces está permitido.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Vale la pena señalar que el verificador de tipo no requiere que estas propiedades vengan en ningún tipo de orden, solo que las propiedades que requiere la interfaz están presentes y tienen el tipo requerido.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9" w:anchor="optional-properties" w:tgtFrame="_blank" w:history="1">
        <w:r w:rsidRPr="00EC55B8">
          <w:rPr>
            <w:rStyle w:val="Hipervnculo"/>
            <w:rFonts w:ascii="Arial" w:hAnsi="Arial" w:cs="Arial"/>
            <w:color w:val="0791E6"/>
            <w:sz w:val="21"/>
            <w:szCs w:val="21"/>
          </w:rPr>
          <w:t>Propiedades opcionales</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No todas las propiedades de una interfaz pueden ser necesarias. Algunos existen bajo ciertas condiciones o pueden no estar allí en absoluto. Estas propiedades opcionales son populares cuando se crean patrones como “bolsas de opciones” donde se pasa un objeto a una función que solo tiene un par de propiedades rellenadas.</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Aquí hay un ejemplo de este patrón:</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color?:</w:t>
      </w:r>
      <w:proofErr w:type="gramEnd"/>
      <w:r w:rsidRPr="00EC55B8">
        <w:rPr>
          <w:rStyle w:val="CdigoHTML"/>
          <w:color w:val="FFFFFF"/>
          <w:sz w:val="21"/>
          <w:szCs w:val="21"/>
          <w:lang w:val="en-US"/>
        </w:rPr>
        <w:t xml:space="preserve">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width?:</w:t>
      </w:r>
      <w:proofErr w:type="gramEnd"/>
      <w:r w:rsidRPr="00EC55B8">
        <w:rPr>
          <w:rStyle w:val="CdigoHTML"/>
          <w:color w:val="FFFFFF"/>
          <w:sz w:val="21"/>
          <w:szCs w:val="21"/>
          <w:lang w:val="en-US"/>
        </w:rPr>
        <w:t xml:space="preserve">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lastRenderedPageBreak/>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proofErr w:type="gramEnd"/>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config.color</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config.color</w:t>
      </w:r>
      <w:proofErr w:type="spellEnd"/>
      <w:proofErr w:type="gram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createSquare</w:t>
      </w:r>
      <w:proofErr w:type="spellEnd"/>
      <w:r w:rsidRPr="00EC55B8">
        <w:rPr>
          <w:rStyle w:val="CdigoHTML"/>
          <w:color w:val="FFFFFF"/>
          <w:sz w:val="21"/>
          <w:szCs w:val="21"/>
          <w:lang w:val="en-US"/>
        </w:rPr>
        <w:t>(</w:t>
      </w:r>
      <w:proofErr w:type="gram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Las interfaces con propiedades opcionales se escriben de manera similar a otras interfaces, con cada propiedad opcional indicada por </w:t>
      </w:r>
      <w:proofErr w:type="gramStart"/>
      <w:r w:rsidRPr="00EC55B8">
        <w:rPr>
          <w:rFonts w:ascii="Arial" w:hAnsi="Arial" w:cs="Arial"/>
          <w:color w:val="4A4A4A"/>
          <w:sz w:val="21"/>
          <w:szCs w:val="21"/>
        </w:rPr>
        <w:t>un </w:t>
      </w:r>
      <w:r w:rsidRPr="00EC55B8">
        <w:rPr>
          <w:rStyle w:val="CdigoHTML"/>
          <w:color w:val="4A4A4A"/>
          <w:sz w:val="21"/>
          <w:szCs w:val="21"/>
        </w:rPr>
        <w:t>?</w:t>
      </w:r>
      <w:r w:rsidRPr="00EC55B8">
        <w:rPr>
          <w:rFonts w:ascii="Arial" w:hAnsi="Arial" w:cs="Arial"/>
          <w:color w:val="4A4A4A"/>
          <w:sz w:val="21"/>
          <w:szCs w:val="21"/>
        </w:rPr>
        <w:t>al</w:t>
      </w:r>
      <w:proofErr w:type="gramEnd"/>
      <w:r w:rsidRPr="00EC55B8">
        <w:rPr>
          <w:rFonts w:ascii="Arial" w:hAnsi="Arial" w:cs="Arial"/>
          <w:color w:val="4A4A4A"/>
          <w:sz w:val="21"/>
          <w:szCs w:val="21"/>
        </w:rPr>
        <w:t xml:space="preserve"> final del nombre de la propiedad en la declaración.</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ventaja de las propiedades opcionales es que puede describir estas propiedades posiblemente disponibles y al mismo tiempo evitar el uso de propiedades que no forman parte de la interfaz. Por ejemplo, si hubiéramos escrito mal el nombre de la </w:t>
      </w:r>
      <w:proofErr w:type="spellStart"/>
      <w:r w:rsidRPr="00EC55B8">
        <w:rPr>
          <w:rStyle w:val="CdigoHTML"/>
          <w:color w:val="4A4A4A"/>
          <w:sz w:val="21"/>
          <w:szCs w:val="21"/>
        </w:rPr>
        <w:t>color</w:t>
      </w:r>
      <w:r w:rsidRPr="00EC55B8">
        <w:rPr>
          <w:rFonts w:ascii="Arial" w:hAnsi="Arial" w:cs="Arial"/>
          <w:color w:val="4A4A4A"/>
          <w:sz w:val="21"/>
          <w:szCs w:val="21"/>
        </w:rPr>
        <w:t>propiedad</w:t>
      </w:r>
      <w:proofErr w:type="spellEnd"/>
      <w:r w:rsidRPr="00EC55B8">
        <w:rPr>
          <w:rFonts w:ascii="Arial" w:hAnsi="Arial" w:cs="Arial"/>
          <w:color w:val="4A4A4A"/>
          <w:sz w:val="21"/>
          <w:szCs w:val="21"/>
        </w:rPr>
        <w:t> </w:t>
      </w:r>
      <w:proofErr w:type="spellStart"/>
      <w:r w:rsidRPr="00EC55B8">
        <w:rPr>
          <w:rStyle w:val="CdigoHTML"/>
          <w:color w:val="4A4A4A"/>
          <w:sz w:val="21"/>
          <w:szCs w:val="21"/>
        </w:rPr>
        <w:t>createSquare</w:t>
      </w:r>
      <w:proofErr w:type="spellEnd"/>
      <w:r w:rsidRPr="00EC55B8">
        <w:rPr>
          <w:rFonts w:ascii="Arial" w:hAnsi="Arial" w:cs="Arial"/>
          <w:color w:val="4A4A4A"/>
          <w:sz w:val="21"/>
          <w:szCs w:val="21"/>
        </w:rPr>
        <w:t>, obtendríamos un mensaje de error informándonos:</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color?:</w:t>
      </w:r>
      <w:proofErr w:type="gramEnd"/>
      <w:r w:rsidRPr="00EC55B8">
        <w:rPr>
          <w:rStyle w:val="CdigoHTML"/>
          <w:color w:val="FFFFFF"/>
          <w:sz w:val="21"/>
          <w:szCs w:val="21"/>
          <w:lang w:val="en-US"/>
        </w:rPr>
        <w:t xml:space="preserve">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width?:</w:t>
      </w:r>
      <w:proofErr w:type="gramEnd"/>
      <w:r w:rsidRPr="00EC55B8">
        <w:rPr>
          <w:rStyle w:val="CdigoHTML"/>
          <w:color w:val="FFFFFF"/>
          <w:sz w:val="21"/>
          <w:szCs w:val="21"/>
          <w:lang w:val="en-US"/>
        </w:rPr>
        <w:t xml:space="preserve">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proofErr w:type="gramEnd"/>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xml:space="preserve"> }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config.clor</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comment"/>
          <w:color w:val="75715E"/>
          <w:sz w:val="21"/>
          <w:szCs w:val="21"/>
          <w:lang w:val="en-US"/>
        </w:rPr>
        <w:t>// Error: Property '</w:t>
      </w:r>
      <w:proofErr w:type="spellStart"/>
      <w:r w:rsidRPr="00EC55B8">
        <w:rPr>
          <w:rStyle w:val="hljs-comment"/>
          <w:color w:val="75715E"/>
          <w:sz w:val="21"/>
          <w:szCs w:val="21"/>
          <w:lang w:val="en-US"/>
        </w:rPr>
        <w:t>clor</w:t>
      </w:r>
      <w:proofErr w:type="spellEnd"/>
      <w:r w:rsidRPr="00EC55B8">
        <w:rPr>
          <w:rStyle w:val="hljs-comment"/>
          <w:color w:val="75715E"/>
          <w:sz w:val="21"/>
          <w:szCs w:val="21"/>
          <w:lang w:val="en-US"/>
        </w:rPr>
        <w:t>' does not exist on type '</w:t>
      </w:r>
      <w:proofErr w:type="spellStart"/>
      <w:r w:rsidRPr="00EC55B8">
        <w:rPr>
          <w:rStyle w:val="hljs-comment"/>
          <w:color w:val="75715E"/>
          <w:sz w:val="21"/>
          <w:szCs w:val="21"/>
          <w:lang w:val="en-US"/>
        </w:rPr>
        <w:t>SquareConfig</w:t>
      </w:r>
      <w:proofErr w:type="spellEnd"/>
      <w:r w:rsidRPr="00EC55B8">
        <w:rPr>
          <w:rStyle w:val="hljs-comment"/>
          <w:color w:val="75715E"/>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config.clor</w:t>
      </w:r>
      <w:proofErr w:type="spellEnd"/>
      <w:proofErr w:type="gram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Fonts w:ascii="Courier New" w:hAnsi="Courier New" w:cs="Courier New"/>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createSquare</w:t>
      </w:r>
      <w:proofErr w:type="spellEnd"/>
      <w:r w:rsidRPr="00EC55B8">
        <w:rPr>
          <w:rStyle w:val="CdigoHTML"/>
          <w:color w:val="FFFFFF"/>
          <w:sz w:val="21"/>
          <w:szCs w:val="21"/>
          <w:lang w:val="en-US"/>
        </w:rPr>
        <w:t>(</w:t>
      </w:r>
      <w:proofErr w:type="gram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Default="00EC55B8" w:rsidP="00EC55B8">
      <w:pPr>
        <w:pStyle w:val="NormalWeb"/>
        <w:spacing w:before="113" w:beforeAutospacing="0" w:after="113" w:afterAutospacing="0"/>
        <w:jc w:val="both"/>
        <w:rPr>
          <w:rFonts w:ascii="Arial" w:hAnsi="Arial" w:cs="Arial"/>
          <w:color w:val="273B47"/>
          <w:sz w:val="21"/>
          <w:szCs w:val="21"/>
          <w:lang w:val="en-US"/>
        </w:rPr>
      </w:pPr>
    </w:p>
    <w:p w:rsidR="009C6E64" w:rsidRDefault="009C6E64" w:rsidP="009C6E64">
      <w:pPr>
        <w:pStyle w:val="Ttulo1"/>
        <w:rPr>
          <w:u w:val="single"/>
        </w:rPr>
      </w:pPr>
      <w:r w:rsidRPr="009C6E64">
        <w:rPr>
          <w:u w:val="single"/>
        </w:rPr>
        <w:t>Clases</w:t>
      </w:r>
    </w:p>
    <w:p w:rsidR="009C6E64" w:rsidRDefault="009C6E64" w:rsidP="009C6E64">
      <w:pPr>
        <w:rPr>
          <w:rFonts w:ascii="Arial" w:hAnsi="Arial" w:cs="Arial"/>
          <w:color w:val="273B47"/>
          <w:shd w:val="clear" w:color="auto" w:fill="FFFFFF"/>
        </w:rPr>
      </w:pPr>
      <w:r>
        <w:rPr>
          <w:rFonts w:ascii="Arial" w:hAnsi="Arial" w:cs="Arial"/>
          <w:color w:val="273B47"/>
          <w:shd w:val="clear" w:color="auto" w:fill="FFFFFF"/>
        </w:rPr>
        <w:t xml:space="preserve">En las clases en </w:t>
      </w:r>
      <w:proofErr w:type="spellStart"/>
      <w:r>
        <w:rPr>
          <w:rFonts w:ascii="Arial" w:hAnsi="Arial" w:cs="Arial"/>
          <w:color w:val="273B47"/>
          <w:shd w:val="clear" w:color="auto" w:fill="FFFFFF"/>
        </w:rPr>
        <w:t>TypeScript</w:t>
      </w:r>
      <w:proofErr w:type="spellEnd"/>
      <w:r>
        <w:rPr>
          <w:rFonts w:ascii="Arial" w:hAnsi="Arial" w:cs="Arial"/>
          <w:color w:val="273B47"/>
          <w:shd w:val="clear" w:color="auto" w:fill="FFFFFF"/>
        </w:rPr>
        <w:t xml:space="preserve"> sí existen las propiedades privadas.</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0" w:anchor="introduction" w:tgtFrame="_blank" w:history="1">
        <w:r w:rsidRPr="009C6E64">
          <w:rPr>
            <w:rStyle w:val="Hipervnculo"/>
            <w:rFonts w:ascii="Arial" w:hAnsi="Arial" w:cs="Arial"/>
            <w:color w:val="0791E6"/>
            <w:sz w:val="21"/>
            <w:szCs w:val="21"/>
          </w:rPr>
          <w:t>Introducción</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JavaScript tradicional utiliza funciones y herencia basada en prototipos para construir componentes reutilizables, pero esto puede resultar un poco incómodo para los programadores más cómodos con un enfoque orientado a objetos, donde las clases heredan la funcionalidad y los objetos se crean a partir de estas clases. A partir de ECMAScript 2015, también conocido como ECMAScript 6, los programadores de JavaScript podrán construir sus aplicaciones utilizando este enfoque basado en clases orientado a objetos.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permitimos que los desarrolladores usen estas técnicas ahora y las compilen en JavaScript que funcione en todos los principales navegadores y plataformas, sin tener que esperar a la próxima versión de JavaScript.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1" w:anchor="classes" w:tgtFrame="_blank" w:history="1">
        <w:r w:rsidRPr="009C6E64">
          <w:rPr>
            <w:rStyle w:val="Hipervnculo"/>
            <w:rFonts w:ascii="Arial" w:hAnsi="Arial" w:cs="Arial"/>
            <w:color w:val="0791E6"/>
            <w:sz w:val="21"/>
            <w:szCs w:val="21"/>
          </w:rPr>
          <w:t>Clases</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lastRenderedPageBreak/>
        <w:t>Echemos un vistazo a un ejemplo simple basado en clases:</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Greeter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greeting:</w:t>
      </w:r>
      <w:proofErr w:type="gramEnd"/>
      <w:r w:rsidRPr="009C6E64">
        <w:rPr>
          <w:rStyle w:val="CdigoHTML"/>
          <w:color w:val="FFFFFF"/>
          <w:sz w:val="21"/>
          <w:szCs w:val="21"/>
          <w:lang w:val="en-US"/>
        </w:rPr>
        <w:t xml:space="preserv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message: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proofErr w:type="gramEnd"/>
      <w:r w:rsidRPr="009C6E64">
        <w:rPr>
          <w:rStyle w:val="CdigoHTML"/>
          <w:color w:val="FFFFFF"/>
          <w:sz w:val="21"/>
          <w:szCs w:val="21"/>
          <w:lang w:val="en-US"/>
        </w:rPr>
        <w:t xml:space="preserve"> = message;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greet(</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"Hello, "</w:t>
      </w:r>
      <w:r w:rsidRPr="009C6E64">
        <w:rPr>
          <w:rStyle w:val="CdigoHTML"/>
          <w:color w:val="FFFFFF"/>
          <w:sz w:val="21"/>
          <w:szCs w:val="21"/>
          <w:lang w:val="en-US"/>
        </w:rPr>
        <w:t xml:space="preserve"> +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greeter = </w:t>
      </w:r>
      <w:r w:rsidRPr="009C6E64">
        <w:rPr>
          <w:rStyle w:val="hljs-keyword"/>
          <w:b/>
          <w:bCs/>
          <w:color w:val="F92672"/>
          <w:sz w:val="21"/>
          <w:szCs w:val="21"/>
          <w:lang w:val="en-US"/>
        </w:rPr>
        <w:t>new</w:t>
      </w:r>
      <w:r w:rsidRPr="009C6E64">
        <w:rPr>
          <w:rStyle w:val="CdigoHTML"/>
          <w:color w:val="FFFFFF"/>
          <w:sz w:val="21"/>
          <w:szCs w:val="21"/>
          <w:lang w:val="en-US"/>
        </w:rPr>
        <w:t xml:space="preserve"> Greeter(</w:t>
      </w:r>
      <w:r w:rsidRPr="009C6E64">
        <w:rPr>
          <w:rStyle w:val="hljs-string"/>
          <w:color w:val="A6E22E"/>
          <w:sz w:val="21"/>
          <w:szCs w:val="21"/>
          <w:lang w:val="en-US"/>
        </w:rPr>
        <w:t>"world"</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La sintaxis debería resultarle familiar si ha usado C # o Java anteriormente. Declaramos una nueva clase </w:t>
      </w:r>
      <w:proofErr w:type="spellStart"/>
      <w:r w:rsidRPr="009C6E64">
        <w:rPr>
          <w:rStyle w:val="CdigoHTML"/>
          <w:color w:val="4A4A4A"/>
          <w:sz w:val="21"/>
          <w:szCs w:val="21"/>
        </w:rPr>
        <w:t>Greeter</w:t>
      </w:r>
      <w:proofErr w:type="spellEnd"/>
      <w:r w:rsidRPr="009C6E64">
        <w:rPr>
          <w:rFonts w:ascii="Arial" w:hAnsi="Arial" w:cs="Arial"/>
          <w:color w:val="4A4A4A"/>
          <w:sz w:val="21"/>
          <w:szCs w:val="21"/>
        </w:rPr>
        <w:t>. Esta clase tiene tres miembros: una propiedad llamada </w:t>
      </w:r>
      <w:proofErr w:type="spellStart"/>
      <w:r w:rsidRPr="009C6E64">
        <w:rPr>
          <w:rStyle w:val="CdigoHTML"/>
          <w:color w:val="4A4A4A"/>
          <w:sz w:val="21"/>
          <w:szCs w:val="21"/>
        </w:rPr>
        <w:t>greeting</w:t>
      </w:r>
      <w:proofErr w:type="spellEnd"/>
      <w:r w:rsidRPr="009C6E64">
        <w:rPr>
          <w:rFonts w:ascii="Arial" w:hAnsi="Arial" w:cs="Arial"/>
          <w:color w:val="4A4A4A"/>
          <w:sz w:val="21"/>
          <w:szCs w:val="21"/>
        </w:rPr>
        <w:t>, un constructor y un método </w:t>
      </w:r>
      <w:proofErr w:type="spellStart"/>
      <w:r w:rsidRPr="009C6E64">
        <w:rPr>
          <w:rStyle w:val="CdigoHTML"/>
          <w:color w:val="4A4A4A"/>
          <w:sz w:val="21"/>
          <w:szCs w:val="21"/>
        </w:rPr>
        <w:t>greet</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Notarás que en la clase cuando nos referimos a uno de los miembros de la clase que anteponemos </w:t>
      </w:r>
      <w:proofErr w:type="spellStart"/>
      <w:proofErr w:type="gramStart"/>
      <w:r w:rsidRPr="009C6E64">
        <w:rPr>
          <w:rStyle w:val="CdigoHTML"/>
          <w:color w:val="4A4A4A"/>
          <w:sz w:val="21"/>
          <w:szCs w:val="21"/>
        </w:rPr>
        <w:t>this</w:t>
      </w:r>
      <w:proofErr w:type="spellEnd"/>
      <w:r w:rsidRPr="009C6E64">
        <w:rPr>
          <w:rStyle w:val="CdigoHTML"/>
          <w:color w:val="4A4A4A"/>
          <w:sz w:val="21"/>
          <w:szCs w:val="21"/>
        </w:rPr>
        <w:t>.</w:t>
      </w:r>
      <w:r w:rsidRPr="009C6E64">
        <w:rPr>
          <w:rFonts w:ascii="Arial" w:hAnsi="Arial" w:cs="Arial"/>
          <w:color w:val="4A4A4A"/>
          <w:sz w:val="21"/>
          <w:szCs w:val="21"/>
        </w:rPr>
        <w:t>.</w:t>
      </w:r>
      <w:proofErr w:type="gramEnd"/>
      <w:r w:rsidRPr="009C6E64">
        <w:rPr>
          <w:rFonts w:ascii="Arial" w:hAnsi="Arial" w:cs="Arial"/>
          <w:color w:val="4A4A4A"/>
          <w:sz w:val="21"/>
          <w:szCs w:val="21"/>
        </w:rPr>
        <w:t xml:space="preserve"> Esto denota que es un acceso de miembro.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la última línea construimos una instancia de la </w:t>
      </w:r>
      <w:proofErr w:type="spellStart"/>
      <w:r w:rsidRPr="009C6E64">
        <w:rPr>
          <w:rStyle w:val="CdigoHTML"/>
          <w:color w:val="4A4A4A"/>
          <w:sz w:val="21"/>
          <w:szCs w:val="21"/>
        </w:rPr>
        <w:t>Greeter</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usando </w:t>
      </w:r>
      <w:r w:rsidRPr="009C6E64">
        <w:rPr>
          <w:rStyle w:val="CdigoHTML"/>
          <w:color w:val="4A4A4A"/>
          <w:sz w:val="21"/>
          <w:szCs w:val="21"/>
        </w:rPr>
        <w:t>new</w:t>
      </w:r>
      <w:r w:rsidRPr="009C6E64">
        <w:rPr>
          <w:rFonts w:ascii="Arial" w:hAnsi="Arial" w:cs="Arial"/>
          <w:color w:val="4A4A4A"/>
          <w:sz w:val="21"/>
          <w:szCs w:val="21"/>
        </w:rPr>
        <w:t>. Esto llama al constructor que definimos anteriormente, creando un nuevo objeto con la </w:t>
      </w:r>
      <w:proofErr w:type="spellStart"/>
      <w:r w:rsidRPr="009C6E64">
        <w:rPr>
          <w:rStyle w:val="CdigoHTML"/>
          <w:color w:val="4A4A4A"/>
          <w:sz w:val="21"/>
          <w:szCs w:val="21"/>
        </w:rPr>
        <w:t>Greeter</w:t>
      </w:r>
      <w:r w:rsidRPr="009C6E64">
        <w:rPr>
          <w:rFonts w:ascii="Arial" w:hAnsi="Arial" w:cs="Arial"/>
          <w:color w:val="4A4A4A"/>
          <w:sz w:val="21"/>
          <w:szCs w:val="21"/>
        </w:rPr>
        <w:t>forma</w:t>
      </w:r>
      <w:proofErr w:type="spellEnd"/>
      <w:r w:rsidRPr="009C6E64">
        <w:rPr>
          <w:rFonts w:ascii="Arial" w:hAnsi="Arial" w:cs="Arial"/>
          <w:color w:val="4A4A4A"/>
          <w:sz w:val="21"/>
          <w:szCs w:val="21"/>
        </w:rPr>
        <w:t xml:space="preserve"> y ejecutando el constructor para inicializarlo.</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2" w:anchor="inheritance" w:tgtFrame="_blank" w:history="1">
        <w:r w:rsidRPr="009C6E64">
          <w:rPr>
            <w:rStyle w:val="Hipervnculo"/>
            <w:rFonts w:ascii="Arial" w:hAnsi="Arial" w:cs="Arial"/>
            <w:color w:val="0791E6"/>
            <w:sz w:val="21"/>
            <w:szCs w:val="21"/>
          </w:rPr>
          <w:t>Herencia</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podemos usar patrones comunes orientados a objetos. Uno de los patrones más fundamentales en la programación basada en clases es poder extender las clases existentes para crear otras nuevas usando la herencia.</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Echemos un vistazo a un ejemplo: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move(</w:t>
      </w:r>
      <w:proofErr w:type="spellStart"/>
      <w:proofErr w:type="gramEnd"/>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xml:space="preserve"> = </w:t>
      </w:r>
      <w:r w:rsidRPr="009C6E64">
        <w:rPr>
          <w:rStyle w:val="hljs-number"/>
          <w:color w:val="FFFFFF"/>
          <w:sz w:val="21"/>
          <w:szCs w:val="21"/>
          <w:lang w:val="en-US"/>
        </w:rPr>
        <w:t>0</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builtin"/>
          <w:color w:val="A6E22E"/>
          <w:sz w:val="21"/>
          <w:szCs w:val="21"/>
          <w:lang w:val="en-US"/>
        </w:rPr>
        <w:t>console</w:t>
      </w:r>
      <w:r w:rsidRPr="009C6E64">
        <w:rPr>
          <w:rStyle w:val="CdigoHTML"/>
          <w:color w:val="FFFFFF"/>
          <w:sz w:val="21"/>
          <w:szCs w:val="21"/>
          <w:lang w:val="en-US"/>
        </w:rPr>
        <w:t>.log(</w:t>
      </w:r>
      <w:proofErr w:type="gramEnd"/>
      <w:r w:rsidRPr="009C6E64">
        <w:rPr>
          <w:rStyle w:val="hljs-string"/>
          <w:color w:val="A6E22E"/>
          <w:sz w:val="21"/>
          <w:szCs w:val="21"/>
          <w:lang w:val="en-US"/>
        </w:rPr>
        <w:t xml:space="preserve">`Animal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Dog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bark(</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builtin"/>
          <w:color w:val="A6E22E"/>
          <w:sz w:val="21"/>
          <w:szCs w:val="21"/>
          <w:lang w:val="en-US"/>
        </w:rPr>
        <w:t>console</w:t>
      </w:r>
      <w:r w:rsidRPr="009C6E64">
        <w:rPr>
          <w:rStyle w:val="CdigoHTML"/>
          <w:color w:val="FFFFFF"/>
          <w:sz w:val="21"/>
          <w:szCs w:val="21"/>
          <w:lang w:val="en-US"/>
        </w:rPr>
        <w:t>.log(</w:t>
      </w:r>
      <w:proofErr w:type="gramEnd"/>
      <w:r w:rsidRPr="009C6E64">
        <w:rPr>
          <w:rStyle w:val="hljs-string"/>
          <w:color w:val="A6E22E"/>
          <w:sz w:val="21"/>
          <w:szCs w:val="21"/>
          <w:lang w:val="en-US"/>
        </w:rPr>
        <w:t>'Woof! Woof!'</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const</w:t>
      </w:r>
      <w:r w:rsidRPr="009C6E64">
        <w:rPr>
          <w:rStyle w:val="CdigoHTML"/>
          <w:color w:val="FFFFFF"/>
          <w:sz w:val="21"/>
          <w:szCs w:val="21"/>
          <w:lang w:val="en-US"/>
        </w:rPr>
        <w:t xml:space="preserve"> dog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Dog(</w:t>
      </w:r>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roofErr w:type="spellStart"/>
      <w:proofErr w:type="gramStart"/>
      <w:r w:rsidRPr="009C6E64">
        <w:rPr>
          <w:rStyle w:val="CdigoHTML"/>
          <w:color w:val="FFFFFF"/>
          <w:sz w:val="21"/>
          <w:szCs w:val="21"/>
          <w:lang w:val="en-US"/>
        </w:rPr>
        <w:t>dog.bark</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proofErr w:type="gramStart"/>
      <w:r w:rsidRPr="009C6E64">
        <w:rPr>
          <w:rStyle w:val="CdigoHTML"/>
          <w:color w:val="FFFFFF"/>
          <w:sz w:val="21"/>
          <w:szCs w:val="21"/>
        </w:rPr>
        <w:t>dog.move</w:t>
      </w:r>
      <w:proofErr w:type="spellEnd"/>
      <w:proofErr w:type="gramEnd"/>
      <w:r w:rsidRPr="009C6E64">
        <w:rPr>
          <w:rStyle w:val="CdigoHTML"/>
          <w:color w:val="FFFFFF"/>
          <w:sz w:val="21"/>
          <w:szCs w:val="21"/>
        </w:rPr>
        <w:t>(</w:t>
      </w:r>
      <w:r w:rsidRPr="009C6E64">
        <w:rPr>
          <w:rStyle w:val="hljs-number"/>
          <w:color w:val="FFFFFF"/>
          <w:sz w:val="21"/>
          <w:szCs w:val="21"/>
        </w:rPr>
        <w:t>10</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proofErr w:type="gramStart"/>
      <w:r w:rsidRPr="009C6E64">
        <w:rPr>
          <w:rStyle w:val="CdigoHTML"/>
          <w:color w:val="FFFFFF"/>
          <w:sz w:val="21"/>
          <w:szCs w:val="21"/>
        </w:rPr>
        <w:t>dog.bark</w:t>
      </w:r>
      <w:proofErr w:type="spellEnd"/>
      <w:proofErr w:type="gramEnd"/>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Este ejemplo muestra la característica de herencia más básica: las clases heredan propiedades y métodos de las clases base. Aquí, </w:t>
      </w:r>
      <w:proofErr w:type="spellStart"/>
      <w:r w:rsidRPr="009C6E64">
        <w:rPr>
          <w:rStyle w:val="CdigoHTML"/>
          <w:color w:val="4A4A4A"/>
          <w:sz w:val="21"/>
          <w:szCs w:val="21"/>
        </w:rPr>
        <w:t>Dog</w:t>
      </w:r>
      <w:r w:rsidRPr="009C6E64">
        <w:rPr>
          <w:rFonts w:ascii="Arial" w:hAnsi="Arial" w:cs="Arial"/>
          <w:color w:val="4A4A4A"/>
          <w:sz w:val="21"/>
          <w:szCs w:val="21"/>
        </w:rPr>
        <w:t>hay</w:t>
      </w:r>
      <w:proofErr w:type="spellEnd"/>
      <w:r w:rsidRPr="009C6E64">
        <w:rPr>
          <w:rFonts w:ascii="Arial" w:hAnsi="Arial" w:cs="Arial"/>
          <w:color w:val="4A4A4A"/>
          <w:sz w:val="21"/>
          <w:szCs w:val="21"/>
        </w:rPr>
        <w:t xml:space="preserve"> una clase </w:t>
      </w:r>
      <w:r w:rsidRPr="009C6E64">
        <w:rPr>
          <w:rStyle w:val="nfasis"/>
          <w:rFonts w:ascii="Arial" w:eastAsiaTheme="majorEastAsia" w:hAnsi="Arial" w:cs="Arial"/>
          <w:color w:val="4A4A4A"/>
          <w:sz w:val="21"/>
          <w:szCs w:val="21"/>
        </w:rPr>
        <w:t>derivada</w:t>
      </w:r>
      <w:r w:rsidRPr="009C6E64">
        <w:rPr>
          <w:rFonts w:ascii="Arial" w:hAnsi="Arial" w:cs="Arial"/>
          <w:color w:val="4A4A4A"/>
          <w:sz w:val="21"/>
          <w:szCs w:val="21"/>
        </w:rPr>
        <w:t> que deriva de la clase </w:t>
      </w:r>
      <w:r w:rsidRPr="009C6E64">
        <w:rPr>
          <w:rStyle w:val="CdigoHTML"/>
          <w:color w:val="4A4A4A"/>
          <w:sz w:val="21"/>
          <w:szCs w:val="21"/>
        </w:rPr>
        <w:t>Animal</w:t>
      </w:r>
      <w:r w:rsidRPr="009C6E64">
        <w:rPr>
          <w:rFonts w:ascii="Arial" w:hAnsi="Arial" w:cs="Arial"/>
          <w:color w:val="4A4A4A"/>
          <w:sz w:val="21"/>
          <w:szCs w:val="21"/>
        </w:rPr>
        <w:t> </w:t>
      </w:r>
      <w:r w:rsidRPr="009C6E64">
        <w:rPr>
          <w:rStyle w:val="nfasis"/>
          <w:rFonts w:ascii="Arial" w:eastAsiaTheme="majorEastAsia" w:hAnsi="Arial" w:cs="Arial"/>
          <w:color w:val="4A4A4A"/>
          <w:sz w:val="21"/>
          <w:szCs w:val="21"/>
        </w:rPr>
        <w:t>base</w:t>
      </w:r>
      <w:r w:rsidRPr="009C6E64">
        <w:rPr>
          <w:rFonts w:ascii="Arial" w:hAnsi="Arial" w:cs="Arial"/>
          <w:color w:val="4A4A4A"/>
          <w:sz w:val="21"/>
          <w:szCs w:val="21"/>
        </w:rPr>
        <w:t> usando la </w:t>
      </w:r>
      <w:proofErr w:type="spellStart"/>
      <w:r w:rsidRPr="009C6E64">
        <w:rPr>
          <w:rStyle w:val="CdigoHTML"/>
          <w:color w:val="4A4A4A"/>
          <w:sz w:val="21"/>
          <w:szCs w:val="21"/>
        </w:rPr>
        <w:t>extends</w:t>
      </w:r>
      <w:r w:rsidRPr="009C6E64">
        <w:rPr>
          <w:rFonts w:ascii="Arial" w:hAnsi="Arial" w:cs="Arial"/>
          <w:color w:val="4A4A4A"/>
          <w:sz w:val="21"/>
          <w:szCs w:val="21"/>
        </w:rPr>
        <w:t>palabra</w:t>
      </w:r>
      <w:proofErr w:type="spellEnd"/>
      <w:r w:rsidRPr="009C6E64">
        <w:rPr>
          <w:rFonts w:ascii="Arial" w:hAnsi="Arial" w:cs="Arial"/>
          <w:color w:val="4A4A4A"/>
          <w:sz w:val="21"/>
          <w:szCs w:val="21"/>
        </w:rPr>
        <w:t xml:space="preserve"> clave. Las clases derivadas a menudo se denominan </w:t>
      </w:r>
      <w:proofErr w:type="gramStart"/>
      <w:r w:rsidRPr="009C6E64">
        <w:rPr>
          <w:rStyle w:val="nfasis"/>
          <w:rFonts w:ascii="Arial" w:eastAsiaTheme="majorEastAsia" w:hAnsi="Arial" w:cs="Arial"/>
          <w:color w:val="4A4A4A"/>
          <w:sz w:val="21"/>
          <w:szCs w:val="21"/>
        </w:rPr>
        <w:t>subclases</w:t>
      </w:r>
      <w:r w:rsidRPr="009C6E64">
        <w:rPr>
          <w:rFonts w:ascii="Arial" w:hAnsi="Arial" w:cs="Arial"/>
          <w:color w:val="4A4A4A"/>
          <w:sz w:val="21"/>
          <w:szCs w:val="21"/>
        </w:rPr>
        <w:t> ,</w:t>
      </w:r>
      <w:proofErr w:type="gramEnd"/>
      <w:r w:rsidRPr="009C6E64">
        <w:rPr>
          <w:rFonts w:ascii="Arial" w:hAnsi="Arial" w:cs="Arial"/>
          <w:color w:val="4A4A4A"/>
          <w:sz w:val="21"/>
          <w:szCs w:val="21"/>
        </w:rPr>
        <w:t xml:space="preserve"> y las clases base a menudo se denominan </w:t>
      </w:r>
      <w:r w:rsidRPr="009C6E64">
        <w:rPr>
          <w:rStyle w:val="nfasis"/>
          <w:rFonts w:ascii="Arial" w:eastAsiaTheme="majorEastAsia" w:hAnsi="Arial" w:cs="Arial"/>
          <w:color w:val="4A4A4A"/>
          <w:sz w:val="21"/>
          <w:szCs w:val="21"/>
        </w:rPr>
        <w:t>superclases</w:t>
      </w:r>
      <w:r w:rsidRPr="009C6E64">
        <w:rPr>
          <w:rFonts w:ascii="Arial" w:hAnsi="Arial" w:cs="Arial"/>
          <w:color w:val="4A4A4A"/>
          <w:sz w:val="21"/>
          <w:szCs w:val="21"/>
        </w:rPr>
        <w:t> .</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Debido a que </w:t>
      </w:r>
      <w:proofErr w:type="spellStart"/>
      <w:r w:rsidRPr="009C6E64">
        <w:rPr>
          <w:rStyle w:val="CdigoHTML"/>
          <w:color w:val="4A4A4A"/>
          <w:sz w:val="21"/>
          <w:szCs w:val="21"/>
        </w:rPr>
        <w:t>Dog</w:t>
      </w:r>
      <w:r w:rsidRPr="009C6E64">
        <w:rPr>
          <w:rFonts w:ascii="Arial" w:hAnsi="Arial" w:cs="Arial"/>
          <w:color w:val="4A4A4A"/>
          <w:sz w:val="21"/>
          <w:szCs w:val="21"/>
        </w:rPr>
        <w:t>extiende</w:t>
      </w:r>
      <w:proofErr w:type="spellEnd"/>
      <w:r w:rsidRPr="009C6E64">
        <w:rPr>
          <w:rFonts w:ascii="Arial" w:hAnsi="Arial" w:cs="Arial"/>
          <w:color w:val="4A4A4A"/>
          <w:sz w:val="21"/>
          <w:szCs w:val="21"/>
        </w:rPr>
        <w:t xml:space="preserve"> la funcionalidad desde </w:t>
      </w:r>
      <w:r w:rsidRPr="009C6E64">
        <w:rPr>
          <w:rStyle w:val="CdigoHTML"/>
          <w:color w:val="4A4A4A"/>
          <w:sz w:val="21"/>
          <w:szCs w:val="21"/>
        </w:rPr>
        <w:t>Animal</w:t>
      </w:r>
      <w:r w:rsidRPr="009C6E64">
        <w:rPr>
          <w:rFonts w:ascii="Arial" w:hAnsi="Arial" w:cs="Arial"/>
          <w:color w:val="4A4A4A"/>
          <w:sz w:val="21"/>
          <w:szCs w:val="21"/>
        </w:rPr>
        <w:t>, pudimos crear una instancia de </w:t>
      </w:r>
      <w:proofErr w:type="spellStart"/>
      <w:r w:rsidRPr="009C6E64">
        <w:rPr>
          <w:rStyle w:val="CdigoHTML"/>
          <w:color w:val="4A4A4A"/>
          <w:sz w:val="21"/>
          <w:szCs w:val="21"/>
        </w:rPr>
        <w:t>Dog</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podría ambos </w:t>
      </w:r>
      <w:proofErr w:type="spellStart"/>
      <w:proofErr w:type="gramStart"/>
      <w:r w:rsidRPr="009C6E64">
        <w:rPr>
          <w:rStyle w:val="CdigoHTML"/>
          <w:color w:val="4A4A4A"/>
          <w:sz w:val="21"/>
          <w:szCs w:val="21"/>
        </w:rPr>
        <w:t>bark</w:t>
      </w:r>
      <w:proofErr w:type="spellEnd"/>
      <w:r w:rsidRPr="009C6E64">
        <w:rPr>
          <w:rStyle w:val="CdigoHTML"/>
          <w:color w:val="4A4A4A"/>
          <w:sz w:val="21"/>
          <w:szCs w:val="21"/>
        </w:rPr>
        <w:t>(</w:t>
      </w:r>
      <w:proofErr w:type="gramEnd"/>
      <w:r w:rsidRPr="009C6E64">
        <w:rPr>
          <w:rStyle w:val="CdigoHTML"/>
          <w:color w:val="4A4A4A"/>
          <w:sz w:val="21"/>
          <w:szCs w:val="21"/>
        </w:rPr>
        <w:t>)</w:t>
      </w:r>
      <w:r w:rsidRPr="009C6E64">
        <w:rPr>
          <w:rFonts w:ascii="Arial" w:hAnsi="Arial" w:cs="Arial"/>
          <w:color w:val="4A4A4A"/>
          <w:sz w:val="21"/>
          <w:szCs w:val="21"/>
        </w:rPr>
        <w:t>y </w:t>
      </w:r>
      <w:proofErr w:type="spellStart"/>
      <w:r w:rsidRPr="009C6E64">
        <w:rPr>
          <w:rStyle w:val="CdigoHTML"/>
          <w:color w:val="4A4A4A"/>
          <w:sz w:val="21"/>
          <w:szCs w:val="21"/>
        </w:rPr>
        <w:t>move</w:t>
      </w:r>
      <w:proofErr w:type="spellEnd"/>
      <w:r w:rsidRPr="009C6E64">
        <w:rPr>
          <w:rStyle w:val="CdigoHTML"/>
          <w:color w:val="4A4A4A"/>
          <w:sz w:val="21"/>
          <w:szCs w:val="21"/>
        </w:rPr>
        <w:t>()</w:t>
      </w:r>
      <w:r w:rsidRPr="009C6E64">
        <w:rPr>
          <w:rFonts w:ascii="Arial" w:hAnsi="Arial" w:cs="Arial"/>
          <w:color w:val="4A4A4A"/>
          <w:sz w:val="21"/>
          <w:szCs w:val="21"/>
        </w:rPr>
        <w: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3" w:anchor="public-private-and-protected-modifiers" w:tgtFrame="_blank" w:history="1">
        <w:r w:rsidRPr="009C6E64">
          <w:rPr>
            <w:rStyle w:val="Hipervnculo"/>
            <w:rFonts w:ascii="Arial" w:hAnsi="Arial" w:cs="Arial"/>
            <w:color w:val="0791E6"/>
            <w:sz w:val="21"/>
            <w:szCs w:val="21"/>
          </w:rPr>
          <w:t>Modificadores públicos, privados y protegidos.</w:t>
        </w:r>
      </w:hyperlink>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4" w:anchor="public-by-default" w:tgtFrame="_blank" w:history="1">
        <w:r w:rsidRPr="009C6E64">
          <w:rPr>
            <w:rStyle w:val="Hipervnculo"/>
            <w:rFonts w:ascii="Arial" w:hAnsi="Arial" w:cs="Arial"/>
            <w:color w:val="0791E6"/>
            <w:sz w:val="21"/>
            <w:szCs w:val="21"/>
          </w:rPr>
          <w:t>Público por defecto</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nuestros ejemplos, hemos podido acceder libremente a los miembros que declaramos en todos nuestros programas. Si está familiarizado con las clases en otros idiomas, puede haber notado en los ejemplos anteriores que no hemos tenido que usar la </w:t>
      </w:r>
      <w:proofErr w:type="spellStart"/>
      <w:r w:rsidRPr="009C6E64">
        <w:rPr>
          <w:rFonts w:ascii="Arial" w:hAnsi="Arial" w:cs="Arial"/>
          <w:color w:val="4A4A4A"/>
          <w:sz w:val="21"/>
          <w:szCs w:val="21"/>
        </w:rPr>
        <w:t>palabra</w:t>
      </w:r>
      <w:r w:rsidRPr="009C6E64">
        <w:rPr>
          <w:rStyle w:val="CdigoHTML"/>
          <w:color w:val="4A4A4A"/>
          <w:sz w:val="21"/>
          <w:szCs w:val="21"/>
        </w:rPr>
        <w:t>public</w:t>
      </w:r>
      <w:proofErr w:type="spellEnd"/>
      <w:r w:rsidRPr="009C6E64">
        <w:rPr>
          <w:rFonts w:ascii="Arial" w:hAnsi="Arial" w:cs="Arial"/>
          <w:color w:val="4A4A4A"/>
          <w:sz w:val="21"/>
          <w:szCs w:val="21"/>
        </w:rPr>
        <w:t xml:space="preserve"> para lograr esto; por </w:t>
      </w:r>
      <w:r w:rsidRPr="009C6E64">
        <w:rPr>
          <w:rFonts w:ascii="Arial" w:hAnsi="Arial" w:cs="Arial"/>
          <w:color w:val="4A4A4A"/>
          <w:sz w:val="21"/>
          <w:szCs w:val="21"/>
        </w:rPr>
        <w:lastRenderedPageBreak/>
        <w:t>ejemplo, C # requiere que cada miembro esté explícitamente etiquetado </w:t>
      </w:r>
      <w:proofErr w:type="spellStart"/>
      <w:r w:rsidRPr="009C6E64">
        <w:rPr>
          <w:rStyle w:val="CdigoHTML"/>
          <w:color w:val="4A4A4A"/>
          <w:sz w:val="21"/>
          <w:szCs w:val="21"/>
        </w:rPr>
        <w:t>public</w:t>
      </w:r>
      <w:r w:rsidRPr="009C6E64">
        <w:rPr>
          <w:rFonts w:ascii="Arial" w:hAnsi="Arial" w:cs="Arial"/>
          <w:color w:val="4A4A4A"/>
          <w:sz w:val="21"/>
          <w:szCs w:val="21"/>
        </w:rPr>
        <w:t>como</w:t>
      </w:r>
      <w:proofErr w:type="spellEnd"/>
      <w:r w:rsidRPr="009C6E64">
        <w:rPr>
          <w:rFonts w:ascii="Arial" w:hAnsi="Arial" w:cs="Arial"/>
          <w:color w:val="4A4A4A"/>
          <w:sz w:val="21"/>
          <w:szCs w:val="21"/>
        </w:rPr>
        <w:t xml:space="preserve"> visible.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cada miembro es </w:t>
      </w:r>
      <w:proofErr w:type="spellStart"/>
      <w:r w:rsidRPr="009C6E64">
        <w:rPr>
          <w:rStyle w:val="CdigoHTML"/>
          <w:color w:val="4A4A4A"/>
          <w:sz w:val="21"/>
          <w:szCs w:val="21"/>
        </w:rPr>
        <w:t>public</w:t>
      </w:r>
      <w:r w:rsidRPr="009C6E64">
        <w:rPr>
          <w:rFonts w:ascii="Arial" w:hAnsi="Arial" w:cs="Arial"/>
          <w:color w:val="4A4A4A"/>
          <w:sz w:val="21"/>
          <w:szCs w:val="21"/>
        </w:rPr>
        <w:t>por</w:t>
      </w:r>
      <w:proofErr w:type="spellEnd"/>
      <w:r w:rsidRPr="009C6E64">
        <w:rPr>
          <w:rFonts w:ascii="Arial" w:hAnsi="Arial" w:cs="Arial"/>
          <w:color w:val="4A4A4A"/>
          <w:sz w:val="21"/>
          <w:szCs w:val="21"/>
        </w:rPr>
        <w:t xml:space="preserve"> defecto.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Aún puede marcar un miembro </w:t>
      </w:r>
      <w:proofErr w:type="spellStart"/>
      <w:r w:rsidRPr="009C6E64">
        <w:rPr>
          <w:rStyle w:val="CdigoHTML"/>
          <w:color w:val="4A4A4A"/>
          <w:sz w:val="21"/>
          <w:szCs w:val="21"/>
        </w:rPr>
        <w:t>public</w:t>
      </w:r>
      <w:r w:rsidRPr="009C6E64">
        <w:rPr>
          <w:rFonts w:ascii="Arial" w:hAnsi="Arial" w:cs="Arial"/>
          <w:color w:val="4A4A4A"/>
          <w:sz w:val="21"/>
          <w:szCs w:val="21"/>
        </w:rPr>
        <w:t>explícitamente</w:t>
      </w:r>
      <w:proofErr w:type="spellEnd"/>
      <w:r w:rsidRPr="009C6E64">
        <w:rPr>
          <w:rFonts w:ascii="Arial" w:hAnsi="Arial" w:cs="Arial"/>
          <w:color w:val="4A4A4A"/>
          <w:sz w:val="21"/>
          <w:szCs w:val="21"/>
        </w:rPr>
        <w:t>. Podríamos haber escrito la </w:t>
      </w:r>
      <w:proofErr w:type="spellStart"/>
      <w:r w:rsidRPr="009C6E64">
        <w:rPr>
          <w:rStyle w:val="CdigoHTML"/>
          <w:color w:val="4A4A4A"/>
          <w:sz w:val="21"/>
          <w:szCs w:val="21"/>
        </w:rPr>
        <w:t>Animal</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de la sección anterior de la siguiente manera: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gramStart"/>
      <w:r w:rsidRPr="009C6E64">
        <w:rPr>
          <w:rStyle w:val="CdigoHTML"/>
          <w:color w:val="FFFFFF"/>
          <w:sz w:val="21"/>
          <w:szCs w:val="21"/>
          <w:lang w:val="en-US"/>
        </w:rPr>
        <w:t>move(</w:t>
      </w:r>
      <w:proofErr w:type="spellStart"/>
      <w:proofErr w:type="gramEnd"/>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builtin"/>
          <w:color w:val="A6E22E"/>
          <w:sz w:val="21"/>
          <w:szCs w:val="21"/>
          <w:lang w:val="en-US"/>
        </w:rPr>
        <w:t>console</w:t>
      </w:r>
      <w:r w:rsidRPr="009C6E64">
        <w:rPr>
          <w:rStyle w:val="CdigoHTML"/>
          <w:color w:val="FFFFFF"/>
          <w:sz w:val="21"/>
          <w:szCs w:val="21"/>
          <w:lang w:val="en-US"/>
        </w:rPr>
        <w:t>.log(</w:t>
      </w:r>
      <w:r w:rsidRPr="009C6E64">
        <w:rPr>
          <w:rStyle w:val="hljs-string"/>
          <w:color w:val="A6E22E"/>
          <w:sz w:val="21"/>
          <w:szCs w:val="21"/>
          <w:lang w:val="en-US"/>
        </w:rPr>
        <w:t>`</w:t>
      </w:r>
      <w:r w:rsidRPr="009C6E64">
        <w:rPr>
          <w:rStyle w:val="hljs-subst"/>
          <w:color w:val="A6E22E"/>
          <w:sz w:val="21"/>
          <w:szCs w:val="21"/>
          <w:lang w:val="en-US"/>
        </w:rPr>
        <w:t>${this.name}</w:t>
      </w:r>
      <w:r w:rsidRPr="009C6E64">
        <w:rPr>
          <w:rStyle w:val="hljs-string"/>
          <w:color w:val="A6E22E"/>
          <w:sz w:val="21"/>
          <w:szCs w:val="21"/>
          <w:lang w:val="en-US"/>
        </w:rPr>
        <w:t xml:space="preserve">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5" w:anchor="understanding-private" w:tgtFrame="_blank" w:history="1">
        <w:r w:rsidRPr="009C6E64">
          <w:rPr>
            <w:rStyle w:val="Hipervnculo"/>
            <w:rFonts w:ascii="Arial" w:hAnsi="Arial" w:cs="Arial"/>
            <w:color w:val="0791E6"/>
            <w:sz w:val="21"/>
            <w:szCs w:val="21"/>
          </w:rPr>
          <w:t>Comprensión </w:t>
        </w:r>
        <w:r w:rsidRPr="009C6E64">
          <w:rPr>
            <w:rStyle w:val="CdigoHTML"/>
            <w:color w:val="0791E6"/>
            <w:sz w:val="21"/>
            <w:szCs w:val="21"/>
          </w:rPr>
          <w:t>private</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Cuando se marca un miembro </w:t>
      </w:r>
      <w:proofErr w:type="spellStart"/>
      <w:r w:rsidRPr="009C6E64">
        <w:rPr>
          <w:rStyle w:val="CdigoHTML"/>
          <w:color w:val="4A4A4A"/>
          <w:sz w:val="21"/>
          <w:szCs w:val="21"/>
        </w:rPr>
        <w:t>private</w:t>
      </w:r>
      <w:proofErr w:type="spellEnd"/>
      <w:r w:rsidRPr="009C6E64">
        <w:rPr>
          <w:rFonts w:ascii="Arial" w:hAnsi="Arial" w:cs="Arial"/>
          <w:color w:val="4A4A4A"/>
          <w:sz w:val="21"/>
          <w:szCs w:val="21"/>
        </w:rPr>
        <w:t xml:space="preserve">, no se puede acceder desde fuera de su clase que lo contiene.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"Cat"</w:t>
      </w:r>
      <w:r w:rsidRPr="009C6E64">
        <w:rPr>
          <w:rStyle w:val="CdigoHTML"/>
          <w:color w:val="FFFFFF"/>
          <w:sz w:val="21"/>
          <w:szCs w:val="21"/>
          <w:lang w:val="en-US"/>
        </w:rPr>
        <w:t xml:space="preserve">).name; </w:t>
      </w:r>
      <w:r w:rsidRPr="009C6E64">
        <w:rPr>
          <w:rStyle w:val="hljs-comment"/>
          <w:color w:val="75715E"/>
          <w:sz w:val="21"/>
          <w:szCs w:val="21"/>
          <w:lang w:val="en-US"/>
        </w:rPr>
        <w:t>// Error: 'name' is private;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xml:space="preserve"> es un sistema de tipo estructural. Cuando comparamos dos tipos diferentes, independientemente de su procedencia, si los tipos de todos los miembros son compatibles, entonces decimos que los tipos mismos son compatibles.</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Sin embargo, al comparar tipos que tienen </w:t>
      </w:r>
      <w:proofErr w:type="spellStart"/>
      <w:r w:rsidRPr="009C6E64">
        <w:rPr>
          <w:rStyle w:val="CdigoHTML"/>
          <w:color w:val="4A4A4A"/>
          <w:sz w:val="21"/>
          <w:szCs w:val="21"/>
        </w:rPr>
        <w:t>private</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 tratamos estos tipos de manera diferente. Para que dos tipos se consideren compatibles, si uno de ellos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el otro debe tener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que se originó en la misma declaración. Lo mismo se aplica a los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Veamos un ejemplo para ver mejor cómo se desarrolla esto en la práctica: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Rhino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 xml:space="preserve">) { </w:t>
      </w:r>
      <w:r w:rsidRPr="009C6E64">
        <w:rPr>
          <w:rStyle w:val="hljs-keyword"/>
          <w:b/>
          <w:bCs/>
          <w:color w:val="F92672"/>
          <w:sz w:val="21"/>
          <w:szCs w:val="21"/>
          <w:lang w:val="en-US"/>
        </w:rPr>
        <w:t>super</w:t>
      </w:r>
      <w:r w:rsidRPr="009C6E64">
        <w:rPr>
          <w:rStyle w:val="CdigoHTML"/>
          <w:color w:val="FFFFFF"/>
          <w:sz w:val="21"/>
          <w:szCs w:val="21"/>
          <w:lang w:val="en-US"/>
        </w:rPr>
        <w:t>(</w:t>
      </w:r>
      <w:r w:rsidRPr="009C6E64">
        <w:rPr>
          <w:rStyle w:val="hljs-string"/>
          <w:color w:val="A6E22E"/>
          <w:sz w:val="21"/>
          <w:szCs w:val="21"/>
          <w:lang w:val="en-US"/>
        </w:rPr>
        <w:t>"Rhino"</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animal = </w:t>
      </w: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"Goat"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rhino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Rhino(</w:t>
      </w:r>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employee = </w:t>
      </w:r>
      <w:r w:rsidRPr="009C6E64">
        <w:rPr>
          <w:rStyle w:val="hljs-keyword"/>
          <w:b/>
          <w:bCs/>
          <w:color w:val="F92672"/>
          <w:sz w:val="21"/>
          <w:szCs w:val="21"/>
          <w:lang w:val="en-US"/>
        </w:rPr>
        <w:t>new</w:t>
      </w:r>
      <w:r w:rsidRPr="009C6E64">
        <w:rPr>
          <w:rStyle w:val="CdigoHTML"/>
          <w:color w:val="FFFFFF"/>
          <w:sz w:val="21"/>
          <w:szCs w:val="21"/>
          <w:lang w:val="en-US"/>
        </w:rPr>
        <w:t xml:space="preserve"> Employee(</w:t>
      </w:r>
      <w:r w:rsidRPr="009C6E64">
        <w:rPr>
          <w:rStyle w:val="hljs-string"/>
          <w:color w:val="A6E22E"/>
          <w:sz w:val="21"/>
          <w:szCs w:val="21"/>
          <w:lang w:val="en-US"/>
        </w:rPr>
        <w:t>"Bob"</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animal = rhino;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animal = employee; </w:t>
      </w:r>
      <w:r w:rsidRPr="009C6E64">
        <w:rPr>
          <w:rStyle w:val="hljs-comment"/>
          <w:color w:val="75715E"/>
          <w:sz w:val="21"/>
          <w:szCs w:val="21"/>
          <w:lang w:val="en-US"/>
        </w:rPr>
        <w:t>// Error: 'Animal' and 'Employee' are not compatible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este ejemplo, tenemos una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xml:space="preserve"> una </w:t>
      </w:r>
      <w:proofErr w:type="spellStart"/>
      <w:r w:rsidRPr="009C6E64">
        <w:rPr>
          <w:rStyle w:val="CdigoHTML"/>
          <w:color w:val="4A4A4A"/>
          <w:sz w:val="21"/>
          <w:szCs w:val="21"/>
        </w:rPr>
        <w:t>Rhino</w:t>
      </w:r>
      <w:proofErr w:type="spellEnd"/>
      <w:r w:rsidRPr="009C6E64">
        <w:rPr>
          <w:rFonts w:ascii="Arial" w:hAnsi="Arial" w:cs="Arial"/>
          <w:color w:val="4A4A4A"/>
          <w:sz w:val="21"/>
          <w:szCs w:val="21"/>
        </w:rPr>
        <w:t>, con </w:t>
      </w:r>
      <w:proofErr w:type="spellStart"/>
      <w:r w:rsidRPr="009C6E64">
        <w:rPr>
          <w:rStyle w:val="CdigoHTML"/>
          <w:color w:val="4A4A4A"/>
          <w:sz w:val="21"/>
          <w:szCs w:val="21"/>
        </w:rPr>
        <w:t>Rhino</w:t>
      </w:r>
      <w:r w:rsidRPr="009C6E64">
        <w:rPr>
          <w:rFonts w:ascii="Arial" w:hAnsi="Arial" w:cs="Arial"/>
          <w:color w:val="4A4A4A"/>
          <w:sz w:val="21"/>
          <w:szCs w:val="21"/>
        </w:rPr>
        <w:t>ser</w:t>
      </w:r>
      <w:proofErr w:type="spellEnd"/>
      <w:r w:rsidRPr="009C6E64">
        <w:rPr>
          <w:rFonts w:ascii="Arial" w:hAnsi="Arial" w:cs="Arial"/>
          <w:color w:val="4A4A4A"/>
          <w:sz w:val="21"/>
          <w:szCs w:val="21"/>
        </w:rPr>
        <w:t xml:space="preserve"> una subclase de </w:t>
      </w:r>
      <w:r w:rsidRPr="009C6E64">
        <w:rPr>
          <w:rStyle w:val="CdigoHTML"/>
          <w:color w:val="4A4A4A"/>
          <w:sz w:val="21"/>
          <w:szCs w:val="21"/>
        </w:rPr>
        <w:t>Animal</w:t>
      </w:r>
      <w:r w:rsidRPr="009C6E64">
        <w:rPr>
          <w:rFonts w:ascii="Arial" w:hAnsi="Arial" w:cs="Arial"/>
          <w:color w:val="4A4A4A"/>
          <w:sz w:val="21"/>
          <w:szCs w:val="21"/>
        </w:rPr>
        <w:t>. También tenemos una nueva clase </w:t>
      </w:r>
      <w:proofErr w:type="spellStart"/>
      <w:r w:rsidRPr="009C6E64">
        <w:rPr>
          <w:rStyle w:val="CdigoHTML"/>
          <w:color w:val="4A4A4A"/>
          <w:sz w:val="21"/>
          <w:szCs w:val="21"/>
        </w:rPr>
        <w:t>Employee</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se ve idéntica </w:t>
      </w:r>
      <w:proofErr w:type="spellStart"/>
      <w:r w:rsidRPr="009C6E64">
        <w:rPr>
          <w:rStyle w:val="CdigoHTML"/>
          <w:color w:val="4A4A4A"/>
          <w:sz w:val="21"/>
          <w:szCs w:val="21"/>
        </w:rPr>
        <w:t>Animal</w:t>
      </w:r>
      <w:r w:rsidRPr="009C6E64">
        <w:rPr>
          <w:rFonts w:ascii="Arial" w:hAnsi="Arial" w:cs="Arial"/>
          <w:color w:val="4A4A4A"/>
          <w:sz w:val="21"/>
          <w:szCs w:val="21"/>
        </w:rPr>
        <w:t>en</w:t>
      </w:r>
      <w:proofErr w:type="spellEnd"/>
      <w:r w:rsidRPr="009C6E64">
        <w:rPr>
          <w:rFonts w:ascii="Arial" w:hAnsi="Arial" w:cs="Arial"/>
          <w:color w:val="4A4A4A"/>
          <w:sz w:val="21"/>
          <w:szCs w:val="21"/>
        </w:rPr>
        <w:t xml:space="preserve"> términos de forma. Creamos algunas instancias de estas clases y luego tratamos de asignarlas entre sí para ver qué sucederá. Porque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Rhino</w:t>
      </w:r>
      <w:r w:rsidRPr="009C6E64">
        <w:rPr>
          <w:rFonts w:ascii="Arial" w:hAnsi="Arial" w:cs="Arial"/>
          <w:color w:val="4A4A4A"/>
          <w:sz w:val="21"/>
          <w:szCs w:val="21"/>
        </w:rPr>
        <w:t>comparten</w:t>
      </w:r>
      <w:proofErr w:type="spellEnd"/>
      <w:r w:rsidRPr="009C6E64">
        <w:rPr>
          <w:rFonts w:ascii="Arial" w:hAnsi="Arial" w:cs="Arial"/>
          <w:color w:val="4A4A4A"/>
          <w:sz w:val="21"/>
          <w:szCs w:val="21"/>
        </w:rPr>
        <w:t xml:space="preserve"> el </w:t>
      </w:r>
      <w:proofErr w:type="spellStart"/>
      <w:r w:rsidRPr="009C6E64">
        <w:rPr>
          <w:rStyle w:val="CdigoHTML"/>
          <w:color w:val="4A4A4A"/>
          <w:sz w:val="21"/>
          <w:szCs w:val="21"/>
        </w:rPr>
        <w:t>private</w:t>
      </w:r>
      <w:r w:rsidRPr="009C6E64">
        <w:rPr>
          <w:rFonts w:ascii="Arial" w:hAnsi="Arial" w:cs="Arial"/>
          <w:color w:val="4A4A4A"/>
          <w:sz w:val="21"/>
          <w:szCs w:val="21"/>
        </w:rPr>
        <w:t>lado</w:t>
      </w:r>
      <w:proofErr w:type="spellEnd"/>
      <w:r w:rsidRPr="009C6E64">
        <w:rPr>
          <w:rFonts w:ascii="Arial" w:hAnsi="Arial" w:cs="Arial"/>
          <w:color w:val="4A4A4A"/>
          <w:sz w:val="21"/>
          <w:szCs w:val="21"/>
        </w:rPr>
        <w:t xml:space="preserve"> de su forma desde la misma declaración de </w:t>
      </w:r>
      <w:proofErr w:type="spellStart"/>
      <w:r w:rsidRPr="009C6E64">
        <w:rPr>
          <w:rStyle w:val="CdigoHTML"/>
          <w:color w:val="4A4A4A"/>
          <w:sz w:val="21"/>
          <w:szCs w:val="21"/>
        </w:rPr>
        <w:t>private</w:t>
      </w:r>
      <w:proofErr w:type="spellEnd"/>
      <w:r w:rsidRPr="009C6E64">
        <w:rPr>
          <w:rStyle w:val="CdigoHTML"/>
          <w:color w:val="4A4A4A"/>
          <w:sz w:val="21"/>
          <w:szCs w:val="21"/>
        </w:rPr>
        <w:t xml:space="preserve"> </w:t>
      </w:r>
      <w:proofErr w:type="spellStart"/>
      <w:r w:rsidRPr="009C6E64">
        <w:rPr>
          <w:rStyle w:val="CdigoHTML"/>
          <w:color w:val="4A4A4A"/>
          <w:sz w:val="21"/>
          <w:szCs w:val="21"/>
        </w:rPr>
        <w:t>name</w:t>
      </w:r>
      <w:proofErr w:type="spellEnd"/>
      <w:r w:rsidRPr="009C6E64">
        <w:rPr>
          <w:rStyle w:val="CdigoHTML"/>
          <w:color w:val="4A4A4A"/>
          <w:sz w:val="21"/>
          <w:szCs w:val="21"/>
        </w:rPr>
        <w:t xml:space="preserve">: </w:t>
      </w:r>
      <w:proofErr w:type="spellStart"/>
      <w:r w:rsidRPr="009C6E64">
        <w:rPr>
          <w:rStyle w:val="CdigoHTML"/>
          <w:color w:val="4A4A4A"/>
          <w:sz w:val="21"/>
          <w:szCs w:val="21"/>
        </w:rPr>
        <w:t>string</w:t>
      </w:r>
      <w:r w:rsidRPr="009C6E64">
        <w:rPr>
          <w:rFonts w:ascii="Arial" w:hAnsi="Arial" w:cs="Arial"/>
          <w:color w:val="4A4A4A"/>
          <w:sz w:val="21"/>
          <w:szCs w:val="21"/>
        </w:rPr>
        <w:t>in</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xml:space="preserve">, son compatibles. Sin embargo, este no es el </w:t>
      </w:r>
      <w:r w:rsidRPr="009C6E64">
        <w:rPr>
          <w:rFonts w:ascii="Arial" w:hAnsi="Arial" w:cs="Arial"/>
          <w:color w:val="4A4A4A"/>
          <w:sz w:val="21"/>
          <w:szCs w:val="21"/>
        </w:rPr>
        <w:lastRenderedPageBreak/>
        <w:t>caso </w:t>
      </w:r>
      <w:proofErr w:type="spellStart"/>
      <w:r w:rsidRPr="009C6E64">
        <w:rPr>
          <w:rStyle w:val="CdigoHTML"/>
          <w:color w:val="4A4A4A"/>
          <w:sz w:val="21"/>
          <w:szCs w:val="21"/>
        </w:rPr>
        <w:t>Employee</w:t>
      </w:r>
      <w:proofErr w:type="spellEnd"/>
      <w:r w:rsidRPr="009C6E64">
        <w:rPr>
          <w:rFonts w:ascii="Arial" w:hAnsi="Arial" w:cs="Arial"/>
          <w:color w:val="4A4A4A"/>
          <w:sz w:val="21"/>
          <w:szCs w:val="21"/>
        </w:rPr>
        <w:t>. Cuando intentamos asignar de a </w:t>
      </w:r>
      <w:proofErr w:type="spellStart"/>
      <w:r w:rsidRPr="009C6E64">
        <w:rPr>
          <w:rStyle w:val="CdigoHTML"/>
          <w:color w:val="4A4A4A"/>
          <w:sz w:val="21"/>
          <w:szCs w:val="21"/>
        </w:rPr>
        <w:t>Employee</w:t>
      </w:r>
      <w:r w:rsidRPr="009C6E64">
        <w:rPr>
          <w:rFonts w:ascii="Arial" w:hAnsi="Arial" w:cs="Arial"/>
          <w:color w:val="4A4A4A"/>
          <w:sz w:val="21"/>
          <w:szCs w:val="21"/>
        </w:rPr>
        <w:t>a</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obtenemos un error de que estos tipos no son compatibles. Aunque </w:t>
      </w:r>
      <w:proofErr w:type="spellStart"/>
      <w:r w:rsidRPr="009C6E64">
        <w:rPr>
          <w:rStyle w:val="CdigoHTML"/>
          <w:color w:val="4A4A4A"/>
          <w:sz w:val="21"/>
          <w:szCs w:val="21"/>
        </w:rPr>
        <w:t>Employee</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llamado </w:t>
      </w:r>
      <w:proofErr w:type="spellStart"/>
      <w:r w:rsidRPr="009C6E64">
        <w:rPr>
          <w:rStyle w:val="CdigoHTML"/>
          <w:color w:val="4A4A4A"/>
          <w:sz w:val="21"/>
          <w:szCs w:val="21"/>
        </w:rPr>
        <w:t>name</w:t>
      </w:r>
      <w:proofErr w:type="spellEnd"/>
      <w:r w:rsidRPr="009C6E64">
        <w:rPr>
          <w:rFonts w:ascii="Arial" w:hAnsi="Arial" w:cs="Arial"/>
          <w:color w:val="4A4A4A"/>
          <w:sz w:val="21"/>
          <w:szCs w:val="21"/>
        </w:rPr>
        <w:t xml:space="preserve">, no es el que declaramos </w:t>
      </w:r>
      <w:proofErr w:type="spellStart"/>
      <w:proofErr w:type="gramStart"/>
      <w:r w:rsidRPr="009C6E64">
        <w:rPr>
          <w:rFonts w:ascii="Arial" w:hAnsi="Arial" w:cs="Arial"/>
          <w:color w:val="4A4A4A"/>
          <w:sz w:val="21"/>
          <w:szCs w:val="21"/>
        </w:rPr>
        <w:t>en</w:t>
      </w:r>
      <w:r w:rsidRPr="009C6E64">
        <w:rPr>
          <w:rStyle w:val="CdigoHTML"/>
          <w:color w:val="4A4A4A"/>
          <w:sz w:val="21"/>
          <w:szCs w:val="21"/>
        </w:rPr>
        <w:t>Animal</w:t>
      </w:r>
      <w:proofErr w:type="spellEnd"/>
      <w:r w:rsidRPr="009C6E64">
        <w:rPr>
          <w:rFonts w:ascii="Arial" w:hAnsi="Arial" w:cs="Arial"/>
          <w:color w:val="4A4A4A"/>
          <w:sz w:val="21"/>
          <w:szCs w:val="21"/>
        </w:rPr>
        <w:t> .</w:t>
      </w:r>
      <w:proofErr w:type="gramEnd"/>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6" w:anchor="understanding-protected" w:tgtFrame="_blank" w:history="1">
        <w:r w:rsidRPr="009C6E64">
          <w:rPr>
            <w:rStyle w:val="Hipervnculo"/>
            <w:rFonts w:ascii="Arial" w:hAnsi="Arial" w:cs="Arial"/>
            <w:color w:val="0791E6"/>
            <w:sz w:val="21"/>
            <w:szCs w:val="21"/>
          </w:rPr>
          <w:t>Comprensión</w:t>
        </w:r>
        <w:r w:rsidRPr="009C6E64">
          <w:rPr>
            <w:rStyle w:val="CdigoHTML"/>
            <w:color w:val="0791E6"/>
            <w:sz w:val="21"/>
            <w:szCs w:val="21"/>
          </w:rPr>
          <w:t>protected</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El </w:t>
      </w:r>
      <w:proofErr w:type="spellStart"/>
      <w:r w:rsidRPr="009C6E64">
        <w:rPr>
          <w:rStyle w:val="CdigoHTML"/>
          <w:color w:val="4A4A4A"/>
          <w:sz w:val="21"/>
          <w:szCs w:val="21"/>
        </w:rPr>
        <w:t>protected</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actúa de manera muy similar al </w:t>
      </w:r>
      <w:proofErr w:type="spellStart"/>
      <w:r w:rsidRPr="009C6E64">
        <w:rPr>
          <w:rStyle w:val="CdigoHTML"/>
          <w:color w:val="4A4A4A"/>
          <w:sz w:val="21"/>
          <w:szCs w:val="21"/>
        </w:rPr>
        <w:t>private</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con la excepción de que los miembros declarados </w:t>
      </w:r>
      <w:proofErr w:type="spellStart"/>
      <w:r w:rsidRPr="009C6E64">
        <w:rPr>
          <w:rStyle w:val="CdigoHTML"/>
          <w:color w:val="4A4A4A"/>
          <w:sz w:val="21"/>
          <w:szCs w:val="21"/>
        </w:rPr>
        <w:t>protected</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pueden accederse dentro de las clases derivadas.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 xml:space="preserve">name: string) { </w:t>
      </w:r>
      <w:r w:rsidRPr="009C6E64">
        <w:rPr>
          <w:rStyle w:val="hljs-keyword"/>
          <w:b/>
          <w:bCs/>
          <w:color w:val="F92672"/>
          <w:sz w:val="21"/>
          <w:szCs w:val="21"/>
          <w:lang w:val="en-US"/>
        </w:rPr>
        <w:t>this</w:t>
      </w:r>
      <w:r w:rsidRPr="009C6E64">
        <w:rPr>
          <w:rStyle w:val="CdigoHTML"/>
          <w:color w:val="FFFFFF"/>
          <w:sz w:val="21"/>
          <w:szCs w:val="21"/>
          <w:lang w:val="en-US"/>
        </w:rPr>
        <w:t>.name = name;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proofErr w:type="gram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spellStart"/>
      <w:proofErr w:type="gramStart"/>
      <w:r w:rsidRPr="009C6E64">
        <w:rPr>
          <w:rStyle w:val="CdigoHTML"/>
          <w:color w:val="FFFFFF"/>
          <w:sz w:val="21"/>
          <w:szCs w:val="21"/>
          <w:lang w:val="en-US"/>
        </w:rPr>
        <w:t>getElevatorPitch</w:t>
      </w:r>
      <w:proofErr w:type="spellEnd"/>
      <w:r w:rsidRPr="009C6E64">
        <w:rPr>
          <w:rStyle w:val="CdigoHTML"/>
          <w:color w:val="FFFFFF"/>
          <w:sz w:val="21"/>
          <w:szCs w:val="21"/>
          <w:lang w:val="en-US"/>
        </w:rPr>
        <w:t>(</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proofErr w:type="gramStart"/>
      <w:r w:rsidRPr="009C6E64">
        <w:rPr>
          <w:rStyle w:val="hljs-subst"/>
          <w:color w:val="A6E22E"/>
          <w:sz w:val="21"/>
          <w:szCs w:val="21"/>
          <w:lang w:val="en-US"/>
        </w:rPr>
        <w:t>this.department</w:t>
      </w:r>
      <w:proofErr w:type="spellEnd"/>
      <w:proofErr w:type="gram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Employee(</w:t>
      </w:r>
      <w:proofErr w:type="gramEnd"/>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.log(</w:t>
      </w:r>
      <w:proofErr w:type="spellStart"/>
      <w:proofErr w:type="gramStart"/>
      <w:r w:rsidRPr="009C6E64">
        <w:rPr>
          <w:rStyle w:val="CdigoHTML"/>
          <w:color w:val="FFFFFF"/>
          <w:sz w:val="21"/>
          <w:szCs w:val="21"/>
          <w:lang w:val="en-US"/>
        </w:rPr>
        <w:t>howard.getElevatorPitch</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 xml:space="preserve">.log(howard.name); </w:t>
      </w:r>
      <w:r w:rsidRPr="009C6E64">
        <w:rPr>
          <w:rStyle w:val="hljs-comment"/>
          <w:color w:val="75715E"/>
          <w:sz w:val="21"/>
          <w:szCs w:val="21"/>
          <w:lang w:val="en-US"/>
        </w:rPr>
        <w:t>// error</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Tenga en cuenta que si bien no podemos usarlo </w:t>
      </w:r>
      <w:proofErr w:type="spellStart"/>
      <w:r w:rsidRPr="009C6E64">
        <w:rPr>
          <w:rStyle w:val="CdigoHTML"/>
          <w:color w:val="4A4A4A"/>
          <w:sz w:val="21"/>
          <w:szCs w:val="21"/>
        </w:rPr>
        <w:t>name</w:t>
      </w:r>
      <w:r w:rsidRPr="009C6E64">
        <w:rPr>
          <w:rFonts w:ascii="Arial" w:hAnsi="Arial" w:cs="Arial"/>
          <w:color w:val="4A4A4A"/>
          <w:sz w:val="21"/>
          <w:szCs w:val="21"/>
        </w:rPr>
        <w:t>desde</w:t>
      </w:r>
      <w:proofErr w:type="spellEnd"/>
      <w:r w:rsidRPr="009C6E64">
        <w:rPr>
          <w:rFonts w:ascii="Arial" w:hAnsi="Arial" w:cs="Arial"/>
          <w:color w:val="4A4A4A"/>
          <w:sz w:val="21"/>
          <w:szCs w:val="21"/>
        </w:rPr>
        <w:t xml:space="preserve"> fuera </w:t>
      </w:r>
      <w:proofErr w:type="spellStart"/>
      <w:r w:rsidRPr="009C6E64">
        <w:rPr>
          <w:rStyle w:val="CdigoHTML"/>
          <w:color w:val="4A4A4A"/>
          <w:sz w:val="21"/>
          <w:szCs w:val="21"/>
        </w:rPr>
        <w:t>Person</w:t>
      </w:r>
      <w:proofErr w:type="spellEnd"/>
      <w:r w:rsidRPr="009C6E64">
        <w:rPr>
          <w:rFonts w:ascii="Arial" w:hAnsi="Arial" w:cs="Arial"/>
          <w:color w:val="4A4A4A"/>
          <w:sz w:val="21"/>
          <w:szCs w:val="21"/>
        </w:rPr>
        <w:t>, aún podemos usarlo desde un método de instancia de </w:t>
      </w:r>
      <w:proofErr w:type="spellStart"/>
      <w:r w:rsidRPr="009C6E64">
        <w:rPr>
          <w:rStyle w:val="CdigoHTML"/>
          <w:color w:val="4A4A4A"/>
          <w:sz w:val="21"/>
          <w:szCs w:val="21"/>
        </w:rPr>
        <w:t>Employee</w:t>
      </w:r>
      <w:r w:rsidRPr="009C6E64">
        <w:rPr>
          <w:rFonts w:ascii="Arial" w:hAnsi="Arial" w:cs="Arial"/>
          <w:color w:val="4A4A4A"/>
          <w:sz w:val="21"/>
          <w:szCs w:val="21"/>
        </w:rPr>
        <w:t>porque</w:t>
      </w:r>
      <w:proofErr w:type="spellEnd"/>
      <w:r w:rsidRPr="009C6E64">
        <w:rPr>
          <w:rFonts w:ascii="Arial" w:hAnsi="Arial" w:cs="Arial"/>
          <w:color w:val="4A4A4A"/>
          <w:sz w:val="21"/>
          <w:szCs w:val="21"/>
        </w:rPr>
        <w:t> </w:t>
      </w:r>
      <w:proofErr w:type="spellStart"/>
      <w:r w:rsidRPr="009C6E64">
        <w:rPr>
          <w:rStyle w:val="CdigoHTML"/>
          <w:color w:val="4A4A4A"/>
          <w:sz w:val="21"/>
          <w:szCs w:val="21"/>
        </w:rPr>
        <w:t>Employee</w:t>
      </w:r>
      <w:r w:rsidRPr="009C6E64">
        <w:rPr>
          <w:rFonts w:ascii="Arial" w:hAnsi="Arial" w:cs="Arial"/>
          <w:color w:val="4A4A4A"/>
          <w:sz w:val="21"/>
          <w:szCs w:val="21"/>
        </w:rPr>
        <w:t>deriva</w:t>
      </w:r>
      <w:proofErr w:type="spellEnd"/>
      <w:r w:rsidRPr="009C6E64">
        <w:rPr>
          <w:rFonts w:ascii="Arial" w:hAnsi="Arial" w:cs="Arial"/>
          <w:color w:val="4A4A4A"/>
          <w:sz w:val="21"/>
          <w:szCs w:val="21"/>
        </w:rPr>
        <w:t xml:space="preserve"> </w:t>
      </w:r>
      <w:proofErr w:type="spellStart"/>
      <w:proofErr w:type="gramStart"/>
      <w:r w:rsidRPr="009C6E64">
        <w:rPr>
          <w:rFonts w:ascii="Arial" w:hAnsi="Arial" w:cs="Arial"/>
          <w:color w:val="4A4A4A"/>
          <w:sz w:val="21"/>
          <w:szCs w:val="21"/>
        </w:rPr>
        <w:t>de</w:t>
      </w:r>
      <w:r w:rsidRPr="009C6E64">
        <w:rPr>
          <w:rStyle w:val="CdigoHTML"/>
          <w:color w:val="4A4A4A"/>
          <w:sz w:val="21"/>
          <w:szCs w:val="21"/>
        </w:rPr>
        <w:t>Person</w:t>
      </w:r>
      <w:proofErr w:type="spellEnd"/>
      <w:r w:rsidRPr="009C6E64">
        <w:rPr>
          <w:rFonts w:ascii="Arial" w:hAnsi="Arial" w:cs="Arial"/>
          <w:color w:val="4A4A4A"/>
          <w:sz w:val="21"/>
          <w:szCs w:val="21"/>
        </w:rPr>
        <w:t> .</w:t>
      </w:r>
      <w:proofErr w:type="gramEnd"/>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Un constructor también puede estar marcado </w:t>
      </w:r>
      <w:proofErr w:type="spellStart"/>
      <w:r w:rsidRPr="009C6E64">
        <w:rPr>
          <w:rStyle w:val="CdigoHTML"/>
          <w:color w:val="4A4A4A"/>
          <w:sz w:val="21"/>
          <w:szCs w:val="21"/>
        </w:rPr>
        <w:t>protected</w:t>
      </w:r>
      <w:proofErr w:type="spellEnd"/>
      <w:r w:rsidRPr="009C6E64">
        <w:rPr>
          <w:rFonts w:ascii="Arial" w:hAnsi="Arial" w:cs="Arial"/>
          <w:color w:val="4A4A4A"/>
          <w:sz w:val="21"/>
          <w:szCs w:val="21"/>
        </w:rPr>
        <w:t xml:space="preserve">. Esto significa que la clase no se puede instanciar fuera de su clase que contiene, sino que se puede extender.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comment"/>
          <w:color w:val="75715E"/>
          <w:sz w:val="21"/>
          <w:szCs w:val="21"/>
          <w:lang w:val="en-US"/>
        </w:rPr>
        <w:t>// Employee can extend Person</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proofErr w:type="gram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 xml:space="preserve">    </w:t>
      </w:r>
      <w:proofErr w:type="spellStart"/>
      <w:r w:rsidRPr="009C6E64">
        <w:rPr>
          <w:rStyle w:val="hljs-keyword"/>
          <w:b/>
          <w:bCs/>
          <w:color w:val="F92672"/>
          <w:sz w:val="21"/>
          <w:szCs w:val="21"/>
        </w:rPr>
        <w:t>public</w:t>
      </w:r>
      <w:proofErr w:type="spellEnd"/>
      <w:r w:rsidRPr="009C6E64">
        <w:rPr>
          <w:rStyle w:val="CdigoHTML"/>
          <w:color w:val="FFFFFF"/>
          <w:sz w:val="21"/>
          <w:szCs w:val="21"/>
        </w:rPr>
        <w:t xml:space="preserve"> </w:t>
      </w:r>
      <w:proofErr w:type="spellStart"/>
      <w:proofErr w:type="gramStart"/>
      <w:r w:rsidRPr="009C6E64">
        <w:rPr>
          <w:rStyle w:val="CdigoHTML"/>
          <w:color w:val="FFFFFF"/>
          <w:sz w:val="21"/>
          <w:szCs w:val="21"/>
        </w:rPr>
        <w:t>getElevatorPitch</w:t>
      </w:r>
      <w:proofErr w:type="spellEnd"/>
      <w:r w:rsidRPr="009C6E64">
        <w:rPr>
          <w:rStyle w:val="CdigoHTML"/>
          <w:color w:val="FFFFFF"/>
          <w:sz w:val="21"/>
          <w:szCs w:val="21"/>
        </w:rPr>
        <w:t>(</w:t>
      </w:r>
      <w:proofErr w:type="gramEnd"/>
      <w:r w:rsidRPr="009C6E64">
        <w:rPr>
          <w:rStyle w:val="CdigoHTML"/>
          <w:color w:val="FFFFFF"/>
          <w:sz w:val="21"/>
          <w:szCs w:val="21"/>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proofErr w:type="gramStart"/>
      <w:r w:rsidRPr="009C6E64">
        <w:rPr>
          <w:rStyle w:val="hljs-subst"/>
          <w:color w:val="A6E22E"/>
          <w:sz w:val="21"/>
          <w:szCs w:val="21"/>
          <w:lang w:val="en-US"/>
        </w:rPr>
        <w:t>this.department</w:t>
      </w:r>
      <w:proofErr w:type="spellEnd"/>
      <w:proofErr w:type="gram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Employee(</w:t>
      </w:r>
      <w:proofErr w:type="gramEnd"/>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Fonts w:ascii="Courier New" w:hAnsi="Courier New" w:cs="Courier New"/>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john = </w:t>
      </w:r>
      <w:r w:rsidRPr="009C6E64">
        <w:rPr>
          <w:rStyle w:val="hljs-keyword"/>
          <w:b/>
          <w:bCs/>
          <w:color w:val="F92672"/>
          <w:sz w:val="21"/>
          <w:szCs w:val="21"/>
          <w:lang w:val="en-US"/>
        </w:rPr>
        <w:t>new</w:t>
      </w:r>
      <w:r w:rsidRPr="009C6E64">
        <w:rPr>
          <w:rStyle w:val="CdigoHTML"/>
          <w:color w:val="FFFFFF"/>
          <w:sz w:val="21"/>
          <w:szCs w:val="21"/>
          <w:lang w:val="en-US"/>
        </w:rPr>
        <w:t xml:space="preserve"> Person(</w:t>
      </w:r>
      <w:r w:rsidRPr="009C6E64">
        <w:rPr>
          <w:rStyle w:val="hljs-string"/>
          <w:color w:val="A6E22E"/>
          <w:sz w:val="21"/>
          <w:szCs w:val="21"/>
          <w:lang w:val="en-US"/>
        </w:rPr>
        <w:t>"John"</w:t>
      </w:r>
      <w:r w:rsidRPr="009C6E64">
        <w:rPr>
          <w:rStyle w:val="CdigoHTML"/>
          <w:color w:val="FFFFFF"/>
          <w:sz w:val="21"/>
          <w:szCs w:val="21"/>
          <w:lang w:val="en-US"/>
        </w:rPr>
        <w:t xml:space="preserve">); </w:t>
      </w:r>
      <w:r w:rsidRPr="009C6E64">
        <w:rPr>
          <w:rStyle w:val="hljs-comment"/>
          <w:color w:val="75715E"/>
          <w:sz w:val="21"/>
          <w:szCs w:val="21"/>
          <w:lang w:val="en-US"/>
        </w:rPr>
        <w:t>// Error: The 'Person' constructor is protected</w:t>
      </w:r>
    </w:p>
    <w:p w:rsidR="009C6E64" w:rsidRDefault="004B2CCE" w:rsidP="004B2CCE">
      <w:pPr>
        <w:pStyle w:val="Ttulo1"/>
        <w:rPr>
          <w:u w:val="single"/>
        </w:rPr>
      </w:pPr>
      <w:r w:rsidRPr="004B2CCE">
        <w:rPr>
          <w:u w:val="single"/>
        </w:rPr>
        <w:lastRenderedPageBreak/>
        <w:t>Convertir el proyecto a TypeScript</w:t>
      </w:r>
    </w:p>
    <w:p w:rsidR="004B2CCE" w:rsidRDefault="004B2CCE" w:rsidP="004B2CCE">
      <w:pPr>
        <w:pStyle w:val="NormalWeb"/>
        <w:shd w:val="clear" w:color="auto" w:fill="FFFFFF"/>
        <w:spacing w:before="0" w:beforeAutospacing="0" w:after="0" w:afterAutospacing="0"/>
        <w:rPr>
          <w:rFonts w:ascii="Arial" w:hAnsi="Arial" w:cs="Arial"/>
          <w:color w:val="4A4A4A"/>
        </w:rPr>
      </w:pPr>
      <w:hyperlink r:id="rId117" w:tgtFrame="_blank" w:history="1">
        <w:r>
          <w:rPr>
            <w:rStyle w:val="Hipervnculo"/>
            <w:rFonts w:ascii="Arial" w:eastAsiaTheme="majorEastAsia" w:hAnsi="Arial" w:cs="Arial"/>
            <w:color w:val="0791E6"/>
          </w:rPr>
          <w:t>La refactorización del código fuente</w:t>
        </w:r>
      </w:hyperlink>
      <w:r>
        <w:rPr>
          <w:rFonts w:ascii="Arial" w:hAnsi="Arial" w:cs="Arial"/>
          <w:color w:val="4A4A4A"/>
        </w:rPr>
        <w:t xml:space="preserve"> puede mejorar la calidad y la facilidad de mantenimiento de su proyecto al reestructurar su código sin modificar el comportamiento del tiempo de ejecución. Visual Studio </w:t>
      </w:r>
      <w:proofErr w:type="spellStart"/>
      <w:r>
        <w:rPr>
          <w:rFonts w:ascii="Arial" w:hAnsi="Arial" w:cs="Arial"/>
          <w:color w:val="4A4A4A"/>
        </w:rPr>
        <w:t>Code</w:t>
      </w:r>
      <w:proofErr w:type="spellEnd"/>
      <w:r>
        <w:rPr>
          <w:rFonts w:ascii="Arial" w:hAnsi="Arial" w:cs="Arial"/>
          <w:color w:val="4A4A4A"/>
        </w:rPr>
        <w:t xml:space="preserve"> admite operaciones de refactorización (refactorizaciones) como el </w:t>
      </w:r>
      <w:hyperlink r:id="rId118" w:tgtFrame="_blank" w:history="1">
        <w:r>
          <w:rPr>
            <w:rStyle w:val="Hipervnculo"/>
            <w:rFonts w:ascii="Arial" w:eastAsiaTheme="majorEastAsia" w:hAnsi="Arial" w:cs="Arial"/>
            <w:color w:val="0791E6"/>
          </w:rPr>
          <w:t>Método de</w:t>
        </w:r>
      </w:hyperlink>
      <w:r>
        <w:rPr>
          <w:rFonts w:ascii="Arial" w:hAnsi="Arial" w:cs="Arial"/>
          <w:color w:val="4A4A4A"/>
        </w:rPr>
        <w:t> </w:t>
      </w:r>
      <w:hyperlink r:id="rId119" w:tgtFrame="_blank" w:history="1">
        <w:r>
          <w:rPr>
            <w:rStyle w:val="Hipervnculo"/>
            <w:rFonts w:ascii="Arial" w:eastAsiaTheme="majorEastAsia" w:hAnsi="Arial" w:cs="Arial"/>
            <w:color w:val="0791E6"/>
          </w:rPr>
          <w:t>extracción</w:t>
        </w:r>
      </w:hyperlink>
      <w:r>
        <w:rPr>
          <w:rFonts w:ascii="Arial" w:hAnsi="Arial" w:cs="Arial"/>
          <w:color w:val="4A4A4A"/>
        </w:rPr>
        <w:t> y la </w:t>
      </w:r>
      <w:hyperlink r:id="rId120" w:tgtFrame="_blank" w:history="1">
        <w:r>
          <w:rPr>
            <w:rStyle w:val="Hipervnculo"/>
            <w:rFonts w:ascii="Arial" w:eastAsiaTheme="majorEastAsia" w:hAnsi="Arial" w:cs="Arial"/>
            <w:color w:val="0791E6"/>
          </w:rPr>
          <w:t>Variable de extracción</w:t>
        </w:r>
      </w:hyperlink>
      <w:r>
        <w:rPr>
          <w:rFonts w:ascii="Arial" w:hAnsi="Arial" w:cs="Arial"/>
          <w:color w:val="4A4A4A"/>
        </w:rPr>
        <w:t> para mejorar su base de código desde su editor.</w:t>
      </w:r>
    </w:p>
    <w:p w:rsidR="004B2CCE" w:rsidRDefault="004B2CCE" w:rsidP="004B2CCE">
      <w:pPr>
        <w:pStyle w:val="NormalWeb"/>
        <w:shd w:val="clear" w:color="auto" w:fill="FFFFFF"/>
        <w:spacing w:before="0" w:beforeAutospacing="0" w:after="0" w:afterAutospacing="0"/>
        <w:rPr>
          <w:rFonts w:ascii="Arial" w:hAnsi="Arial" w:cs="Arial"/>
          <w:color w:val="4A4A4A"/>
        </w:rPr>
      </w:pPr>
      <w:r>
        <w:rPr>
          <w:rStyle w:val="Textoennegrita"/>
          <w:rFonts w:ascii="Arial" w:hAnsi="Arial" w:cs="Arial"/>
          <w:color w:val="4A4A4A"/>
        </w:rPr>
        <w:t>La refactorización de código</w:t>
      </w:r>
      <w:r>
        <w:rPr>
          <w:rFonts w:ascii="Arial" w:hAnsi="Arial" w:cs="Arial"/>
          <w:color w:val="4A4A4A"/>
        </w:rPr>
        <w:t> es el proceso de reestructurar el código de computadora existente, cambiar la </w:t>
      </w:r>
      <w:hyperlink r:id="rId121" w:tgtFrame="_blank" w:tooltip="Descomposición (informática)" w:history="1">
        <w:r>
          <w:rPr>
            <w:rStyle w:val="Hipervnculo"/>
            <w:rFonts w:ascii="Arial" w:eastAsiaTheme="majorEastAsia" w:hAnsi="Arial" w:cs="Arial"/>
            <w:i/>
            <w:iCs/>
            <w:color w:val="0791E6"/>
          </w:rPr>
          <w:t>factorización,</w:t>
        </w:r>
      </w:hyperlink>
      <w:r>
        <w:rPr>
          <w:rFonts w:ascii="Arial" w:hAnsi="Arial" w:cs="Arial"/>
          <w:color w:val="4A4A4A"/>
        </w:rPr>
        <w:t> sin cambiar su comportamiento externo. La refactorización está destinada a mejorar los atributos </w:t>
      </w:r>
      <w:hyperlink r:id="rId122" w:tgtFrame="_blank" w:tooltip="Requisito no funcional" w:history="1">
        <w:r>
          <w:rPr>
            <w:rStyle w:val="Hipervnculo"/>
            <w:rFonts w:ascii="Arial" w:eastAsiaTheme="majorEastAsia" w:hAnsi="Arial" w:cs="Arial"/>
            <w:i/>
            <w:iCs/>
            <w:color w:val="0791E6"/>
          </w:rPr>
          <w:t>no funcionales</w:t>
        </w:r>
      </w:hyperlink>
      <w:r>
        <w:rPr>
          <w:rFonts w:ascii="Arial" w:hAnsi="Arial" w:cs="Arial"/>
          <w:color w:val="4A4A4A"/>
        </w:rPr>
        <w:t> del </w:t>
      </w:r>
      <w:hyperlink r:id="rId123" w:tgtFrame="_blank" w:tooltip="Software" w:history="1">
        <w:r>
          <w:rPr>
            <w:rStyle w:val="Hipervnculo"/>
            <w:rFonts w:ascii="Arial" w:eastAsiaTheme="majorEastAsia" w:hAnsi="Arial" w:cs="Arial"/>
            <w:color w:val="0791E6"/>
          </w:rPr>
          <w:t>software</w:t>
        </w:r>
      </w:hyperlink>
      <w:r>
        <w:rPr>
          <w:rFonts w:ascii="Arial" w:hAnsi="Arial" w:cs="Arial"/>
          <w:color w:val="4A4A4A"/>
        </w:rPr>
        <w:t> . Las ventajas incluyen </w:t>
      </w:r>
      <w:hyperlink r:id="rId124" w:tgtFrame="_blank" w:tooltip="Legibilidad" w:history="1">
        <w:r>
          <w:rPr>
            <w:rStyle w:val="Hipervnculo"/>
            <w:rFonts w:ascii="Arial" w:eastAsiaTheme="majorEastAsia" w:hAnsi="Arial" w:cs="Arial"/>
            <w:color w:val="0791E6"/>
          </w:rPr>
          <w:t>legibilidad</w:t>
        </w:r>
      </w:hyperlink>
      <w:r>
        <w:rPr>
          <w:rFonts w:ascii="Arial" w:hAnsi="Arial" w:cs="Arial"/>
          <w:color w:val="4A4A4A"/>
        </w:rPr>
        <w:t> mejorada del código y </w:t>
      </w:r>
      <w:hyperlink r:id="rId125" w:tgtFrame="_blank" w:tooltip="Complejidad ciclomática" w:history="1">
        <w:r>
          <w:rPr>
            <w:rStyle w:val="Hipervnculo"/>
            <w:rFonts w:ascii="Arial" w:eastAsiaTheme="majorEastAsia" w:hAnsi="Arial" w:cs="Arial"/>
            <w:color w:val="0791E6"/>
          </w:rPr>
          <w:t>complejidad</w:t>
        </w:r>
      </w:hyperlink>
      <w:r>
        <w:rPr>
          <w:rFonts w:ascii="Arial" w:hAnsi="Arial" w:cs="Arial"/>
          <w:color w:val="4A4A4A"/>
        </w:rPr>
        <w:t> reducida ; Estos pueden mejorar el </w:t>
      </w:r>
      <w:hyperlink r:id="rId126" w:tgtFrame="_blank" w:tooltip="Maintainability" w:history="1">
        <w:r>
          <w:rPr>
            <w:rStyle w:val="Hipervnculo"/>
            <w:rFonts w:ascii="Arial" w:eastAsiaTheme="majorEastAsia" w:hAnsi="Arial" w:cs="Arial"/>
            <w:color w:val="0791E6"/>
          </w:rPr>
          <w:t>mantenimiento del</w:t>
        </w:r>
      </w:hyperlink>
      <w:r>
        <w:rPr>
          <w:rFonts w:ascii="Arial" w:hAnsi="Arial" w:cs="Arial"/>
          <w:color w:val="4A4A4A"/>
        </w:rPr>
        <w:t> </w:t>
      </w:r>
      <w:hyperlink r:id="rId127" w:tgtFrame="_blank" w:tooltip="Código fuente" w:history="1">
        <w:r>
          <w:rPr>
            <w:rStyle w:val="Hipervnculo"/>
            <w:rFonts w:ascii="Arial" w:eastAsiaTheme="majorEastAsia" w:hAnsi="Arial" w:cs="Arial"/>
            <w:color w:val="0791E6"/>
          </w:rPr>
          <w:t>código fuente</w:t>
        </w:r>
      </w:hyperlink>
      <w:r>
        <w:rPr>
          <w:rFonts w:ascii="Arial" w:hAnsi="Arial" w:cs="Arial"/>
          <w:color w:val="4A4A4A"/>
        </w:rPr>
        <w:t> y crear una </w:t>
      </w:r>
      <w:hyperlink r:id="rId128" w:tgtFrame="_blank" w:tooltip="Software architecture" w:history="1">
        <w:r>
          <w:rPr>
            <w:rStyle w:val="Hipervnculo"/>
            <w:rFonts w:ascii="Arial" w:eastAsiaTheme="majorEastAsia" w:hAnsi="Arial" w:cs="Arial"/>
            <w:color w:val="0791E6"/>
          </w:rPr>
          <w:t>arquitectura</w:t>
        </w:r>
      </w:hyperlink>
      <w:r>
        <w:rPr>
          <w:rFonts w:ascii="Arial" w:hAnsi="Arial" w:cs="Arial"/>
          <w:color w:val="4A4A4A"/>
        </w:rPr>
        <w:t> interna más expresiva o </w:t>
      </w:r>
      <w:hyperlink r:id="rId129" w:tgtFrame="_blank" w:tooltip="Object model" w:history="1">
        <w:r>
          <w:rPr>
            <w:rStyle w:val="Hipervnculo"/>
            <w:rFonts w:ascii="Arial" w:eastAsiaTheme="majorEastAsia" w:hAnsi="Arial" w:cs="Arial"/>
            <w:color w:val="0791E6"/>
          </w:rPr>
          <w:t>un modelo de objeto</w:t>
        </w:r>
      </w:hyperlink>
      <w:r>
        <w:rPr>
          <w:rFonts w:ascii="Arial" w:hAnsi="Arial" w:cs="Arial"/>
          <w:color w:val="4A4A4A"/>
        </w:rPr>
        <w:t> para mejorar la </w:t>
      </w:r>
      <w:hyperlink r:id="rId130" w:tgtFrame="_blank" w:tooltip="Extensibility" w:history="1">
        <w:r>
          <w:rPr>
            <w:rStyle w:val="Hipervnculo"/>
            <w:rFonts w:ascii="Arial" w:eastAsiaTheme="majorEastAsia" w:hAnsi="Arial" w:cs="Arial"/>
            <w:color w:val="0791E6"/>
          </w:rPr>
          <w:t>extensibilidad</w:t>
        </w:r>
      </w:hyperlink>
      <w:r>
        <w:rPr>
          <w:rFonts w:ascii="Arial" w:hAnsi="Arial" w:cs="Arial"/>
          <w:color w:val="4A4A4A"/>
        </w:rPr>
        <w:t> .</w:t>
      </w:r>
    </w:p>
    <w:p w:rsidR="004B2CCE" w:rsidRDefault="004B2CCE" w:rsidP="004B2CCE">
      <w:pPr>
        <w:jc w:val="center"/>
        <w:rPr>
          <w:lang w:val="es-MX"/>
        </w:rPr>
      </w:pPr>
      <w:r>
        <w:rPr>
          <w:noProof/>
        </w:rPr>
        <w:drawing>
          <wp:inline distT="0" distB="0" distL="0" distR="0">
            <wp:extent cx="3651250" cy="2415561"/>
            <wp:effectExtent l="0" t="0" r="635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652494" cy="2416384"/>
                    </a:xfrm>
                    <a:prstGeom prst="rect">
                      <a:avLst/>
                    </a:prstGeom>
                    <a:noFill/>
                    <a:ln>
                      <a:noFill/>
                    </a:ln>
                  </pic:spPr>
                </pic:pic>
              </a:graphicData>
            </a:graphic>
          </wp:inline>
        </w:drawing>
      </w:r>
    </w:p>
    <w:p w:rsidR="00474B63" w:rsidRDefault="00474B63" w:rsidP="004B2CCE">
      <w:pPr>
        <w:jc w:val="center"/>
        <w:rPr>
          <w:lang w:val="es-MX"/>
        </w:rPr>
      </w:pPr>
    </w:p>
    <w:p w:rsidR="005435E5" w:rsidRDefault="005435E5" w:rsidP="005435E5">
      <w:pPr>
        <w:pStyle w:val="Ttulo"/>
        <w:rPr>
          <w:b/>
          <w:bCs/>
          <w:sz w:val="36"/>
          <w:szCs w:val="36"/>
        </w:rPr>
      </w:pPr>
      <w:r w:rsidRPr="006F2585">
        <w:rPr>
          <w:b/>
          <w:bCs/>
          <w:sz w:val="36"/>
          <w:szCs w:val="36"/>
        </w:rPr>
        <w:t>TypeScript</w:t>
      </w:r>
    </w:p>
    <w:p w:rsidR="005435E5" w:rsidRDefault="005435E5" w:rsidP="005435E5">
      <w:pPr>
        <w:pStyle w:val="Ttulo1"/>
        <w:rPr>
          <w:u w:val="single"/>
        </w:rPr>
      </w:pPr>
      <w:r w:rsidRPr="005435E5">
        <w:rPr>
          <w:u w:val="single"/>
        </w:rPr>
        <w:t>Qué es un patrón de diseño</w:t>
      </w:r>
    </w:p>
    <w:p w:rsidR="005435E5" w:rsidRDefault="005435E5" w:rsidP="005435E5">
      <w:pPr>
        <w:jc w:val="both"/>
        <w:rPr>
          <w:rFonts w:ascii="Arial" w:hAnsi="Arial" w:cs="Arial"/>
          <w:color w:val="273B47"/>
          <w:sz w:val="21"/>
          <w:szCs w:val="21"/>
          <w:shd w:val="clear" w:color="auto" w:fill="FFFFFF"/>
        </w:rPr>
      </w:pPr>
      <w:r w:rsidRPr="005435E5">
        <w:rPr>
          <w:rFonts w:ascii="Arial" w:hAnsi="Arial" w:cs="Arial"/>
          <w:color w:val="273B47"/>
          <w:sz w:val="21"/>
          <w:szCs w:val="21"/>
          <w:shd w:val="clear" w:color="auto" w:fill="FFFFFF"/>
        </w:rPr>
        <w:t>Son soluciones generales ya probadas dentro de un contexto que las limita a problemas frecuentes que nos encontramos en el desarrollo de software.</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Patrón de diseño</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hyperlink r:id="rId132" w:anchor="mw-head" w:tgtFrame="_blank" w:history="1">
        <w:r w:rsidRPr="005435E5">
          <w:rPr>
            <w:rStyle w:val="Hipervnculo"/>
            <w:rFonts w:ascii="Arial" w:hAnsi="Arial" w:cs="Arial"/>
            <w:color w:val="0791E6"/>
            <w:sz w:val="21"/>
            <w:szCs w:val="21"/>
          </w:rPr>
          <w:t xml:space="preserve">Ir a la </w:t>
        </w:r>
        <w:proofErr w:type="spellStart"/>
        <w:r w:rsidRPr="005435E5">
          <w:rPr>
            <w:rStyle w:val="Hipervnculo"/>
            <w:rFonts w:ascii="Arial" w:hAnsi="Arial" w:cs="Arial"/>
            <w:color w:val="0791E6"/>
            <w:sz w:val="21"/>
            <w:szCs w:val="21"/>
          </w:rPr>
          <w:t>navegación</w:t>
        </w:r>
      </w:hyperlink>
      <w:hyperlink r:id="rId133" w:anchor="p-search" w:tgtFrame="_blank" w:history="1">
        <w:r w:rsidRPr="005435E5">
          <w:rPr>
            <w:rStyle w:val="Hipervnculo"/>
            <w:rFonts w:ascii="Arial" w:hAnsi="Arial" w:cs="Arial"/>
            <w:color w:val="0791E6"/>
            <w:sz w:val="21"/>
            <w:szCs w:val="21"/>
          </w:rPr>
          <w:t>Ir</w:t>
        </w:r>
        <w:proofErr w:type="spellEnd"/>
        <w:r w:rsidRPr="005435E5">
          <w:rPr>
            <w:rStyle w:val="Hipervnculo"/>
            <w:rFonts w:ascii="Arial" w:hAnsi="Arial" w:cs="Arial"/>
            <w:color w:val="0791E6"/>
            <w:sz w:val="21"/>
            <w:szCs w:val="21"/>
          </w:rPr>
          <w:t xml:space="preserve"> a la búsqueda</w:t>
        </w:r>
      </w:hyperlink>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Los </w:t>
      </w:r>
      <w:r w:rsidRPr="005435E5">
        <w:rPr>
          <w:rStyle w:val="Textoennegrita"/>
          <w:rFonts w:ascii="Arial" w:eastAsiaTheme="majorEastAsia" w:hAnsi="Arial" w:cs="Arial"/>
          <w:color w:val="4A4A4A"/>
          <w:sz w:val="21"/>
          <w:szCs w:val="21"/>
        </w:rPr>
        <w:t>patrones de diseño</w:t>
      </w:r>
      <w:r w:rsidRPr="005435E5">
        <w:rPr>
          <w:rFonts w:ascii="Arial" w:hAnsi="Arial" w:cs="Arial"/>
          <w:color w:val="4A4A4A"/>
          <w:sz w:val="21"/>
          <w:szCs w:val="21"/>
        </w:rPr>
        <w:t> son unas técnicas para resolver problemas comunes en el </w:t>
      </w:r>
      <w:hyperlink r:id="rId134" w:tgtFrame="_blank" w:tooltip="Desarrollo de software" w:history="1">
        <w:r w:rsidRPr="005435E5">
          <w:rPr>
            <w:rStyle w:val="Hipervnculo"/>
            <w:rFonts w:ascii="Arial" w:hAnsi="Arial" w:cs="Arial"/>
            <w:color w:val="0791E6"/>
            <w:sz w:val="21"/>
            <w:szCs w:val="21"/>
          </w:rPr>
          <w:t>desarrollo de </w:t>
        </w:r>
        <w:r w:rsidRPr="005435E5">
          <w:rPr>
            <w:rStyle w:val="nfasis"/>
            <w:rFonts w:ascii="Arial" w:hAnsi="Arial" w:cs="Arial"/>
            <w:color w:val="0791E6"/>
            <w:sz w:val="21"/>
            <w:szCs w:val="21"/>
          </w:rPr>
          <w:t>software</w:t>
        </w:r>
      </w:hyperlink>
      <w:r w:rsidRPr="005435E5">
        <w:rPr>
          <w:rFonts w:ascii="Arial" w:hAnsi="Arial" w:cs="Arial"/>
          <w:color w:val="4A4A4A"/>
          <w:sz w:val="21"/>
          <w:szCs w:val="21"/>
        </w:rPr>
        <w:t> y otros ámbitos referentes al diseño de interacción o interfaces.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Un patrón de diseño resulta ser una solución a un problema de diseño. Para que una solución sea considerada un patrón debe poseer ciertas características. Una de ellas es que debe haber comprobado su efectividad resolviendo problemas similares en ocasiones anteriores. Otra es que debe ser reutilizable, lo que significa que es aplicable a diferentes problemas de diseño en distintas circunstancias.</w:t>
      </w:r>
      <w:hyperlink r:id="rId135" w:anchor="cite_note-1" w:tgtFrame="_blank" w:history="1">
        <w:r w:rsidRPr="005435E5">
          <w:rPr>
            <w:rStyle w:val="Hipervnculo"/>
            <w:rFonts w:ascii="Arial" w:hAnsi="Arial" w:cs="Arial"/>
            <w:color w:val="0791E6"/>
            <w:sz w:val="21"/>
            <w:szCs w:val="21"/>
          </w:rPr>
          <w:t>1</w:t>
        </w:r>
      </w:hyperlink>
      <w:r w:rsidRPr="005435E5">
        <w:rPr>
          <w:rFonts w:ascii="Arial" w:hAnsi="Arial" w:cs="Arial"/>
          <w:color w:val="4A4A4A"/>
          <w:sz w:val="21"/>
          <w:szCs w:val="21"/>
        </w:rPr>
        <w:t>​</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Objetivos de los patrones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Los patrones de diseño pretenden:</w:t>
      </w:r>
    </w:p>
    <w:p w:rsidR="005435E5" w:rsidRPr="005435E5" w:rsidRDefault="005435E5" w:rsidP="00C3528C">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Proporcionar catálogos de elementos reusables en el diseño de sistemas software.</w:t>
      </w:r>
    </w:p>
    <w:p w:rsidR="005435E5" w:rsidRPr="005435E5" w:rsidRDefault="005435E5" w:rsidP="00C3528C">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Evitar la reiteración en la búsqueda de soluciones a problemas ya conocidos y solucionados anteriormente.</w:t>
      </w:r>
    </w:p>
    <w:p w:rsidR="005435E5" w:rsidRPr="005435E5" w:rsidRDefault="005435E5" w:rsidP="00C3528C">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lastRenderedPageBreak/>
        <w:t>Formalizar un vocabulario común entre diseñadores.</w:t>
      </w:r>
    </w:p>
    <w:p w:rsidR="005435E5" w:rsidRPr="005435E5" w:rsidRDefault="005435E5" w:rsidP="00C3528C">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Estandarizar el modo en que se realiza el diseño.</w:t>
      </w:r>
    </w:p>
    <w:p w:rsidR="005435E5" w:rsidRPr="005435E5" w:rsidRDefault="005435E5" w:rsidP="00C3528C">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Facilitar el aprendizaje de las nuevas generaciones de diseñadores condensando conocimiento ya existente.</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Asimismo, no pretenden:</w:t>
      </w:r>
    </w:p>
    <w:p w:rsidR="005435E5" w:rsidRPr="005435E5" w:rsidRDefault="005435E5" w:rsidP="00C3528C">
      <w:pPr>
        <w:numPr>
          <w:ilvl w:val="0"/>
          <w:numId w:val="22"/>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Imponer ciertas alternativas de diseño frente a otras.</w:t>
      </w:r>
    </w:p>
    <w:p w:rsidR="005435E5" w:rsidRPr="005435E5" w:rsidRDefault="005435E5" w:rsidP="00C3528C">
      <w:pPr>
        <w:numPr>
          <w:ilvl w:val="0"/>
          <w:numId w:val="22"/>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Eliminar la creatividad inherente al proceso de diseño.</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No es obligatorio utilizar los patrones, solo es aconsejable en el caso de tener el mismo problema o similar que soluciona el patrón, siempre teniendo en cuenta que en un caso particular puede no ser aplicable. “Abusar o forzar el uso de los patrones puede ser un error”.</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Volver a aprender el diseño CSS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Si te encuentras luchando con el diseño CSS, es probable que estés tomando decisiones sobre los navegadores que deberían tomar ellos mismos. A través de una serie de diseños simples y </w:t>
      </w:r>
      <w:hyperlink r:id="rId136" w:tgtFrame="_blank" w:history="1">
        <w:r w:rsidRPr="005435E5">
          <w:rPr>
            <w:rStyle w:val="Hipervnculo"/>
            <w:rFonts w:ascii="Arial" w:hAnsi="Arial" w:cs="Arial"/>
            <w:color w:val="0791E6"/>
            <w:sz w:val="21"/>
            <w:szCs w:val="21"/>
          </w:rPr>
          <w:t>componibles</w:t>
        </w:r>
      </w:hyperlink>
      <w:r w:rsidRPr="005435E5">
        <w:rPr>
          <w:rFonts w:ascii="Arial" w:hAnsi="Arial" w:cs="Arial"/>
          <w:color w:val="4A4A4A"/>
          <w:sz w:val="21"/>
          <w:szCs w:val="21"/>
        </w:rPr>
        <w:t> , </w:t>
      </w:r>
      <w:r w:rsidRPr="005435E5">
        <w:rPr>
          <w:rStyle w:val="Textoennegrita"/>
          <w:rFonts w:ascii="Arial" w:eastAsiaTheme="majorEastAsia" w:hAnsi="Arial" w:cs="Arial"/>
          <w:color w:val="4A4A4A"/>
          <w:sz w:val="21"/>
          <w:szCs w:val="21"/>
        </w:rPr>
        <w:t>cada diseño</w:t>
      </w:r>
      <w:r w:rsidRPr="005435E5">
        <w:rPr>
          <w:rFonts w:ascii="Arial" w:hAnsi="Arial" w:cs="Arial"/>
          <w:color w:val="4A4A4A"/>
          <w:sz w:val="21"/>
          <w:szCs w:val="21"/>
        </w:rPr>
        <w:t> le enseñará cómo aprovechar mejor los algoritmos integrados que potencian los navegadores y CSS.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Emplear un diseño de diseño algorítmico significa eliminar los </w:t>
      </w:r>
      <w:r w:rsidRPr="005435E5">
        <w:rPr>
          <w:rStyle w:val="CdigoHTML"/>
          <w:color w:val="4A4A4A"/>
          <w:sz w:val="21"/>
          <w:szCs w:val="21"/>
        </w:rPr>
        <w:t>@</w:t>
      </w:r>
      <w:proofErr w:type="spellStart"/>
      <w:r w:rsidRPr="005435E5">
        <w:rPr>
          <w:rStyle w:val="CdigoHTML"/>
          <w:color w:val="4A4A4A"/>
          <w:sz w:val="21"/>
          <w:szCs w:val="21"/>
        </w:rPr>
        <w:t>media</w:t>
      </w:r>
      <w:r w:rsidRPr="005435E5">
        <w:rPr>
          <w:rFonts w:ascii="Arial" w:hAnsi="Arial" w:cs="Arial"/>
          <w:color w:val="4A4A4A"/>
          <w:sz w:val="21"/>
          <w:szCs w:val="21"/>
        </w:rPr>
        <w:t>puntos</w:t>
      </w:r>
      <w:proofErr w:type="spellEnd"/>
      <w:r w:rsidRPr="005435E5">
        <w:rPr>
          <w:rFonts w:ascii="Arial" w:hAnsi="Arial" w:cs="Arial"/>
          <w:color w:val="4A4A4A"/>
          <w:sz w:val="21"/>
          <w:szCs w:val="21"/>
        </w:rPr>
        <w:t xml:space="preserve"> de interrupción, los " </w:t>
      </w:r>
      <w:hyperlink r:id="rId137" w:tgtFrame="_blank" w:history="1">
        <w:r w:rsidRPr="005435E5">
          <w:rPr>
            <w:rStyle w:val="Hipervnculo"/>
            <w:rFonts w:ascii="Arial" w:hAnsi="Arial" w:cs="Arial"/>
            <w:color w:val="0791E6"/>
            <w:sz w:val="21"/>
            <w:szCs w:val="21"/>
          </w:rPr>
          <w:t>números mágicos</w:t>
        </w:r>
      </w:hyperlink>
      <w:r w:rsidRPr="005435E5">
        <w:rPr>
          <w:rFonts w:ascii="Arial" w:hAnsi="Arial" w:cs="Arial"/>
          <w:color w:val="4A4A4A"/>
          <w:sz w:val="21"/>
          <w:szCs w:val="21"/>
        </w:rPr>
        <w:t> " y otros trucos para crear componentes de diseño independientes del contexto. Sus futuros sistemas de diseño serán más consistentes, tendrán menos código y serán más maleables en manos de sus usuarios y sus dispositivos.</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Historia[</w:t>
      </w:r>
      <w:hyperlink r:id="rId138" w:tgtFrame="_blank" w:tooltip="Editar sección: Historia" w:history="1">
        <w:r w:rsidRPr="005435E5">
          <w:rPr>
            <w:rStyle w:val="Hipervnculo"/>
            <w:rFonts w:ascii="Arial" w:hAnsi="Arial" w:cs="Arial"/>
            <w:color w:val="0791E6"/>
            <w:sz w:val="21"/>
            <w:szCs w:val="21"/>
          </w:rPr>
          <w:t>editar</w:t>
        </w:r>
      </w:hyperlink>
      <w:r w:rsidRPr="005435E5">
        <w:rPr>
          <w:rFonts w:ascii="Arial" w:hAnsi="Arial" w:cs="Arial"/>
          <w:color w:val="4A4A4A"/>
          <w:sz w:val="21"/>
          <w:szCs w:val="21"/>
        </w:rPr>
        <w:t>]</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En 1979 el </w:t>
      </w:r>
      <w:hyperlink r:id="rId139" w:tgtFrame="_blank" w:tooltip="Arquitecto" w:history="1">
        <w:r w:rsidRPr="005435E5">
          <w:rPr>
            <w:rStyle w:val="Hipervnculo"/>
            <w:rFonts w:ascii="Arial" w:hAnsi="Arial" w:cs="Arial"/>
            <w:color w:val="0791E6"/>
            <w:sz w:val="21"/>
            <w:szCs w:val="21"/>
          </w:rPr>
          <w:t>arquitecto</w:t>
        </w:r>
      </w:hyperlink>
      <w:r w:rsidRPr="005435E5">
        <w:rPr>
          <w:rFonts w:ascii="Arial" w:hAnsi="Arial" w:cs="Arial"/>
          <w:color w:val="4A4A4A"/>
          <w:sz w:val="21"/>
          <w:szCs w:val="21"/>
        </w:rPr>
        <w:t> </w:t>
      </w:r>
      <w:hyperlink r:id="rId140" w:tgtFrame="_blank" w:tooltip="Christopher Alexander" w:history="1">
        <w:r w:rsidRPr="005435E5">
          <w:rPr>
            <w:rStyle w:val="Hipervnculo"/>
            <w:rFonts w:ascii="Arial" w:hAnsi="Arial" w:cs="Arial"/>
            <w:color w:val="0791E6"/>
            <w:sz w:val="21"/>
            <w:szCs w:val="21"/>
          </w:rPr>
          <w:t>Christopher Alexander</w:t>
        </w:r>
      </w:hyperlink>
      <w:r w:rsidRPr="005435E5">
        <w:rPr>
          <w:rFonts w:ascii="Arial" w:hAnsi="Arial" w:cs="Arial"/>
          <w:color w:val="4A4A4A"/>
          <w:sz w:val="21"/>
          <w:szCs w:val="21"/>
        </w:rPr>
        <w:t> aportó al mundo de la arquitectura el libro </w:t>
      </w:r>
      <w:proofErr w:type="spellStart"/>
      <w:r w:rsidRPr="005435E5">
        <w:rPr>
          <w:rStyle w:val="nfasis"/>
          <w:rFonts w:ascii="Arial" w:hAnsi="Arial" w:cs="Arial"/>
          <w:color w:val="4A4A4A"/>
          <w:sz w:val="21"/>
          <w:szCs w:val="21"/>
        </w:rPr>
        <w:t>The</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Timeless</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Way</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of</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Building</w:t>
      </w:r>
      <w:proofErr w:type="spellEnd"/>
      <w:r w:rsidRPr="005435E5">
        <w:rPr>
          <w:rFonts w:ascii="Arial" w:hAnsi="Arial" w:cs="Arial"/>
          <w:color w:val="4A4A4A"/>
          <w:sz w:val="21"/>
          <w:szCs w:val="21"/>
        </w:rPr>
        <w:t>; en él proponía el aprendizaje y uso de una serie de patrones para la construcción de edificios de una mayor calidad, en la que esa mayor calidad se refería a la arquitectura antigua y la menor calidad correspondía a la arquitectura moderna, que el romper con la arquitectura antigua había perdido esa conexión con lo que las personas consideraban que era calidad.</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En palabras de este autor, "Cada patrón describe un problema que ocurre infinidad de veces en nuestro entorno, así como la solución al mismo, de tal modo que podemos utilizar esta solución un millón de veces más adelante sin tener que volver a pensarla otra vez."</w:t>
      </w:r>
      <w:r w:rsidRPr="005435E5">
        <w:rPr>
          <w:rFonts w:ascii="Arial" w:hAnsi="Arial" w:cs="Arial"/>
          <w:color w:val="4A4A4A"/>
          <w:sz w:val="21"/>
          <w:szCs w:val="21"/>
        </w:rPr>
        <w:br/>
        <w:t>Los patrones que Christopher Alexander y sus colegas definieron, publicados en un volumen denominado </w:t>
      </w:r>
      <w:r w:rsidRPr="005435E5">
        <w:rPr>
          <w:rStyle w:val="nfasis"/>
          <w:rFonts w:ascii="Arial" w:hAnsi="Arial" w:cs="Arial"/>
          <w:color w:val="4A4A4A"/>
          <w:sz w:val="21"/>
          <w:szCs w:val="21"/>
        </w:rPr>
        <w:t xml:space="preserve">A </w:t>
      </w:r>
      <w:proofErr w:type="spellStart"/>
      <w:r w:rsidRPr="005435E5">
        <w:rPr>
          <w:rStyle w:val="nfasis"/>
          <w:rFonts w:ascii="Arial" w:hAnsi="Arial" w:cs="Arial"/>
          <w:color w:val="4A4A4A"/>
          <w:sz w:val="21"/>
          <w:szCs w:val="21"/>
        </w:rPr>
        <w:t>Pattern</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Language</w:t>
      </w:r>
      <w:proofErr w:type="spellEnd"/>
      <w:r w:rsidRPr="005435E5">
        <w:rPr>
          <w:rFonts w:ascii="Arial" w:hAnsi="Arial" w:cs="Arial"/>
          <w:color w:val="4A4A4A"/>
          <w:sz w:val="21"/>
          <w:szCs w:val="21"/>
        </w:rPr>
        <w:t>, son un intento de formalizar y plasmar de una forma práctica generaciones de conocimiento arquitectónico. Los patrones no son principios abstractos que requieran su redescubrimiento para obtener una aplicación satisfactoria, ni son específicos a una situación particular o cultural; son algo intermedio. Un patrón define una posible solución correcta para un problema de diseño dentro de un contexto dado, describiendo las cualidades invariantes de todas las soluciones. Dentro de las soluciones de Christopher Alexander se encuentran cómo se deben diseñar ciudades y dónde deben ir las perillas de las puertas.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Más tarde, en 1987, </w:t>
      </w:r>
      <w:hyperlink r:id="rId141" w:tgtFrame="_blank" w:tooltip="Ward Cunningham" w:history="1">
        <w:r w:rsidRPr="005435E5">
          <w:rPr>
            <w:rStyle w:val="Hipervnculo"/>
            <w:rFonts w:ascii="Arial" w:hAnsi="Arial" w:cs="Arial"/>
            <w:color w:val="0791E6"/>
            <w:sz w:val="21"/>
            <w:szCs w:val="21"/>
          </w:rPr>
          <w:t>Ward Cunningham</w:t>
        </w:r>
      </w:hyperlink>
      <w:r w:rsidRPr="005435E5">
        <w:rPr>
          <w:rFonts w:ascii="Arial" w:hAnsi="Arial" w:cs="Arial"/>
          <w:color w:val="4A4A4A"/>
          <w:sz w:val="21"/>
          <w:szCs w:val="21"/>
        </w:rPr>
        <w:t> y </w:t>
      </w:r>
      <w:hyperlink r:id="rId142" w:tgtFrame="_blank" w:tooltip="Kent Beck" w:history="1">
        <w:r w:rsidRPr="005435E5">
          <w:rPr>
            <w:rStyle w:val="Hipervnculo"/>
            <w:rFonts w:ascii="Arial" w:hAnsi="Arial" w:cs="Arial"/>
            <w:color w:val="0791E6"/>
            <w:sz w:val="21"/>
            <w:szCs w:val="21"/>
          </w:rPr>
          <w:t>Kent Beck</w:t>
        </w:r>
      </w:hyperlink>
      <w:r w:rsidRPr="005435E5">
        <w:rPr>
          <w:rFonts w:ascii="Arial" w:hAnsi="Arial" w:cs="Arial"/>
          <w:color w:val="4A4A4A"/>
          <w:sz w:val="21"/>
          <w:szCs w:val="21"/>
        </w:rPr>
        <w:t>, sobrepasados por el pobre entrenamiento que recibían los nuevos programadores en orientación a objetos, se preguntaban cómo se podían capturar las buenas ideas para, luego de alguna manera, traspasarlas a los nuevos programadores recién instruidos en herencia y polimorfismo. Leyendo a Alexander se dieron cuenta del paralelo que existía entre la buena arquitectura propuesta por Alexander y la buena arquitectura OO, de modo que usaron varias ideas de Alexander para desarrollar cinco patrones de interacción hombre-ordenador (HCI) y publicaron un artículo en OOPSLA-87 titulado </w:t>
      </w:r>
      <w:proofErr w:type="spellStart"/>
      <w:r w:rsidRPr="005435E5">
        <w:rPr>
          <w:rStyle w:val="Textoennegrita"/>
          <w:rFonts w:ascii="Arial" w:eastAsiaTheme="majorEastAsia" w:hAnsi="Arial" w:cs="Arial"/>
          <w:color w:val="4A4A4A"/>
          <w:sz w:val="21"/>
          <w:szCs w:val="21"/>
        </w:rPr>
        <w:t>Using</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Pattern</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Languages</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for</w:t>
      </w:r>
      <w:proofErr w:type="spellEnd"/>
      <w:r w:rsidRPr="005435E5">
        <w:rPr>
          <w:rStyle w:val="Textoennegrita"/>
          <w:rFonts w:ascii="Arial" w:eastAsiaTheme="majorEastAsia" w:hAnsi="Arial" w:cs="Arial"/>
          <w:color w:val="4A4A4A"/>
          <w:sz w:val="21"/>
          <w:szCs w:val="21"/>
        </w:rPr>
        <w:t xml:space="preserve"> OO </w:t>
      </w:r>
      <w:proofErr w:type="spellStart"/>
      <w:r w:rsidRPr="005435E5">
        <w:rPr>
          <w:rStyle w:val="Textoennegrita"/>
          <w:rFonts w:ascii="Arial" w:eastAsiaTheme="majorEastAsia" w:hAnsi="Arial" w:cs="Arial"/>
          <w:color w:val="4A4A4A"/>
          <w:sz w:val="21"/>
          <w:szCs w:val="21"/>
        </w:rPr>
        <w:t>Programs</w:t>
      </w:r>
      <w:proofErr w:type="spellEnd"/>
      <w:r w:rsidRPr="005435E5">
        <w:rPr>
          <w:rFonts w:ascii="Arial" w:hAnsi="Arial" w:cs="Arial"/>
          <w:color w:val="4A4A4A"/>
          <w:sz w:val="21"/>
          <w:szCs w:val="21"/>
        </w:rPr>
        <w:t>.</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No obstante, no fue hasta principios de la década de 1990 cuando los patrones de diseño tuvieron un gran éxito en el mundo de la informática a partir de la publicación del libro </w:t>
      </w:r>
      <w:proofErr w:type="spellStart"/>
      <w:r w:rsidRPr="005435E5">
        <w:rPr>
          <w:rStyle w:val="nfasis"/>
          <w:rFonts w:ascii="Arial" w:hAnsi="Arial" w:cs="Arial"/>
          <w:color w:val="4A4A4A"/>
          <w:sz w:val="21"/>
          <w:szCs w:val="21"/>
        </w:rPr>
        <w:fldChar w:fldCharType="begin"/>
      </w:r>
      <w:r w:rsidRPr="005435E5">
        <w:rPr>
          <w:rStyle w:val="nfasis"/>
          <w:rFonts w:ascii="Arial" w:hAnsi="Arial" w:cs="Arial"/>
          <w:color w:val="4A4A4A"/>
          <w:sz w:val="21"/>
          <w:szCs w:val="21"/>
        </w:rPr>
        <w:instrText xml:space="preserve"> HYPERLINK "https://es.wikipedia.org/w/index.php?title=Design_Patterns&amp;action=edit&amp;redlink=1" \o "Design Patterns (aún no redactado)" \t "_blank" </w:instrText>
      </w:r>
      <w:r w:rsidRPr="005435E5">
        <w:rPr>
          <w:rStyle w:val="nfasis"/>
          <w:rFonts w:ascii="Arial" w:hAnsi="Arial" w:cs="Arial"/>
          <w:color w:val="4A4A4A"/>
          <w:sz w:val="21"/>
          <w:szCs w:val="21"/>
        </w:rPr>
        <w:fldChar w:fldCharType="separate"/>
      </w:r>
      <w:r w:rsidRPr="005435E5">
        <w:rPr>
          <w:rStyle w:val="Hipervnculo"/>
          <w:rFonts w:ascii="Arial" w:hAnsi="Arial" w:cs="Arial"/>
          <w:i/>
          <w:iCs/>
          <w:color w:val="0791E6"/>
          <w:sz w:val="21"/>
          <w:szCs w:val="21"/>
        </w:rPr>
        <w:t>Design</w:t>
      </w:r>
      <w:proofErr w:type="spellEnd"/>
      <w:r w:rsidRPr="005435E5">
        <w:rPr>
          <w:rStyle w:val="Hipervnculo"/>
          <w:rFonts w:ascii="Arial" w:hAnsi="Arial" w:cs="Arial"/>
          <w:i/>
          <w:iCs/>
          <w:color w:val="0791E6"/>
          <w:sz w:val="21"/>
          <w:szCs w:val="21"/>
        </w:rPr>
        <w:t xml:space="preserve"> </w:t>
      </w:r>
      <w:proofErr w:type="spellStart"/>
      <w:r w:rsidRPr="005435E5">
        <w:rPr>
          <w:rStyle w:val="Hipervnculo"/>
          <w:rFonts w:ascii="Arial" w:hAnsi="Arial" w:cs="Arial"/>
          <w:i/>
          <w:iCs/>
          <w:color w:val="0791E6"/>
          <w:sz w:val="21"/>
          <w:szCs w:val="21"/>
        </w:rPr>
        <w:t>Patterns</w:t>
      </w:r>
      <w:proofErr w:type="spellEnd"/>
      <w:r w:rsidRPr="005435E5">
        <w:rPr>
          <w:rStyle w:val="nfasis"/>
          <w:rFonts w:ascii="Arial" w:hAnsi="Arial" w:cs="Arial"/>
          <w:color w:val="4A4A4A"/>
          <w:sz w:val="21"/>
          <w:szCs w:val="21"/>
        </w:rPr>
        <w:fldChar w:fldCharType="end"/>
      </w:r>
      <w:r w:rsidRPr="005435E5">
        <w:rPr>
          <w:rFonts w:ascii="Arial" w:hAnsi="Arial" w:cs="Arial"/>
          <w:color w:val="4A4A4A"/>
          <w:sz w:val="21"/>
          <w:szCs w:val="21"/>
        </w:rPr>
        <w:t> escrito por el grupo </w:t>
      </w:r>
      <w:proofErr w:type="spellStart"/>
      <w:r w:rsidRPr="005435E5">
        <w:rPr>
          <w:rFonts w:ascii="Arial" w:hAnsi="Arial" w:cs="Arial"/>
          <w:color w:val="4A4A4A"/>
          <w:sz w:val="21"/>
          <w:szCs w:val="21"/>
        </w:rPr>
        <w:fldChar w:fldCharType="begin"/>
      </w:r>
      <w:r w:rsidRPr="005435E5">
        <w:rPr>
          <w:rFonts w:ascii="Arial" w:hAnsi="Arial" w:cs="Arial"/>
          <w:color w:val="4A4A4A"/>
          <w:sz w:val="21"/>
          <w:szCs w:val="21"/>
        </w:rPr>
        <w:instrText xml:space="preserve"> HYPERLINK "https://es.wikipedia.org/w/index.php?title=Gang_of_Four_(dise%C3%B1o)&amp;action=edit&amp;redlink=1" \o "Gang of Four (diseño) (aún no redactado)" \t "_blank" </w:instrText>
      </w:r>
      <w:r w:rsidRPr="005435E5">
        <w:rPr>
          <w:rFonts w:ascii="Arial" w:hAnsi="Arial" w:cs="Arial"/>
          <w:color w:val="4A4A4A"/>
          <w:sz w:val="21"/>
          <w:szCs w:val="21"/>
        </w:rPr>
        <w:fldChar w:fldCharType="separate"/>
      </w:r>
      <w:r w:rsidRPr="005435E5">
        <w:rPr>
          <w:rStyle w:val="Hipervnculo"/>
          <w:rFonts w:ascii="Arial" w:hAnsi="Arial" w:cs="Arial"/>
          <w:color w:val="0791E6"/>
          <w:sz w:val="21"/>
          <w:szCs w:val="21"/>
        </w:rPr>
        <w:t>Gang</w:t>
      </w:r>
      <w:proofErr w:type="spellEnd"/>
      <w:r w:rsidRPr="005435E5">
        <w:rPr>
          <w:rStyle w:val="Hipervnculo"/>
          <w:rFonts w:ascii="Arial" w:hAnsi="Arial" w:cs="Arial"/>
          <w:color w:val="0791E6"/>
          <w:sz w:val="21"/>
          <w:szCs w:val="21"/>
        </w:rPr>
        <w:t xml:space="preserve"> </w:t>
      </w:r>
      <w:proofErr w:type="spellStart"/>
      <w:r w:rsidRPr="005435E5">
        <w:rPr>
          <w:rStyle w:val="Hipervnculo"/>
          <w:rFonts w:ascii="Arial" w:hAnsi="Arial" w:cs="Arial"/>
          <w:color w:val="0791E6"/>
          <w:sz w:val="21"/>
          <w:szCs w:val="21"/>
        </w:rPr>
        <w:t>of</w:t>
      </w:r>
      <w:proofErr w:type="spellEnd"/>
      <w:r w:rsidRPr="005435E5">
        <w:rPr>
          <w:rStyle w:val="Hipervnculo"/>
          <w:rFonts w:ascii="Arial" w:hAnsi="Arial" w:cs="Arial"/>
          <w:color w:val="0791E6"/>
          <w:sz w:val="21"/>
          <w:szCs w:val="21"/>
        </w:rPr>
        <w:t xml:space="preserve"> </w:t>
      </w:r>
      <w:proofErr w:type="spellStart"/>
      <w:r w:rsidRPr="005435E5">
        <w:rPr>
          <w:rStyle w:val="Hipervnculo"/>
          <w:rFonts w:ascii="Arial" w:hAnsi="Arial" w:cs="Arial"/>
          <w:color w:val="0791E6"/>
          <w:sz w:val="21"/>
          <w:szCs w:val="21"/>
        </w:rPr>
        <w:t>Four</w:t>
      </w:r>
      <w:proofErr w:type="spellEnd"/>
      <w:r w:rsidRPr="005435E5">
        <w:rPr>
          <w:rFonts w:ascii="Arial" w:hAnsi="Arial" w:cs="Arial"/>
          <w:color w:val="4A4A4A"/>
          <w:sz w:val="21"/>
          <w:szCs w:val="21"/>
        </w:rPr>
        <w:fldChar w:fldCharType="end"/>
      </w:r>
      <w:r w:rsidRPr="005435E5">
        <w:rPr>
          <w:rFonts w:ascii="Arial" w:hAnsi="Arial" w:cs="Arial"/>
          <w:color w:val="4A4A4A"/>
          <w:sz w:val="21"/>
          <w:szCs w:val="21"/>
        </w:rPr>
        <w:t> (</w:t>
      </w:r>
      <w:proofErr w:type="spellStart"/>
      <w:r w:rsidRPr="005435E5">
        <w:rPr>
          <w:rStyle w:val="Textoennegrita"/>
          <w:rFonts w:ascii="Arial" w:eastAsiaTheme="majorEastAsia" w:hAnsi="Arial" w:cs="Arial"/>
          <w:color w:val="4A4A4A"/>
          <w:sz w:val="21"/>
          <w:szCs w:val="21"/>
        </w:rPr>
        <w:t>GoF</w:t>
      </w:r>
      <w:proofErr w:type="spellEnd"/>
      <w:r w:rsidRPr="005435E5">
        <w:rPr>
          <w:rFonts w:ascii="Arial" w:hAnsi="Arial" w:cs="Arial"/>
          <w:color w:val="4A4A4A"/>
          <w:sz w:val="21"/>
          <w:szCs w:val="21"/>
        </w:rPr>
        <w:t>) compuesto por </w:t>
      </w:r>
      <w:hyperlink r:id="rId143" w:tgtFrame="_blank" w:tooltip="Erich Gamma" w:history="1">
        <w:r w:rsidRPr="005435E5">
          <w:rPr>
            <w:rStyle w:val="Hipervnculo"/>
            <w:rFonts w:ascii="Arial" w:hAnsi="Arial" w:cs="Arial"/>
            <w:color w:val="0791E6"/>
            <w:sz w:val="21"/>
            <w:szCs w:val="21"/>
          </w:rPr>
          <w:t>Erich Gamma</w:t>
        </w:r>
      </w:hyperlink>
      <w:r w:rsidRPr="005435E5">
        <w:rPr>
          <w:rFonts w:ascii="Arial" w:hAnsi="Arial" w:cs="Arial"/>
          <w:color w:val="4A4A4A"/>
          <w:sz w:val="21"/>
          <w:szCs w:val="21"/>
        </w:rPr>
        <w:t>, </w:t>
      </w:r>
      <w:hyperlink r:id="rId144" w:tgtFrame="_blank" w:tooltip="Richard Helm (aún no redactado)" w:history="1">
        <w:r w:rsidRPr="005435E5">
          <w:rPr>
            <w:rStyle w:val="Hipervnculo"/>
            <w:rFonts w:ascii="Arial" w:hAnsi="Arial" w:cs="Arial"/>
            <w:color w:val="0791E6"/>
            <w:sz w:val="21"/>
            <w:szCs w:val="21"/>
          </w:rPr>
          <w:t>Richard Helm</w:t>
        </w:r>
      </w:hyperlink>
      <w:r w:rsidRPr="005435E5">
        <w:rPr>
          <w:rFonts w:ascii="Arial" w:hAnsi="Arial" w:cs="Arial"/>
          <w:color w:val="4A4A4A"/>
          <w:sz w:val="21"/>
          <w:szCs w:val="21"/>
        </w:rPr>
        <w:t>, </w:t>
      </w:r>
      <w:hyperlink r:id="rId145" w:tgtFrame="_blank" w:tooltip="Ralph Johnson (informática) (aún no redactado)" w:history="1">
        <w:r w:rsidRPr="005435E5">
          <w:rPr>
            <w:rStyle w:val="Hipervnculo"/>
            <w:rFonts w:ascii="Arial" w:hAnsi="Arial" w:cs="Arial"/>
            <w:color w:val="0791E6"/>
            <w:sz w:val="21"/>
            <w:szCs w:val="21"/>
          </w:rPr>
          <w:t>Ralph Johnson</w:t>
        </w:r>
      </w:hyperlink>
      <w:r w:rsidRPr="005435E5">
        <w:rPr>
          <w:rFonts w:ascii="Arial" w:hAnsi="Arial" w:cs="Arial"/>
          <w:color w:val="4A4A4A"/>
          <w:sz w:val="21"/>
          <w:szCs w:val="21"/>
        </w:rPr>
        <w:t> y </w:t>
      </w:r>
      <w:hyperlink r:id="rId146" w:tgtFrame="_blank" w:tooltip="John Vlissides (aún no redactado)" w:history="1">
        <w:r w:rsidRPr="005435E5">
          <w:rPr>
            <w:rStyle w:val="Hipervnculo"/>
            <w:rFonts w:ascii="Arial" w:hAnsi="Arial" w:cs="Arial"/>
            <w:color w:val="0791E6"/>
            <w:sz w:val="21"/>
            <w:szCs w:val="21"/>
          </w:rPr>
          <w:t xml:space="preserve">John </w:t>
        </w:r>
        <w:proofErr w:type="spellStart"/>
        <w:r w:rsidRPr="005435E5">
          <w:rPr>
            <w:rStyle w:val="Hipervnculo"/>
            <w:rFonts w:ascii="Arial" w:hAnsi="Arial" w:cs="Arial"/>
            <w:color w:val="0791E6"/>
            <w:sz w:val="21"/>
            <w:szCs w:val="21"/>
          </w:rPr>
          <w:t>Vlissides</w:t>
        </w:r>
        <w:proofErr w:type="spellEnd"/>
      </w:hyperlink>
      <w:r w:rsidRPr="005435E5">
        <w:rPr>
          <w:rFonts w:ascii="Arial" w:hAnsi="Arial" w:cs="Arial"/>
          <w:color w:val="4A4A4A"/>
          <w:sz w:val="21"/>
          <w:szCs w:val="21"/>
        </w:rPr>
        <w:t>, en el que se recogían 23 patrones de diseño comunes.</w:t>
      </w:r>
    </w:p>
    <w:p w:rsidR="005435E5" w:rsidRDefault="005435E5" w:rsidP="005435E5">
      <w:pPr>
        <w:jc w:val="both"/>
      </w:pPr>
      <w:r>
        <w:rPr>
          <w:rFonts w:ascii="Arial" w:hAnsi="Arial" w:cs="Arial"/>
          <w:color w:val="4A4A4A"/>
          <w:shd w:val="clear" w:color="auto" w:fill="FFFFFF"/>
        </w:rPr>
        <w:t>Paginas</w:t>
      </w:r>
      <w:r>
        <w:rPr>
          <w:rFonts w:ascii="Arial" w:hAnsi="Arial" w:cs="Arial"/>
          <w:color w:val="4A4A4A"/>
        </w:rPr>
        <w:br/>
      </w:r>
      <w:hyperlink r:id="rId147" w:tgtFrame="_blank" w:history="1">
        <w:r>
          <w:rPr>
            <w:rStyle w:val="Hipervnculo"/>
            <w:rFonts w:ascii="Arial" w:hAnsi="Arial" w:cs="Arial"/>
            <w:color w:val="0791E6"/>
            <w:shd w:val="clear" w:color="auto" w:fill="FFFFFF"/>
          </w:rPr>
          <w:t>https://every-layout.dev/</w:t>
        </w:r>
      </w:hyperlink>
      <w:r>
        <w:rPr>
          <w:rFonts w:ascii="Arial" w:hAnsi="Arial" w:cs="Arial"/>
          <w:color w:val="4A4A4A"/>
        </w:rPr>
        <w:br/>
      </w:r>
      <w:hyperlink r:id="rId148" w:tgtFrame="_blank" w:history="1">
        <w:r>
          <w:rPr>
            <w:rStyle w:val="Hipervnculo"/>
            <w:rFonts w:ascii="Arial" w:hAnsi="Arial" w:cs="Arial"/>
            <w:color w:val="0791E6"/>
            <w:shd w:val="clear" w:color="auto" w:fill="FFFFFF"/>
          </w:rPr>
          <w:t>https://mediaqueri.es/</w:t>
        </w:r>
      </w:hyperlink>
      <w:r>
        <w:rPr>
          <w:rFonts w:ascii="Arial" w:hAnsi="Arial" w:cs="Arial"/>
          <w:color w:val="4A4A4A"/>
        </w:rPr>
        <w:br/>
      </w:r>
      <w:r>
        <w:rPr>
          <w:rFonts w:ascii="Arial" w:hAnsi="Arial" w:cs="Arial"/>
          <w:color w:val="4A4A4A"/>
          <w:shd w:val="clear" w:color="auto" w:fill="FFFFFF"/>
        </w:rPr>
        <w:t>Libros</w:t>
      </w:r>
      <w:r>
        <w:rPr>
          <w:rFonts w:ascii="Arial" w:hAnsi="Arial" w:cs="Arial"/>
          <w:color w:val="4A4A4A"/>
        </w:rPr>
        <w:br/>
      </w:r>
      <w:hyperlink r:id="rId149" w:tgtFrame="_blank" w:history="1">
        <w:r>
          <w:rPr>
            <w:rStyle w:val="Hipervnculo"/>
            <w:rFonts w:ascii="Arial" w:hAnsi="Arial" w:cs="Arial"/>
            <w:color w:val="0791E6"/>
            <w:shd w:val="clear" w:color="auto" w:fill="FFFFFF"/>
          </w:rPr>
          <w:t>http://www.uml.org.cn/c++/pdf/DesignPatterns.pdf</w:t>
        </w:r>
      </w:hyperlink>
      <w:r>
        <w:rPr>
          <w:rFonts w:ascii="Arial" w:hAnsi="Arial" w:cs="Arial"/>
          <w:color w:val="4A4A4A"/>
        </w:rPr>
        <w:br/>
      </w:r>
      <w:hyperlink r:id="rId150" w:tgtFrame="_blank" w:history="1">
        <w:r>
          <w:rPr>
            <w:rStyle w:val="Hipervnculo"/>
            <w:rFonts w:ascii="Arial" w:hAnsi="Arial" w:cs="Arial"/>
            <w:color w:val="0791E6"/>
            <w:shd w:val="clear" w:color="auto" w:fill="FFFFFF"/>
          </w:rPr>
          <w:t>https://arl.human.cornell.edu/linked docs/Alexander_A_Pattern_Language.pdf</w:t>
        </w:r>
      </w:hyperlink>
      <w:r>
        <w:rPr>
          <w:rFonts w:ascii="Arial" w:hAnsi="Arial" w:cs="Arial"/>
          <w:color w:val="4A4A4A"/>
        </w:rPr>
        <w:br/>
      </w:r>
      <w:hyperlink r:id="rId151" w:tgtFrame="_blank" w:history="1">
        <w:r>
          <w:rPr>
            <w:rStyle w:val="Hipervnculo"/>
            <w:rFonts w:ascii="Arial" w:hAnsi="Arial" w:cs="Arial"/>
            <w:color w:val="0791E6"/>
            <w:shd w:val="clear" w:color="auto" w:fill="FFFFFF"/>
          </w:rPr>
          <w:t>http://library.uniteddiversity.coop/Ecological_Building/The_Timeless_Way_of_Building_Complete.pdf</w:t>
        </w:r>
      </w:hyperlink>
    </w:p>
    <w:p w:rsidR="00696E88" w:rsidRDefault="00696E88" w:rsidP="005435E5">
      <w:pPr>
        <w:jc w:val="both"/>
      </w:pPr>
    </w:p>
    <w:p w:rsidR="00696E88" w:rsidRDefault="00696E88" w:rsidP="00696E88">
      <w:pPr>
        <w:pStyle w:val="Ttulo1"/>
        <w:rPr>
          <w:u w:val="single"/>
        </w:rPr>
      </w:pPr>
      <w:r w:rsidRPr="00696E88">
        <w:rPr>
          <w:u w:val="single"/>
        </w:rPr>
        <w:t>Categorías de patrones de diseño</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Creacionales</w:t>
      </w:r>
      <w:r>
        <w:rPr>
          <w:rFonts w:ascii="Arial" w:hAnsi="Arial" w:cs="Arial"/>
          <w:color w:val="273B47"/>
        </w:rPr>
        <w:t>. Proveen diferentes mecanismos para crear objetos.</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Estructurales</w:t>
      </w:r>
      <w:r>
        <w:rPr>
          <w:rFonts w:ascii="Arial" w:hAnsi="Arial" w:cs="Arial"/>
          <w:color w:val="273B47"/>
        </w:rPr>
        <w:t>. Describen formas de componer objetos para formar nuevas estructuras flexibles y eficientes.</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De Comportamiento</w:t>
      </w:r>
      <w:r>
        <w:rPr>
          <w:rFonts w:ascii="Arial" w:hAnsi="Arial" w:cs="Arial"/>
          <w:color w:val="273B47"/>
        </w:rPr>
        <w:t>. Gestionan algoritmos y responsabilidades entre objetos.</w:t>
      </w:r>
    </w:p>
    <w:p w:rsidR="00F1361D" w:rsidRDefault="00F1361D" w:rsidP="00696E88">
      <w:pPr>
        <w:pStyle w:val="NormalWeb"/>
        <w:shd w:val="clear" w:color="auto" w:fill="FFFFFF"/>
        <w:spacing w:before="0" w:beforeAutospacing="0" w:after="0" w:afterAutospacing="0"/>
        <w:jc w:val="both"/>
        <w:rPr>
          <w:rFonts w:ascii="Arial" w:hAnsi="Arial" w:cs="Arial"/>
          <w:color w:val="273B47"/>
        </w:rPr>
      </w:pP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Son soluciones generales ya probadas dentro de un contexto que las limita a problemas frecuentes que nos encontramos en el desarrollo de software.</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Historia</w:t>
      </w:r>
      <w:r w:rsidRPr="00F1361D">
        <w:rPr>
          <w:rFonts w:ascii="Arial" w:eastAsia="Times New Roman" w:hAnsi="Arial" w:cs="Arial"/>
          <w:color w:val="4A4A4A"/>
          <w:sz w:val="21"/>
          <w:szCs w:val="21"/>
          <w:lang w:val="es-MX" w:eastAsia="es-MX"/>
        </w:rPr>
        <w:t>: Proviene de la arquitectura con Christopher Alexander, su libro describe como construir arquitectura dinámica, como casas, pueblos y ciudades.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El campo que </w:t>
      </w:r>
      <w:proofErr w:type="spellStart"/>
      <w:r w:rsidRPr="00F1361D">
        <w:rPr>
          <w:rFonts w:ascii="Arial" w:eastAsia="Times New Roman" w:hAnsi="Arial" w:cs="Arial"/>
          <w:color w:val="4A4A4A"/>
          <w:sz w:val="21"/>
          <w:szCs w:val="21"/>
          <w:lang w:val="es-MX" w:eastAsia="es-MX"/>
        </w:rPr>
        <w:t>comenzo</w:t>
      </w:r>
      <w:proofErr w:type="spellEnd"/>
      <w:r w:rsidRPr="00F1361D">
        <w:rPr>
          <w:rFonts w:ascii="Arial" w:eastAsia="Times New Roman" w:hAnsi="Arial" w:cs="Arial"/>
          <w:color w:val="4A4A4A"/>
          <w:sz w:val="21"/>
          <w:szCs w:val="21"/>
          <w:lang w:val="es-MX" w:eastAsia="es-MX"/>
        </w:rPr>
        <w:t xml:space="preserve"> con los patrones de diseño de software fue el libro de </w:t>
      </w:r>
      <w:proofErr w:type="spellStart"/>
      <w:r w:rsidRPr="00F1361D">
        <w:rPr>
          <w:rFonts w:ascii="Arial" w:eastAsia="Times New Roman" w:hAnsi="Arial" w:cs="Arial"/>
          <w:color w:val="4A4A4A"/>
          <w:sz w:val="21"/>
          <w:szCs w:val="21"/>
          <w:lang w:val="es-MX" w:eastAsia="es-MX"/>
        </w:rPr>
        <w:t>Design</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patterns</w:t>
      </w:r>
      <w:proofErr w:type="spellEnd"/>
      <w:r w:rsidRPr="00F1361D">
        <w:rPr>
          <w:rFonts w:ascii="Arial" w:eastAsia="Times New Roman" w:hAnsi="Arial" w:cs="Arial"/>
          <w:color w:val="4A4A4A"/>
          <w:sz w:val="21"/>
          <w:szCs w:val="21"/>
          <w:lang w:val="es-MX" w:eastAsia="es-MX"/>
        </w:rPr>
        <w:t xml:space="preserve"> por cuatro personas (la ganga de 4).</w:t>
      </w:r>
      <w:r w:rsidRPr="00F1361D">
        <w:rPr>
          <w:rFonts w:ascii="Arial" w:eastAsia="Times New Roman" w:hAnsi="Arial" w:cs="Arial"/>
          <w:color w:val="4A4A4A"/>
          <w:sz w:val="21"/>
          <w:szCs w:val="21"/>
          <w:lang w:val="es-MX" w:eastAsia="es-MX"/>
        </w:rPr>
        <w:br/>
        <w:t>Publicado en 1995 describe los patrones fundamentales.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Beneficios:</w:t>
      </w:r>
    </w:p>
    <w:p w:rsidR="00F1361D" w:rsidRPr="00F1361D" w:rsidRDefault="00F1361D" w:rsidP="00C3528C">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Caja de herramientas probadas para </w:t>
      </w:r>
      <w:proofErr w:type="gramStart"/>
      <w:r w:rsidRPr="00F1361D">
        <w:rPr>
          <w:rFonts w:ascii="Arial" w:eastAsia="Times New Roman" w:hAnsi="Arial" w:cs="Arial"/>
          <w:color w:val="4A4A4A"/>
          <w:sz w:val="21"/>
          <w:szCs w:val="21"/>
          <w:lang w:val="es-MX" w:eastAsia="es-MX"/>
        </w:rPr>
        <w:t>el solución</w:t>
      </w:r>
      <w:proofErr w:type="gramEnd"/>
      <w:r w:rsidRPr="00F1361D">
        <w:rPr>
          <w:rFonts w:ascii="Arial" w:eastAsia="Times New Roman" w:hAnsi="Arial" w:cs="Arial"/>
          <w:color w:val="4A4A4A"/>
          <w:sz w:val="21"/>
          <w:szCs w:val="21"/>
          <w:lang w:val="es-MX" w:eastAsia="es-MX"/>
        </w:rPr>
        <w:t xml:space="preserve"> de problemas comunes.</w:t>
      </w:r>
    </w:p>
    <w:p w:rsidR="00F1361D" w:rsidRPr="00F1361D" w:rsidRDefault="00F1361D" w:rsidP="00C3528C">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Te proveen un </w:t>
      </w:r>
      <w:proofErr w:type="spellStart"/>
      <w:r w:rsidRPr="00F1361D">
        <w:rPr>
          <w:rFonts w:ascii="Arial" w:eastAsia="Times New Roman" w:hAnsi="Arial" w:cs="Arial"/>
          <w:color w:val="4A4A4A"/>
          <w:sz w:val="21"/>
          <w:szCs w:val="21"/>
          <w:lang w:val="es-MX" w:eastAsia="es-MX"/>
        </w:rPr>
        <w:t>lienguaje</w:t>
      </w:r>
      <w:proofErr w:type="spellEnd"/>
      <w:r w:rsidRPr="00F1361D">
        <w:rPr>
          <w:rFonts w:ascii="Arial" w:eastAsia="Times New Roman" w:hAnsi="Arial" w:cs="Arial"/>
          <w:color w:val="4A4A4A"/>
          <w:sz w:val="21"/>
          <w:szCs w:val="21"/>
          <w:lang w:val="es-MX" w:eastAsia="es-MX"/>
        </w:rPr>
        <w:t xml:space="preserve"> común que te permite comunicarte de forma específica y eficiente.</w:t>
      </w:r>
    </w:p>
    <w:p w:rsidR="00F1361D" w:rsidRPr="00F1361D" w:rsidRDefault="00F1361D" w:rsidP="00C3528C">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“Cuando tienes un martillo todo parece un clavo”</w:t>
      </w:r>
    </w:p>
    <w:p w:rsidR="00F1361D" w:rsidRPr="00F1361D" w:rsidRDefault="00F1361D" w:rsidP="00C3528C">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Usarlos siempre cuando sean necesarios.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Categorías:</w:t>
      </w:r>
    </w:p>
    <w:p w:rsidR="00F1361D" w:rsidRPr="00F1361D" w:rsidRDefault="00F1361D" w:rsidP="00C3528C">
      <w:pPr>
        <w:numPr>
          <w:ilvl w:val="0"/>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Creacionales</w:t>
      </w:r>
      <w:r w:rsidRPr="00F1361D">
        <w:rPr>
          <w:rFonts w:ascii="Arial" w:eastAsia="Times New Roman" w:hAnsi="Arial" w:cs="Arial"/>
          <w:color w:val="4A4A4A"/>
          <w:sz w:val="21"/>
          <w:szCs w:val="21"/>
          <w:lang w:val="es-MX" w:eastAsia="es-MX"/>
        </w:rPr>
        <w:t>: Proveen diferentes mecanismos para crear objetos.</w:t>
      </w:r>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Abstract</w:t>
      </w:r>
      <w:proofErr w:type="spellEnd"/>
      <w:r w:rsidRPr="00F1361D">
        <w:rPr>
          <w:rFonts w:ascii="Arial" w:eastAsia="Times New Roman" w:hAnsi="Arial" w:cs="Arial"/>
          <w:color w:val="4A4A4A"/>
          <w:sz w:val="21"/>
          <w:szCs w:val="21"/>
          <w:lang w:val="es-MX" w:eastAsia="es-MX"/>
        </w:rPr>
        <w:t xml:space="preserve"> Factory</w:t>
      </w:r>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Builder</w:t>
      </w:r>
      <w:proofErr w:type="spellEnd"/>
      <w:r w:rsidRPr="00F1361D">
        <w:rPr>
          <w:rFonts w:ascii="Arial" w:eastAsia="Times New Roman" w:hAnsi="Arial" w:cs="Arial"/>
          <w:color w:val="4A4A4A"/>
          <w:sz w:val="21"/>
          <w:szCs w:val="21"/>
          <w:lang w:val="es-MX" w:eastAsia="es-MX"/>
        </w:rPr>
        <w:t>: Es usado para permitir la creación de una variedad de objetos complejos desde un objeto fuerte. Separa la creación de un objeto complejo de su estructura, de tal forma que el mismo proceso de construcción puede servir para crear representaciones diferentes.</w:t>
      </w:r>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Factory </w:t>
      </w:r>
      <w:proofErr w:type="spellStart"/>
      <w:r w:rsidRPr="00F1361D">
        <w:rPr>
          <w:rFonts w:ascii="Arial" w:eastAsia="Times New Roman" w:hAnsi="Arial" w:cs="Arial"/>
          <w:color w:val="4A4A4A"/>
          <w:sz w:val="21"/>
          <w:szCs w:val="21"/>
          <w:lang w:val="es-MX" w:eastAsia="es-MX"/>
        </w:rPr>
        <w:t>Method</w:t>
      </w:r>
      <w:proofErr w:type="spellEnd"/>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Prototype</w:t>
      </w:r>
      <w:proofErr w:type="spellEnd"/>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Singleton</w:t>
      </w:r>
      <w:proofErr w:type="spellEnd"/>
    </w:p>
    <w:p w:rsidR="00F1361D" w:rsidRPr="00F1361D" w:rsidRDefault="00F1361D" w:rsidP="00C3528C">
      <w:pPr>
        <w:numPr>
          <w:ilvl w:val="0"/>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Estructurales</w:t>
      </w:r>
      <w:r w:rsidRPr="00F1361D">
        <w:rPr>
          <w:rFonts w:ascii="Arial" w:eastAsia="Times New Roman" w:hAnsi="Arial" w:cs="Arial"/>
          <w:color w:val="4A4A4A"/>
          <w:sz w:val="21"/>
          <w:szCs w:val="21"/>
          <w:lang w:val="es-MX" w:eastAsia="es-MX"/>
        </w:rPr>
        <w:t>: Describen formas de componer objetos para formar nuevas estructuras flexibles y eficientes.</w:t>
      </w:r>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Jquery</w:t>
      </w:r>
      <w:proofErr w:type="spellEnd"/>
      <w:r w:rsidRPr="00F1361D">
        <w:rPr>
          <w:rFonts w:ascii="Arial" w:eastAsia="Times New Roman" w:hAnsi="Arial" w:cs="Arial"/>
          <w:color w:val="4A4A4A"/>
          <w:sz w:val="21"/>
          <w:szCs w:val="21"/>
          <w:lang w:val="es-MX" w:eastAsia="es-MX"/>
        </w:rPr>
        <w:t xml:space="preserve"> usa el patrón </w:t>
      </w:r>
      <w:proofErr w:type="spellStart"/>
      <w:r w:rsidRPr="00F1361D">
        <w:rPr>
          <w:rFonts w:ascii="Arial" w:eastAsia="Times New Roman" w:hAnsi="Arial" w:cs="Arial"/>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El patrón </w:t>
      </w:r>
      <w:proofErr w:type="spellStart"/>
      <w:r w:rsidRPr="00F1361D">
        <w:rPr>
          <w:rFonts w:ascii="Arial" w:eastAsia="Times New Roman" w:hAnsi="Arial" w:cs="Arial"/>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expone una interfaz externa y ‘esconde’ una interfaz interna compleja.</w:t>
      </w:r>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Bridge</w:t>
      </w:r>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Composite</w:t>
      </w:r>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Decorator</w:t>
      </w:r>
      <w:proofErr w:type="spellEnd"/>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Facade</w:t>
      </w:r>
      <w:proofErr w:type="spellEnd"/>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Flyweight</w:t>
      </w:r>
      <w:proofErr w:type="spellEnd"/>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Proxy</w:t>
      </w:r>
    </w:p>
    <w:p w:rsidR="00F1361D" w:rsidRPr="00F1361D" w:rsidRDefault="00F1361D" w:rsidP="00C3528C">
      <w:pPr>
        <w:numPr>
          <w:ilvl w:val="0"/>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Comportamiento</w:t>
      </w:r>
      <w:r w:rsidRPr="00F1361D">
        <w:rPr>
          <w:rFonts w:ascii="Arial" w:eastAsia="Times New Roman" w:hAnsi="Arial" w:cs="Arial"/>
          <w:color w:val="4A4A4A"/>
          <w:sz w:val="21"/>
          <w:szCs w:val="21"/>
          <w:lang w:val="es-MX" w:eastAsia="es-MX"/>
        </w:rPr>
        <w:t>: Gestionan algoritmos y responsabilidades entre objetos.</w:t>
      </w:r>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Chain</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of</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responsability</w:t>
      </w:r>
      <w:proofErr w:type="spellEnd"/>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Command</w:t>
      </w:r>
      <w:proofErr w:type="spellEnd"/>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Interpreter</w:t>
      </w:r>
      <w:proofErr w:type="spellEnd"/>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Iterator</w:t>
      </w:r>
      <w:proofErr w:type="spellEnd"/>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Mediator</w:t>
      </w:r>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Memento</w:t>
      </w:r>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Observer</w:t>
      </w:r>
      <w:proofErr w:type="spellEnd"/>
      <w:r w:rsidRPr="00F1361D">
        <w:rPr>
          <w:rFonts w:ascii="Arial" w:eastAsia="Times New Roman" w:hAnsi="Arial" w:cs="Arial"/>
          <w:color w:val="4A4A4A"/>
          <w:sz w:val="21"/>
          <w:szCs w:val="21"/>
          <w:lang w:val="es-MX" w:eastAsia="es-MX"/>
        </w:rPr>
        <w:t xml:space="preserve">: Un objeto le pasa un estado interno a muchos objetos que están interesados como ella </w:t>
      </w:r>
      <w:r w:rsidRPr="00F1361D">
        <w:rPr>
          <w:rFonts w:ascii="Segoe UI Emoji" w:eastAsia="Times New Roman" w:hAnsi="Segoe UI Emoji" w:cs="Segoe UI Emoji"/>
          <w:color w:val="4A4A4A"/>
          <w:sz w:val="21"/>
          <w:szCs w:val="21"/>
          <w:lang w:val="es-MX" w:eastAsia="es-MX"/>
        </w:rPr>
        <w:t>😦</w:t>
      </w:r>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State</w:t>
      </w:r>
      <w:proofErr w:type="spellEnd"/>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Strategy</w:t>
      </w:r>
      <w:proofErr w:type="spellEnd"/>
    </w:p>
    <w:p w:rsidR="00F1361D"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Template</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method</w:t>
      </w:r>
      <w:proofErr w:type="spellEnd"/>
    </w:p>
    <w:p w:rsidR="00696E88" w:rsidRPr="00F1361D" w:rsidRDefault="00F1361D" w:rsidP="00C3528C">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Visitor</w:t>
      </w:r>
      <w:proofErr w:type="spellEnd"/>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lastRenderedPageBreak/>
        <w:t>Relación de principales patrones </w:t>
      </w:r>
      <w:r w:rsidRPr="00696E88">
        <w:rPr>
          <w:rStyle w:val="nfasis"/>
          <w:rFonts w:ascii="Arial" w:hAnsi="Arial" w:cs="Arial"/>
          <w:color w:val="4A4A4A"/>
          <w:sz w:val="21"/>
          <w:szCs w:val="21"/>
        </w:rPr>
        <w:t>GoF</w:t>
      </w:r>
      <w:r w:rsidRPr="00696E88">
        <w:rPr>
          <w:rFonts w:ascii="Arial" w:hAnsi="Arial" w:cs="Arial"/>
          <w:color w:val="4A4A4A"/>
          <w:sz w:val="21"/>
          <w:szCs w:val="21"/>
        </w:rPr>
        <w:t> (</w:t>
      </w:r>
      <w:r w:rsidRPr="00696E88">
        <w:rPr>
          <w:rStyle w:val="nfasis"/>
          <w:rFonts w:ascii="Arial" w:hAnsi="Arial" w:cs="Arial"/>
          <w:color w:val="4A4A4A"/>
          <w:sz w:val="21"/>
          <w:szCs w:val="21"/>
        </w:rPr>
        <w:t>Gang Of Four</w:t>
      </w:r>
      <w:r w:rsidRPr="00696E88">
        <w:rPr>
          <w:rFonts w:ascii="Arial" w:hAnsi="Arial" w:cs="Arial"/>
          <w:color w:val="4A4A4A"/>
          <w:sz w:val="21"/>
          <w:szCs w:val="21"/>
        </w:rPr>
        <w:t>)[</w:t>
      </w:r>
      <w:hyperlink r:id="rId152" w:tgtFrame="_blank" w:tooltip="Editar sección: Relación de principales patrones GoF (Gang Of Four)"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creacionales[</w:t>
      </w:r>
      <w:hyperlink r:id="rId153" w:tgtFrame="_blank" w:tooltip="Editar sección: Patrones creacionales"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Corresponden a patrones de diseño de software que solucionan problemas de creación de instancias. Nos ayudan a encapsular y abstraer dicha creación:</w:t>
      </w:r>
    </w:p>
    <w:p w:rsidR="00696E88" w:rsidRPr="00696E88" w:rsidRDefault="00696E88" w:rsidP="00C3528C">
      <w:pPr>
        <w:numPr>
          <w:ilvl w:val="0"/>
          <w:numId w:val="23"/>
        </w:numPr>
        <w:shd w:val="clear" w:color="auto" w:fill="FFFFFF"/>
        <w:spacing w:before="0" w:after="0" w:line="240" w:lineRule="auto"/>
        <w:ind w:left="0"/>
        <w:jc w:val="both"/>
        <w:rPr>
          <w:rFonts w:ascii="Arial" w:hAnsi="Arial" w:cs="Arial"/>
          <w:color w:val="4A4A4A"/>
          <w:sz w:val="21"/>
          <w:szCs w:val="21"/>
        </w:rPr>
      </w:pPr>
      <w:hyperlink r:id="rId154" w:tgtFrame="_blank" w:tooltip="Object Pool (patrón de diseño)" w:history="1">
        <w:proofErr w:type="spellStart"/>
        <w:r w:rsidRPr="00696E88">
          <w:rPr>
            <w:rStyle w:val="Hipervnculo"/>
            <w:rFonts w:ascii="Arial" w:hAnsi="Arial" w:cs="Arial"/>
            <w:color w:val="0791E6"/>
            <w:sz w:val="21"/>
            <w:szCs w:val="21"/>
          </w:rPr>
          <w:t>Object</w:t>
        </w:r>
        <w:proofErr w:type="spellEnd"/>
        <w:r w:rsidRPr="00696E88">
          <w:rPr>
            <w:rStyle w:val="Hipervnculo"/>
            <w:rFonts w:ascii="Arial" w:hAnsi="Arial" w:cs="Arial"/>
            <w:color w:val="0791E6"/>
            <w:sz w:val="21"/>
            <w:szCs w:val="21"/>
          </w:rPr>
          <w:t xml:space="preserve"> Pool</w:t>
        </w:r>
      </w:hyperlink>
      <w:r w:rsidRPr="00696E88">
        <w:rPr>
          <w:rFonts w:ascii="Arial" w:hAnsi="Arial" w:cs="Arial"/>
          <w:color w:val="4A4A4A"/>
          <w:sz w:val="21"/>
          <w:szCs w:val="21"/>
        </w:rPr>
        <w:t xml:space="preserve"> (no pertenece a los patrones especificados por </w:t>
      </w:r>
      <w:proofErr w:type="spellStart"/>
      <w:r w:rsidRPr="00696E88">
        <w:rPr>
          <w:rFonts w:ascii="Arial" w:hAnsi="Arial" w:cs="Arial"/>
          <w:color w:val="4A4A4A"/>
          <w:sz w:val="21"/>
          <w:szCs w:val="21"/>
        </w:rPr>
        <w:t>GoF</w:t>
      </w:r>
      <w:proofErr w:type="spellEnd"/>
      <w:r w:rsidRPr="00696E88">
        <w:rPr>
          <w:rFonts w:ascii="Arial" w:hAnsi="Arial" w:cs="Arial"/>
          <w:color w:val="4A4A4A"/>
          <w:sz w:val="21"/>
          <w:szCs w:val="21"/>
        </w:rPr>
        <w:t>): se obtienen objetos nuevos a través de la clonación. Utilizado cuando el costo de crear una clase es mayor que el de clonarla. Especialmente con objetos muy complejos. Se especifica un tipo de objeto a crear y se utiliza una interfaz del prototipo para crear un nuevo objeto por clonación. El proceso de clonación se inicia instanciando un tipo de objeto de la clase que queremos clonar.</w:t>
      </w:r>
    </w:p>
    <w:p w:rsidR="00696E88" w:rsidRPr="00696E88" w:rsidRDefault="00696E88" w:rsidP="00C3528C">
      <w:pPr>
        <w:numPr>
          <w:ilvl w:val="0"/>
          <w:numId w:val="23"/>
        </w:numPr>
        <w:shd w:val="clear" w:color="auto" w:fill="FFFFFF"/>
        <w:spacing w:before="0" w:after="0" w:line="240" w:lineRule="auto"/>
        <w:ind w:left="0"/>
        <w:jc w:val="both"/>
        <w:rPr>
          <w:rFonts w:ascii="Arial" w:hAnsi="Arial" w:cs="Arial"/>
          <w:color w:val="4A4A4A"/>
          <w:sz w:val="21"/>
          <w:szCs w:val="21"/>
        </w:rPr>
      </w:pPr>
      <w:hyperlink r:id="rId155" w:tgtFrame="_blank" w:tooltip="Abstract Factory (patrón de diseño)" w:history="1">
        <w:proofErr w:type="spellStart"/>
        <w:r w:rsidRPr="00696E88">
          <w:rPr>
            <w:rStyle w:val="Hipervnculo"/>
            <w:rFonts w:ascii="Arial" w:hAnsi="Arial" w:cs="Arial"/>
            <w:color w:val="0791E6"/>
            <w:sz w:val="21"/>
            <w:szCs w:val="21"/>
          </w:rPr>
          <w:t>Abstract</w:t>
        </w:r>
        <w:proofErr w:type="spellEnd"/>
        <w:r w:rsidRPr="00696E88">
          <w:rPr>
            <w:rStyle w:val="Hipervnculo"/>
            <w:rFonts w:ascii="Arial" w:hAnsi="Arial" w:cs="Arial"/>
            <w:color w:val="0791E6"/>
            <w:sz w:val="21"/>
            <w:szCs w:val="21"/>
          </w:rPr>
          <w:t xml:space="preserve"> Factory</w:t>
        </w:r>
      </w:hyperlink>
      <w:r w:rsidRPr="00696E88">
        <w:rPr>
          <w:rFonts w:ascii="Arial" w:hAnsi="Arial" w:cs="Arial"/>
          <w:color w:val="4A4A4A"/>
          <w:sz w:val="21"/>
          <w:szCs w:val="21"/>
        </w:rPr>
        <w:t xml:space="preserve"> (fábrica abstracta): permite trabajar con objetos de distintas familias de manera que las familias no se mezclen entre sí y haciendo transparente el tipo de familia concreta que se esté usando. El problema a solucionar por este patrón es el de crear diferentes familias de objetos, </w:t>
      </w:r>
      <w:proofErr w:type="gramStart"/>
      <w:r w:rsidRPr="00696E88">
        <w:rPr>
          <w:rFonts w:ascii="Arial" w:hAnsi="Arial" w:cs="Arial"/>
          <w:color w:val="4A4A4A"/>
          <w:sz w:val="21"/>
          <w:szCs w:val="21"/>
        </w:rPr>
        <w:t>como</w:t>
      </w:r>
      <w:proofErr w:type="gramEnd"/>
      <w:r w:rsidRPr="00696E88">
        <w:rPr>
          <w:rFonts w:ascii="Arial" w:hAnsi="Arial" w:cs="Arial"/>
          <w:color w:val="4A4A4A"/>
          <w:sz w:val="21"/>
          <w:szCs w:val="21"/>
        </w:rPr>
        <w:t xml:space="preserve"> por ejemplo, la creación de interfaces gráficas de distintos tipos (ventana, menú, botón, etc.).</w:t>
      </w:r>
    </w:p>
    <w:p w:rsidR="00696E88" w:rsidRPr="00696E88" w:rsidRDefault="00696E88" w:rsidP="00C3528C">
      <w:pPr>
        <w:numPr>
          <w:ilvl w:val="0"/>
          <w:numId w:val="23"/>
        </w:numPr>
        <w:shd w:val="clear" w:color="auto" w:fill="FFFFFF"/>
        <w:spacing w:before="0" w:after="0" w:line="240" w:lineRule="auto"/>
        <w:ind w:left="0"/>
        <w:jc w:val="both"/>
        <w:rPr>
          <w:rFonts w:ascii="Arial" w:hAnsi="Arial" w:cs="Arial"/>
          <w:color w:val="4A4A4A"/>
          <w:sz w:val="21"/>
          <w:szCs w:val="21"/>
        </w:rPr>
      </w:pPr>
      <w:hyperlink r:id="rId156" w:tgtFrame="_blank" w:tooltip="Builder (patrón de diseño)" w:history="1">
        <w:proofErr w:type="spellStart"/>
        <w:r w:rsidRPr="00696E88">
          <w:rPr>
            <w:rStyle w:val="Hipervnculo"/>
            <w:rFonts w:ascii="Arial" w:hAnsi="Arial" w:cs="Arial"/>
            <w:color w:val="0791E6"/>
            <w:sz w:val="21"/>
            <w:szCs w:val="21"/>
          </w:rPr>
          <w:t>Builder</w:t>
        </w:r>
        <w:proofErr w:type="spellEnd"/>
      </w:hyperlink>
      <w:r w:rsidRPr="00696E88">
        <w:rPr>
          <w:rFonts w:ascii="Arial" w:hAnsi="Arial" w:cs="Arial"/>
          <w:color w:val="4A4A4A"/>
          <w:sz w:val="21"/>
          <w:szCs w:val="21"/>
        </w:rPr>
        <w:t> (constructor virtual): abstrae el proceso de creación de un objeto complejo, centralizando dicho proceso en un único punto.</w:t>
      </w:r>
    </w:p>
    <w:p w:rsidR="00696E88" w:rsidRPr="00696E88" w:rsidRDefault="00696E88" w:rsidP="00C3528C">
      <w:pPr>
        <w:numPr>
          <w:ilvl w:val="0"/>
          <w:numId w:val="23"/>
        </w:numPr>
        <w:shd w:val="clear" w:color="auto" w:fill="FFFFFF"/>
        <w:spacing w:before="0" w:after="0" w:line="240" w:lineRule="auto"/>
        <w:ind w:left="0"/>
        <w:jc w:val="both"/>
        <w:rPr>
          <w:rFonts w:ascii="Arial" w:hAnsi="Arial" w:cs="Arial"/>
          <w:color w:val="4A4A4A"/>
          <w:sz w:val="21"/>
          <w:szCs w:val="21"/>
        </w:rPr>
      </w:pPr>
      <w:hyperlink r:id="rId157" w:tgtFrame="_blank" w:tooltip="Factory Method (patrón de diseño)" w:history="1">
        <w:r w:rsidRPr="00696E88">
          <w:rPr>
            <w:rStyle w:val="Hipervnculo"/>
            <w:rFonts w:ascii="Arial" w:hAnsi="Arial" w:cs="Arial"/>
            <w:color w:val="0791E6"/>
            <w:sz w:val="21"/>
            <w:szCs w:val="21"/>
          </w:rPr>
          <w:t xml:space="preserve">Factory </w:t>
        </w:r>
        <w:proofErr w:type="spellStart"/>
        <w:r w:rsidRPr="00696E88">
          <w:rPr>
            <w:rStyle w:val="Hipervnculo"/>
            <w:rFonts w:ascii="Arial" w:hAnsi="Arial" w:cs="Arial"/>
            <w:color w:val="0791E6"/>
            <w:sz w:val="21"/>
            <w:szCs w:val="21"/>
          </w:rPr>
          <w:t>Method</w:t>
        </w:r>
        <w:proofErr w:type="spellEnd"/>
      </w:hyperlink>
      <w:r w:rsidRPr="00696E88">
        <w:rPr>
          <w:rFonts w:ascii="Arial" w:hAnsi="Arial" w:cs="Arial"/>
          <w:color w:val="4A4A4A"/>
          <w:sz w:val="21"/>
          <w:szCs w:val="21"/>
        </w:rPr>
        <w:t xml:space="preserve"> (método de fabricación): centraliza en una clase constructora la creación de objetos de un subtipo de un tipo determinado, ocultando al usuario la casuística, es decir, la diversidad de casos particulares que se pueden prever, para elegir el subtipo que crear. Parte del principio de que las subclases determinan la clase a implementar. A </w:t>
      </w:r>
      <w:proofErr w:type="gramStart"/>
      <w:r w:rsidRPr="00696E88">
        <w:rPr>
          <w:rFonts w:ascii="Arial" w:hAnsi="Arial" w:cs="Arial"/>
          <w:color w:val="4A4A4A"/>
          <w:sz w:val="21"/>
          <w:szCs w:val="21"/>
        </w:rPr>
        <w:t>continuación</w:t>
      </w:r>
      <w:proofErr w:type="gramEnd"/>
      <w:r w:rsidRPr="00696E88">
        <w:rPr>
          <w:rFonts w:ascii="Arial" w:hAnsi="Arial" w:cs="Arial"/>
          <w:color w:val="4A4A4A"/>
          <w:sz w:val="21"/>
          <w:szCs w:val="21"/>
        </w:rPr>
        <w:t xml:space="preserve"> se muestra un ejemplo de este patrón:</w:t>
      </w: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ConcreteCreator</w:t>
      </w:r>
      <w:proofErr w:type="spellEnd"/>
      <w:r w:rsidRPr="00696E88">
        <w:rPr>
          <w:rStyle w:val="hljs-class"/>
          <w:color w:val="FFFFFF"/>
          <w:sz w:val="21"/>
          <w:szCs w:val="21"/>
        </w:rPr>
        <w:t xml:space="preserve"> </w:t>
      </w:r>
      <w:proofErr w:type="spellStart"/>
      <w:r w:rsidRPr="00696E88">
        <w:rPr>
          <w:rStyle w:val="hljs-keyword"/>
          <w:b/>
          <w:bCs/>
          <w:color w:val="F92672"/>
          <w:sz w:val="21"/>
          <w:szCs w:val="21"/>
        </w:rPr>
        <w:t>extends</w:t>
      </w:r>
      <w:proofErr w:type="spellEnd"/>
      <w:r w:rsidRPr="00696E88">
        <w:rPr>
          <w:rStyle w:val="hljs-class"/>
          <w:color w:val="FFFFFF"/>
          <w:sz w:val="21"/>
          <w:szCs w:val="21"/>
        </w:rPr>
        <w:t xml:space="preserve"> </w:t>
      </w:r>
      <w:proofErr w:type="spellStart"/>
      <w:proofErr w:type="gramStart"/>
      <w:r w:rsidRPr="00696E88">
        <w:rPr>
          <w:rStyle w:val="hljs-title"/>
          <w:b/>
          <w:bCs/>
          <w:color w:val="FFFFFF"/>
          <w:sz w:val="21"/>
          <w:szCs w:val="21"/>
        </w:rPr>
        <w:t>Creator</w:t>
      </w:r>
      <w:proofErr w:type="spellEnd"/>
      <w:r w:rsidRPr="00696E88">
        <w:rPr>
          <w:rStyle w:val="CdigoHTML"/>
          <w:color w:val="FFFFFF"/>
          <w:sz w:val="21"/>
          <w:szCs w:val="21"/>
        </w:rPr>
        <w:t>{</w:t>
      </w:r>
      <w:proofErr w:type="gramEnd"/>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roofErr w:type="spellStart"/>
      <w:r w:rsidRPr="00696E88">
        <w:rPr>
          <w:rStyle w:val="CdigoHTML"/>
          <w:color w:val="FFFFFF"/>
          <w:sz w:val="21"/>
          <w:szCs w:val="21"/>
        </w:rPr>
        <w:t>protected</w:t>
      </w:r>
      <w:proofErr w:type="spellEnd"/>
      <w:r w:rsidRPr="00696E88">
        <w:rPr>
          <w:rStyle w:val="CdigoHTML"/>
          <w:color w:val="FFFFFF"/>
          <w:sz w:val="21"/>
          <w:szCs w:val="21"/>
        </w:rPr>
        <w:t xml:space="preserve"> </w:t>
      </w:r>
      <w:proofErr w:type="spellStart"/>
      <w:r w:rsidRPr="00696E88">
        <w:rPr>
          <w:rStyle w:val="CdigoHTML"/>
          <w:color w:val="FFFFFF"/>
          <w:sz w:val="21"/>
          <w:szCs w:val="21"/>
        </w:rPr>
        <w:t>Product</w:t>
      </w:r>
      <w:proofErr w:type="spellEnd"/>
      <w:r w:rsidRPr="00696E88">
        <w:rPr>
          <w:rStyle w:val="CdigoHTML"/>
          <w:color w:val="FFFFFF"/>
          <w:sz w:val="21"/>
          <w:szCs w:val="21"/>
        </w:rPr>
        <w:t xml:space="preserve"> </w:t>
      </w:r>
      <w:proofErr w:type="spellStart"/>
      <w:proofErr w:type="gramStart"/>
      <w:r w:rsidRPr="00696E88">
        <w:rPr>
          <w:rStyle w:val="CdigoHTML"/>
          <w:color w:val="FFFFFF"/>
          <w:sz w:val="21"/>
          <w:szCs w:val="21"/>
        </w:rPr>
        <w:t>factoryMethod</w:t>
      </w:r>
      <w:proofErr w:type="spellEnd"/>
      <w:r w:rsidRPr="00696E88">
        <w:rPr>
          <w:rStyle w:val="CdigoHTML"/>
          <w:color w:val="FFFFFF"/>
          <w:sz w:val="21"/>
          <w:szCs w:val="21"/>
        </w:rPr>
        <w:t>(</w:t>
      </w:r>
      <w:proofErr w:type="gram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roofErr w:type="spellStart"/>
      <w:r w:rsidRPr="00696E88">
        <w:rPr>
          <w:rStyle w:val="hljs-keyword"/>
          <w:b/>
          <w:bCs/>
          <w:color w:val="F92672"/>
          <w:sz w:val="21"/>
          <w:szCs w:val="21"/>
        </w:rPr>
        <w:t>return</w:t>
      </w:r>
      <w:proofErr w:type="spellEnd"/>
      <w:r w:rsidRPr="00696E88">
        <w:rPr>
          <w:rStyle w:val="CdigoHTML"/>
          <w:color w:val="FFFFFF"/>
          <w:sz w:val="21"/>
          <w:szCs w:val="21"/>
        </w:rPr>
        <w:t xml:space="preserve"> </w:t>
      </w:r>
      <w:r w:rsidRPr="00696E88">
        <w:rPr>
          <w:rStyle w:val="hljs-keyword"/>
          <w:b/>
          <w:bCs/>
          <w:color w:val="F92672"/>
          <w:sz w:val="21"/>
          <w:szCs w:val="21"/>
        </w:rPr>
        <w:t>new</w:t>
      </w:r>
      <w:r w:rsidRPr="00696E88">
        <w:rPr>
          <w:rStyle w:val="CdigoHTML"/>
          <w:color w:val="FFFFFF"/>
          <w:sz w:val="21"/>
          <w:szCs w:val="21"/>
        </w:rPr>
        <w:t xml:space="preserve"> </w:t>
      </w:r>
      <w:proofErr w:type="spellStart"/>
      <w:proofErr w:type="gramStart"/>
      <w:r w:rsidRPr="00696E88">
        <w:rPr>
          <w:rStyle w:val="CdigoHTML"/>
          <w:color w:val="FFFFFF"/>
          <w:sz w:val="21"/>
          <w:szCs w:val="21"/>
        </w:rPr>
        <w:t>ConcreteProduct</w:t>
      </w:r>
      <w:proofErr w:type="spellEnd"/>
      <w:r w:rsidRPr="00696E88">
        <w:rPr>
          <w:rStyle w:val="CdigoHTML"/>
          <w:color w:val="FFFFFF"/>
          <w:sz w:val="21"/>
          <w:szCs w:val="21"/>
        </w:rPr>
        <w:t>(</w:t>
      </w:r>
      <w:proofErr w:type="gram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gramStart"/>
      <w:r w:rsidRPr="00696E88">
        <w:rPr>
          <w:rStyle w:val="CdigoHTML"/>
          <w:color w:val="FFFFFF"/>
          <w:sz w:val="21"/>
          <w:szCs w:val="21"/>
        </w:rPr>
        <w:t>interface</w:t>
      </w:r>
      <w:proofErr w:type="gramEnd"/>
      <w:r w:rsidRPr="00696E88">
        <w:rPr>
          <w:rStyle w:val="CdigoHTML"/>
          <w:color w:val="FFFFFF"/>
          <w:sz w:val="21"/>
          <w:szCs w:val="21"/>
        </w:rPr>
        <w:t xml:space="preserve"> </w:t>
      </w:r>
      <w:proofErr w:type="spellStart"/>
      <w:r w:rsidRPr="00696E88">
        <w:rPr>
          <w:rStyle w:val="CdigoHTML"/>
          <w:color w:val="FFFFFF"/>
          <w:sz w:val="21"/>
          <w:szCs w:val="21"/>
        </w:rPr>
        <w:t>Product</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ConcreteProduct</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implements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Product</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CdigoHTML"/>
          <w:color w:val="FFFFFF"/>
          <w:sz w:val="21"/>
          <w:szCs w:val="21"/>
        </w:rPr>
        <w:t>public</w:t>
      </w:r>
      <w:proofErr w:type="spellEnd"/>
      <w:r w:rsidRPr="00696E88">
        <w:rPr>
          <w:rStyle w:val="CdigoHTML"/>
          <w:color w:val="FFFFFF"/>
          <w:sz w:val="21"/>
          <w:szCs w:val="21"/>
        </w:rPr>
        <w:t xml:space="preserve"> </w:t>
      </w: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gramStart"/>
      <w:r w:rsidRPr="00696E88">
        <w:rPr>
          <w:rStyle w:val="hljs-title"/>
          <w:b/>
          <w:bCs/>
          <w:color w:val="FFFFFF"/>
          <w:sz w:val="21"/>
          <w:szCs w:val="21"/>
        </w:rPr>
        <w:t>Client</w:t>
      </w:r>
      <w:r w:rsidRPr="00696E88">
        <w:rPr>
          <w:rStyle w:val="CdigoHTML"/>
          <w:color w:val="FFFFFF"/>
          <w:sz w:val="21"/>
          <w:szCs w:val="21"/>
        </w:rPr>
        <w:t>{</w:t>
      </w:r>
      <w:proofErr w:type="gramEnd"/>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public </w:t>
      </w:r>
      <w:r w:rsidRPr="00696E88">
        <w:rPr>
          <w:rStyle w:val="hljs-keyword"/>
          <w:b/>
          <w:bCs/>
          <w:color w:val="F92672"/>
          <w:sz w:val="21"/>
          <w:szCs w:val="21"/>
          <w:lang w:val="en-US"/>
        </w:rPr>
        <w:t>static</w:t>
      </w:r>
      <w:r w:rsidRPr="00696E88">
        <w:rPr>
          <w:rStyle w:val="CdigoHTML"/>
          <w:color w:val="FFFFFF"/>
          <w:sz w:val="21"/>
          <w:szCs w:val="21"/>
          <w:lang w:val="en-US"/>
        </w:rPr>
        <w:t xml:space="preserve"> </w:t>
      </w:r>
      <w:r w:rsidRPr="00696E88">
        <w:rPr>
          <w:rStyle w:val="hljs-keyword"/>
          <w:b/>
          <w:bCs/>
          <w:color w:val="F92672"/>
          <w:sz w:val="21"/>
          <w:szCs w:val="21"/>
          <w:lang w:val="en-US"/>
        </w:rPr>
        <w:t>void</w:t>
      </w:r>
      <w:r w:rsidRPr="00696E88">
        <w:rPr>
          <w:rStyle w:val="CdigoHTML"/>
          <w:color w:val="FFFFFF"/>
          <w:sz w:val="21"/>
          <w:szCs w:val="21"/>
          <w:lang w:val="en-US"/>
        </w:rPr>
        <w:t xml:space="preserve"> </w:t>
      </w:r>
      <w:proofErr w:type="gramStart"/>
      <w:r w:rsidRPr="00696E88">
        <w:rPr>
          <w:rStyle w:val="CdigoHTML"/>
          <w:color w:val="FFFFFF"/>
          <w:sz w:val="21"/>
          <w:szCs w:val="21"/>
          <w:lang w:val="en-US"/>
        </w:rPr>
        <w:t>main(</w:t>
      </w:r>
      <w:proofErr w:type="gramEnd"/>
      <w:r w:rsidRPr="00696E88">
        <w:rPr>
          <w:rStyle w:val="hljs-builtin"/>
          <w:color w:val="A6E22E"/>
          <w:sz w:val="21"/>
          <w:szCs w:val="21"/>
          <w:lang w:val="en-US"/>
        </w:rPr>
        <w:t>String</w:t>
      </w:r>
      <w:r w:rsidRPr="00696E88">
        <w:rPr>
          <w:rStyle w:val="CdigoHTML"/>
          <w:color w:val="FFFFFF"/>
          <w:sz w:val="21"/>
          <w:szCs w:val="21"/>
          <w:lang w:val="en-US"/>
        </w:rPr>
        <w:t xml:space="preserve"> </w:t>
      </w:r>
      <w:proofErr w:type="spellStart"/>
      <w:r w:rsidRPr="00696E88">
        <w:rPr>
          <w:rStyle w:val="CdigoHTML"/>
          <w:color w:val="FFFFFF"/>
          <w:sz w:val="21"/>
          <w:szCs w:val="21"/>
          <w:lang w:val="en-US"/>
        </w:rPr>
        <w:t>args</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Creator </w:t>
      </w:r>
      <w:proofErr w:type="spellStart"/>
      <w:r w:rsidRPr="00696E88">
        <w:rPr>
          <w:rStyle w:val="CdigoHTML"/>
          <w:color w:val="FFFFFF"/>
          <w:sz w:val="21"/>
          <w:szCs w:val="21"/>
          <w:lang w:val="en-US"/>
        </w:rPr>
        <w:t>unCreator</w:t>
      </w:r>
      <w:proofErr w:type="spellEnd"/>
      <w:r w:rsidRPr="00696E88">
        <w:rPr>
          <w:rStyle w:val="CdigoHTML"/>
          <w:color w:val="FFFFFF"/>
          <w:sz w:val="21"/>
          <w:szCs w:val="21"/>
          <w:lang w:val="en-US"/>
        </w:rPr>
        <w:t xml:space="preserve"> = </w:t>
      </w:r>
      <w:r w:rsidRPr="00696E88">
        <w:rPr>
          <w:rStyle w:val="hljs-keyword"/>
          <w:b/>
          <w:bCs/>
          <w:color w:val="F92672"/>
          <w:sz w:val="21"/>
          <w:szCs w:val="21"/>
          <w:lang w:val="en-US"/>
        </w:rPr>
        <w:t>new</w:t>
      </w:r>
      <w:r w:rsidRPr="00696E88">
        <w:rPr>
          <w:rStyle w:val="CdigoHTML"/>
          <w:color w:val="FFFFFF"/>
          <w:sz w:val="21"/>
          <w:szCs w:val="21"/>
          <w:lang w:val="en-US"/>
        </w:rPr>
        <w:t xml:space="preserve"> </w:t>
      </w:r>
      <w:proofErr w:type="spellStart"/>
      <w:proofErr w:type="gramStart"/>
      <w:r w:rsidRPr="00696E88">
        <w:rPr>
          <w:rStyle w:val="CdigoHTML"/>
          <w:color w:val="FFFFFF"/>
          <w:sz w:val="21"/>
          <w:szCs w:val="21"/>
          <w:lang w:val="en-US"/>
        </w:rPr>
        <w:t>ConcreteCreator</w:t>
      </w:r>
      <w:proofErr w:type="spellEnd"/>
      <w:r w:rsidRPr="00696E88">
        <w:rPr>
          <w:rStyle w:val="CdigoHTML"/>
          <w:color w:val="FFFFFF"/>
          <w:sz w:val="21"/>
          <w:szCs w:val="21"/>
          <w:lang w:val="en-US"/>
        </w:rPr>
        <w:t>(</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w:t>
      </w:r>
      <w:proofErr w:type="spellStart"/>
      <w:r w:rsidRPr="00696E88">
        <w:rPr>
          <w:rStyle w:val="CdigoHTML"/>
          <w:color w:val="FFFFFF"/>
          <w:sz w:val="21"/>
          <w:szCs w:val="21"/>
          <w:lang w:val="en-US"/>
        </w:rPr>
        <w:t>unCreator.factoryMethod</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lang w:val="en-US"/>
        </w:rPr>
        <w:t xml:space="preserve">    </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w:t>
      </w:r>
    </w:p>
    <w:p w:rsidR="00696E88" w:rsidRPr="00696E88" w:rsidRDefault="00696E88" w:rsidP="00C3528C">
      <w:pPr>
        <w:numPr>
          <w:ilvl w:val="0"/>
          <w:numId w:val="24"/>
        </w:numPr>
        <w:shd w:val="clear" w:color="auto" w:fill="FFFFFF"/>
        <w:spacing w:before="0" w:after="0" w:line="240" w:lineRule="auto"/>
        <w:ind w:left="0"/>
        <w:jc w:val="both"/>
        <w:rPr>
          <w:rFonts w:ascii="Arial" w:hAnsi="Arial" w:cs="Arial"/>
          <w:color w:val="4A4A4A"/>
          <w:sz w:val="21"/>
          <w:szCs w:val="21"/>
        </w:rPr>
      </w:pPr>
      <w:hyperlink r:id="rId158" w:tgtFrame="_blank" w:tooltip="Prototype (patrón de diseño)" w:history="1">
        <w:proofErr w:type="spellStart"/>
        <w:r w:rsidRPr="00696E88">
          <w:rPr>
            <w:rStyle w:val="Hipervnculo"/>
            <w:rFonts w:ascii="Arial" w:hAnsi="Arial" w:cs="Arial"/>
            <w:color w:val="0791E6"/>
            <w:sz w:val="21"/>
            <w:szCs w:val="21"/>
          </w:rPr>
          <w:t>Prototype</w:t>
        </w:r>
        <w:proofErr w:type="spellEnd"/>
      </w:hyperlink>
      <w:r w:rsidRPr="00696E88">
        <w:rPr>
          <w:rFonts w:ascii="Arial" w:hAnsi="Arial" w:cs="Arial"/>
          <w:color w:val="4A4A4A"/>
          <w:sz w:val="21"/>
          <w:szCs w:val="21"/>
        </w:rPr>
        <w:t> (prototipo): crea nuevos objetos clonándolos de una instancia ya existente.</w:t>
      </w:r>
    </w:p>
    <w:p w:rsidR="00696E88" w:rsidRPr="00696E88" w:rsidRDefault="00696E88" w:rsidP="00C3528C">
      <w:pPr>
        <w:numPr>
          <w:ilvl w:val="0"/>
          <w:numId w:val="24"/>
        </w:numPr>
        <w:shd w:val="clear" w:color="auto" w:fill="FFFFFF"/>
        <w:spacing w:before="0" w:after="0" w:line="240" w:lineRule="auto"/>
        <w:ind w:left="0"/>
        <w:jc w:val="both"/>
        <w:rPr>
          <w:rFonts w:ascii="Arial" w:hAnsi="Arial" w:cs="Arial"/>
          <w:color w:val="4A4A4A"/>
          <w:sz w:val="21"/>
          <w:szCs w:val="21"/>
        </w:rPr>
      </w:pPr>
      <w:hyperlink r:id="rId159" w:tgtFrame="_blank" w:tooltip="Patrón de diseño Singleton" w:history="1">
        <w:proofErr w:type="spellStart"/>
        <w:r w:rsidRPr="00696E88">
          <w:rPr>
            <w:rStyle w:val="Hipervnculo"/>
            <w:rFonts w:ascii="Arial" w:hAnsi="Arial" w:cs="Arial"/>
            <w:color w:val="0791E6"/>
            <w:sz w:val="21"/>
            <w:szCs w:val="21"/>
          </w:rPr>
          <w:t>Singleton</w:t>
        </w:r>
        <w:proofErr w:type="spellEnd"/>
      </w:hyperlink>
      <w:r w:rsidRPr="00696E88">
        <w:rPr>
          <w:rFonts w:ascii="Arial" w:hAnsi="Arial" w:cs="Arial"/>
          <w:color w:val="4A4A4A"/>
          <w:sz w:val="21"/>
          <w:szCs w:val="21"/>
        </w:rPr>
        <w:t xml:space="preserve"> (instancia única): garantiza la existencia de una única instancia para una clase y la creación de un mecanismo de acceso global a dicha instancia. Restringe la instanciación de una clase o valor de un tipo a un solo objeto. A </w:t>
      </w:r>
      <w:proofErr w:type="gramStart"/>
      <w:r w:rsidRPr="00696E88">
        <w:rPr>
          <w:rFonts w:ascii="Arial" w:hAnsi="Arial" w:cs="Arial"/>
          <w:color w:val="4A4A4A"/>
          <w:sz w:val="21"/>
          <w:szCs w:val="21"/>
        </w:rPr>
        <w:t>continuación</w:t>
      </w:r>
      <w:proofErr w:type="gramEnd"/>
      <w:r w:rsidRPr="00696E88">
        <w:rPr>
          <w:rFonts w:ascii="Arial" w:hAnsi="Arial" w:cs="Arial"/>
          <w:color w:val="4A4A4A"/>
          <w:sz w:val="21"/>
          <w:szCs w:val="21"/>
        </w:rPr>
        <w:t xml:space="preserve"> se muestra un ejemplo de este patrón:</w:t>
      </w:r>
    </w:p>
    <w:p w:rsidR="00696E88" w:rsidRPr="00696E88" w:rsidRDefault="00696E88" w:rsidP="00696E88">
      <w:pPr>
        <w:pStyle w:val="HTMLconformatoprevio"/>
        <w:shd w:val="clear" w:color="auto" w:fill="333333"/>
        <w:jc w:val="both"/>
        <w:rPr>
          <w:rStyle w:val="hljs-class"/>
          <w:color w:val="FFFFFF"/>
          <w:sz w:val="21"/>
          <w:szCs w:val="21"/>
        </w:rPr>
      </w:pPr>
      <w:r w:rsidRPr="00696E88">
        <w:rPr>
          <w:rStyle w:val="CdigoHTML"/>
          <w:color w:val="FFFFFF"/>
          <w:sz w:val="21"/>
          <w:szCs w:val="21"/>
        </w:rPr>
        <w:tab/>
      </w:r>
      <w:r w:rsidRPr="00696E88">
        <w:rPr>
          <w:rStyle w:val="CdigoHTML"/>
          <w:color w:val="FFFFFF"/>
          <w:sz w:val="21"/>
          <w:szCs w:val="21"/>
        </w:rPr>
        <w:tab/>
      </w:r>
      <w:proofErr w:type="spellStart"/>
      <w:r w:rsidRPr="00696E88">
        <w:rPr>
          <w:rStyle w:val="CdigoHTML"/>
          <w:color w:val="FFFFFF"/>
          <w:sz w:val="21"/>
          <w:szCs w:val="21"/>
        </w:rPr>
        <w:t>public</w:t>
      </w:r>
      <w:proofErr w:type="spellEnd"/>
      <w:r w:rsidRPr="00696E88">
        <w:rPr>
          <w:rStyle w:val="CdigoHTML"/>
          <w:color w:val="FFFFFF"/>
          <w:sz w:val="21"/>
          <w:szCs w:val="21"/>
        </w:rPr>
        <w:t xml:space="preserve"> </w:t>
      </w:r>
      <w:proofErr w:type="spellStart"/>
      <w:r w:rsidRPr="00696E88">
        <w:rPr>
          <w:rStyle w:val="CdigoHTML"/>
          <w:color w:val="FFFFFF"/>
          <w:sz w:val="21"/>
          <w:szCs w:val="21"/>
        </w:rPr>
        <w:t>sealed</w:t>
      </w:r>
      <w:proofErr w:type="spellEnd"/>
      <w:r w:rsidRPr="00696E88">
        <w:rPr>
          <w:rStyle w:val="CdigoHTML"/>
          <w:color w:val="FFFFFF"/>
          <w:sz w:val="21"/>
          <w:szCs w:val="21"/>
        </w:rPr>
        <w:t xml:space="preserve"> </w:t>
      </w: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Singleton</w:t>
      </w:r>
      <w:proofErr w:type="spellEnd"/>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hljs-class"/>
          <w:color w:val="FFFFFF"/>
          <w:sz w:val="21"/>
          <w:szCs w:val="21"/>
        </w:rPr>
        <w:tab/>
      </w:r>
      <w:r w:rsidRPr="00696E88">
        <w:rPr>
          <w:rStyle w:val="hljs-class"/>
          <w:color w:val="FFFFFF"/>
          <w:sz w:val="21"/>
          <w:szCs w:val="21"/>
        </w:rPr>
        <w:tab/>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r w:rsidRPr="00696E88">
        <w:rPr>
          <w:rStyle w:val="hljs-keyword"/>
          <w:b/>
          <w:bCs/>
          <w:color w:val="F92672"/>
          <w:sz w:val="21"/>
          <w:szCs w:val="21"/>
          <w:lang w:val="en-US"/>
        </w:rPr>
        <w:t>static</w:t>
      </w:r>
      <w:r w:rsidRPr="00696E88">
        <w:rPr>
          <w:rStyle w:val="CdigoHTML"/>
          <w:color w:val="FFFFFF"/>
          <w:sz w:val="21"/>
          <w:szCs w:val="21"/>
          <w:lang w:val="en-US"/>
        </w:rPr>
        <w:t xml:space="preserve"> volatile Singleton instance;</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r w:rsidRPr="00696E88">
        <w:rPr>
          <w:rStyle w:val="hljs-keyword"/>
          <w:b/>
          <w:bCs/>
          <w:color w:val="F92672"/>
          <w:sz w:val="21"/>
          <w:szCs w:val="21"/>
          <w:lang w:val="en-US"/>
        </w:rPr>
        <w:t>static</w:t>
      </w:r>
      <w:r w:rsidRPr="00696E88">
        <w:rPr>
          <w:rStyle w:val="CdigoHTML"/>
          <w:color w:val="FFFFFF"/>
          <w:sz w:val="21"/>
          <w:szCs w:val="21"/>
          <w:lang w:val="en-US"/>
        </w:rPr>
        <w:t xml:space="preserve"> object </w:t>
      </w:r>
      <w:proofErr w:type="spellStart"/>
      <w:r w:rsidRPr="00696E88">
        <w:rPr>
          <w:rStyle w:val="CdigoHTML"/>
          <w:color w:val="FFFFFF"/>
          <w:sz w:val="21"/>
          <w:szCs w:val="21"/>
          <w:lang w:val="en-US"/>
        </w:rPr>
        <w:t>syncRoot</w:t>
      </w:r>
      <w:proofErr w:type="spellEnd"/>
      <w:r w:rsidRPr="00696E88">
        <w:rPr>
          <w:rStyle w:val="CdigoHTML"/>
          <w:color w:val="FFFFFF"/>
          <w:sz w:val="21"/>
          <w:szCs w:val="21"/>
          <w:lang w:val="en-US"/>
        </w:rPr>
        <w:t xml:space="preserve"> = </w:t>
      </w:r>
      <w:r w:rsidRPr="00696E88">
        <w:rPr>
          <w:rStyle w:val="hljs-keyword"/>
          <w:b/>
          <w:bCs/>
          <w:color w:val="F92672"/>
          <w:sz w:val="21"/>
          <w:szCs w:val="21"/>
          <w:lang w:val="en-US"/>
        </w:rPr>
        <w:t>new</w:t>
      </w:r>
      <w:r w:rsidRPr="00696E88">
        <w:rPr>
          <w:rStyle w:val="CdigoHTML"/>
          <w:color w:val="FFFFFF"/>
          <w:sz w:val="21"/>
          <w:szCs w:val="21"/>
          <w:lang w:val="en-US"/>
        </w:rPr>
        <w:t xml:space="preserve"> </w:t>
      </w:r>
      <w:proofErr w:type="gramStart"/>
      <w:r w:rsidRPr="00696E88">
        <w:rPr>
          <w:rStyle w:val="hljs-builtin"/>
          <w:color w:val="A6E22E"/>
          <w:sz w:val="21"/>
          <w:szCs w:val="21"/>
          <w:lang w:val="en-US"/>
        </w:rPr>
        <w:t>Object</w:t>
      </w:r>
      <w:r w:rsidRPr="00696E88">
        <w:rPr>
          <w:rStyle w:val="CdigoHTML"/>
          <w:color w:val="FFFFFF"/>
          <w:sz w:val="21"/>
          <w:szCs w:val="21"/>
          <w:lang w:val="en-US"/>
        </w:rPr>
        <w:t>(</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proofErr w:type="gramStart"/>
      <w:r w:rsidRPr="00696E88">
        <w:rPr>
          <w:rStyle w:val="CdigoHTML"/>
          <w:color w:val="FFFFFF"/>
          <w:sz w:val="21"/>
          <w:szCs w:val="21"/>
          <w:lang w:val="en-US"/>
        </w:rPr>
        <w:t>Singleton(</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roofErr w:type="spellStart"/>
      <w:proofErr w:type="gramStart"/>
      <w:r w:rsidRPr="00696E88">
        <w:rPr>
          <w:rStyle w:val="CdigoHTML"/>
          <w:color w:val="FFFFFF"/>
          <w:sz w:val="21"/>
          <w:szCs w:val="21"/>
          <w:lang w:val="en-US"/>
        </w:rPr>
        <w:t>System.Windows.Forms.MessageBox</w:t>
      </w:r>
      <w:proofErr w:type="gramEnd"/>
      <w:r w:rsidRPr="00696E88">
        <w:rPr>
          <w:rStyle w:val="CdigoHTML"/>
          <w:color w:val="FFFFFF"/>
          <w:sz w:val="21"/>
          <w:szCs w:val="21"/>
          <w:lang w:val="en-US"/>
        </w:rPr>
        <w:t>.Show</w:t>
      </w:r>
      <w:proofErr w:type="spellEnd"/>
      <w:r w:rsidRPr="00696E88">
        <w:rPr>
          <w:rStyle w:val="CdigoHTML"/>
          <w:color w:val="FFFFFF"/>
          <w:sz w:val="21"/>
          <w:szCs w:val="21"/>
          <w:lang w:val="en-US"/>
        </w:rPr>
        <w:t>(</w:t>
      </w:r>
      <w:r w:rsidRPr="00696E88">
        <w:rPr>
          <w:rStyle w:val="hljs-string"/>
          <w:color w:val="A6E22E"/>
          <w:sz w:val="21"/>
          <w:szCs w:val="21"/>
          <w:lang w:val="en-US"/>
        </w:rPr>
        <w:t>"Nuevo Singleton"</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public </w:t>
      </w:r>
      <w:r w:rsidRPr="00696E88">
        <w:rPr>
          <w:rStyle w:val="hljs-keyword"/>
          <w:b/>
          <w:bCs/>
          <w:color w:val="F92672"/>
          <w:sz w:val="21"/>
          <w:szCs w:val="21"/>
          <w:lang w:val="en-US"/>
        </w:rPr>
        <w:t>static</w:t>
      </w:r>
      <w:r w:rsidRPr="00696E88">
        <w:rPr>
          <w:rStyle w:val="CdigoHTML"/>
          <w:color w:val="FFFFFF"/>
          <w:sz w:val="21"/>
          <w:szCs w:val="21"/>
          <w:lang w:val="en-US"/>
        </w:rPr>
        <w:t xml:space="preserve"> Singleton </w:t>
      </w:r>
      <w:proofErr w:type="spellStart"/>
      <w:r w:rsidRPr="00696E88">
        <w:rPr>
          <w:rStyle w:val="CdigoHTML"/>
          <w:color w:val="FFFFFF"/>
          <w:sz w:val="21"/>
          <w:szCs w:val="21"/>
          <w:lang w:val="en-US"/>
        </w:rPr>
        <w:t>GetInstance</w:t>
      </w:r>
      <w:proofErr w:type="spellEnd"/>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get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hljs-keyword"/>
          <w:b/>
          <w:bCs/>
          <w:color w:val="F92672"/>
          <w:sz w:val="21"/>
          <w:szCs w:val="21"/>
          <w:lang w:val="en-US"/>
        </w:rPr>
        <w:t>if</w:t>
      </w:r>
      <w:r w:rsidRPr="00696E88">
        <w:rPr>
          <w:rStyle w:val="CdigoHTML"/>
          <w:color w:val="FFFFFF"/>
          <w:sz w:val="21"/>
          <w:szCs w:val="21"/>
          <w:lang w:val="en-US"/>
        </w:rPr>
        <w:t xml:space="preserve"> (instance == </w:t>
      </w:r>
      <w:r w:rsidRPr="00696E88">
        <w:rPr>
          <w:rStyle w:val="hljs-literal"/>
          <w:b/>
          <w:bCs/>
          <w:color w:val="F92672"/>
          <w:sz w:val="21"/>
          <w:szCs w:val="21"/>
          <w:lang w:val="en-US"/>
        </w:rPr>
        <w:t>null</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lock(</w:t>
      </w:r>
      <w:proofErr w:type="spellStart"/>
      <w:r w:rsidRPr="00696E88">
        <w:rPr>
          <w:rStyle w:val="CdigoHTML"/>
          <w:color w:val="FFFFFF"/>
          <w:sz w:val="21"/>
          <w:szCs w:val="21"/>
          <w:lang w:val="en-US"/>
        </w:rPr>
        <w:t>syncRoot</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lastRenderedPageBreak/>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hljs-keyword"/>
          <w:b/>
          <w:bCs/>
          <w:color w:val="F92672"/>
          <w:sz w:val="21"/>
          <w:szCs w:val="21"/>
          <w:lang w:val="en-US"/>
        </w:rPr>
        <w:t>if</w:t>
      </w:r>
      <w:r w:rsidRPr="00696E88">
        <w:rPr>
          <w:rStyle w:val="CdigoHTML"/>
          <w:color w:val="FFFFFF"/>
          <w:sz w:val="21"/>
          <w:szCs w:val="21"/>
          <w:lang w:val="en-US"/>
        </w:rPr>
        <w:t xml:space="preserve"> (instance == </w:t>
      </w:r>
      <w:r w:rsidRPr="00696E88">
        <w:rPr>
          <w:rStyle w:val="hljs-literal"/>
          <w:b/>
          <w:bCs/>
          <w:color w:val="F92672"/>
          <w:sz w:val="21"/>
          <w:szCs w:val="21"/>
          <w:lang w:val="en-US"/>
        </w:rPr>
        <w:t>null</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instance = </w:t>
      </w:r>
      <w:r w:rsidRPr="00696E88">
        <w:rPr>
          <w:rStyle w:val="hljs-keyword"/>
          <w:b/>
          <w:bCs/>
          <w:color w:val="F92672"/>
          <w:sz w:val="21"/>
          <w:szCs w:val="21"/>
          <w:lang w:val="en-US"/>
        </w:rPr>
        <w:t>new</w:t>
      </w:r>
      <w:r w:rsidRPr="00696E88">
        <w:rPr>
          <w:rStyle w:val="CdigoHTML"/>
          <w:color w:val="FFFFFF"/>
          <w:sz w:val="21"/>
          <w:szCs w:val="21"/>
          <w:lang w:val="en-US"/>
        </w:rPr>
        <w:t xml:space="preserve"> </w:t>
      </w:r>
      <w:proofErr w:type="gramStart"/>
      <w:r w:rsidRPr="00696E88">
        <w:rPr>
          <w:rStyle w:val="CdigoHTML"/>
          <w:color w:val="FFFFFF"/>
          <w:sz w:val="21"/>
          <w:szCs w:val="21"/>
          <w:lang w:val="en-US"/>
        </w:rPr>
        <w:t>Singleton(</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roofErr w:type="spellStart"/>
      <w:r w:rsidRPr="00696E88">
        <w:rPr>
          <w:rStyle w:val="hljs-keyword"/>
          <w:b/>
          <w:bCs/>
          <w:color w:val="F92672"/>
          <w:sz w:val="21"/>
          <w:szCs w:val="21"/>
        </w:rPr>
        <w:t>return</w:t>
      </w:r>
      <w:proofErr w:type="spellEnd"/>
      <w:r w:rsidRPr="00696E88">
        <w:rPr>
          <w:rStyle w:val="CdigoHTML"/>
          <w:color w:val="FFFFFF"/>
          <w:sz w:val="21"/>
          <w:szCs w:val="21"/>
        </w:rPr>
        <w:t xml:space="preserve"> </w:t>
      </w:r>
      <w:proofErr w:type="spellStart"/>
      <w:r w:rsidRPr="00696E88">
        <w:rPr>
          <w:rStyle w:val="CdigoHTML"/>
          <w:color w:val="FFFFFF"/>
          <w:sz w:val="21"/>
          <w:szCs w:val="21"/>
        </w:rPr>
        <w:t>instance</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w:t>
      </w:r>
    </w:p>
    <w:p w:rsidR="00696E88" w:rsidRPr="00696E88" w:rsidRDefault="00696E88" w:rsidP="00C3528C">
      <w:pPr>
        <w:numPr>
          <w:ilvl w:val="0"/>
          <w:numId w:val="25"/>
        </w:numPr>
        <w:shd w:val="clear" w:color="auto" w:fill="FFFFFF"/>
        <w:spacing w:before="0" w:after="0" w:line="240" w:lineRule="auto"/>
        <w:ind w:left="0"/>
        <w:jc w:val="both"/>
        <w:rPr>
          <w:rFonts w:ascii="Arial" w:hAnsi="Arial" w:cs="Arial"/>
          <w:color w:val="4A4A4A"/>
          <w:sz w:val="21"/>
          <w:szCs w:val="21"/>
        </w:rPr>
      </w:pPr>
      <w:hyperlink r:id="rId160" w:tgtFrame="_blank" w:tooltip="Modelo Vista Controlador" w:history="1">
        <w:proofErr w:type="spellStart"/>
        <w:r w:rsidRPr="00696E88">
          <w:rPr>
            <w:rStyle w:val="Hipervnculo"/>
            <w:rFonts w:ascii="Arial" w:hAnsi="Arial" w:cs="Arial"/>
            <w:color w:val="0791E6"/>
            <w:sz w:val="21"/>
            <w:szCs w:val="21"/>
          </w:rPr>
          <w:t>Model</w:t>
        </w:r>
        <w:proofErr w:type="spellEnd"/>
        <w:r w:rsidRPr="00696E88">
          <w:rPr>
            <w:rStyle w:val="Hipervnculo"/>
            <w:rFonts w:ascii="Arial" w:hAnsi="Arial" w:cs="Arial"/>
            <w:color w:val="0791E6"/>
            <w:sz w:val="21"/>
            <w:szCs w:val="21"/>
          </w:rPr>
          <w:t xml:space="preserve"> View </w:t>
        </w:r>
        <w:proofErr w:type="spellStart"/>
        <w:r w:rsidRPr="00696E88">
          <w:rPr>
            <w:rStyle w:val="Hipervnculo"/>
            <w:rFonts w:ascii="Arial" w:hAnsi="Arial" w:cs="Arial"/>
            <w:color w:val="0791E6"/>
            <w:sz w:val="21"/>
            <w:szCs w:val="21"/>
          </w:rPr>
          <w:t>Controller</w:t>
        </w:r>
        <w:proofErr w:type="spellEnd"/>
        <w:r w:rsidRPr="00696E88">
          <w:rPr>
            <w:rStyle w:val="Hipervnculo"/>
            <w:rFonts w:ascii="Arial" w:hAnsi="Arial" w:cs="Arial"/>
            <w:color w:val="0791E6"/>
            <w:sz w:val="21"/>
            <w:szCs w:val="21"/>
          </w:rPr>
          <w:t xml:space="preserve"> (MVC)</w:t>
        </w:r>
      </w:hyperlink>
      <w:r w:rsidRPr="00696E88">
        <w:rPr>
          <w:rFonts w:ascii="Arial" w:hAnsi="Arial" w:cs="Arial"/>
          <w:color w:val="4A4A4A"/>
          <w:sz w:val="21"/>
          <w:szCs w:val="21"/>
        </w:rPr>
        <w:t> </w:t>
      </w:r>
      <w:r w:rsidRPr="00696E88">
        <w:rPr>
          <w:rStyle w:val="Textoennegrita"/>
          <w:rFonts w:ascii="Segoe UI Symbol" w:hAnsi="Segoe UI Symbol" w:cs="Segoe UI Symbol"/>
          <w:color w:val="4A4A4A"/>
          <w:sz w:val="21"/>
          <w:szCs w:val="21"/>
        </w:rPr>
        <w:t>♙</w:t>
      </w:r>
      <w:r w:rsidRPr="00696E88">
        <w:rPr>
          <w:rFonts w:ascii="Arial" w:hAnsi="Arial" w:cs="Arial"/>
          <w:color w:val="4A4A4A"/>
          <w:sz w:val="21"/>
          <w:szCs w:val="21"/>
        </w:rPr>
        <w:t>En español: </w:t>
      </w:r>
      <w:r w:rsidRPr="00696E88">
        <w:rPr>
          <w:rStyle w:val="Textoennegrita"/>
          <w:rFonts w:ascii="Arial" w:hAnsi="Arial" w:cs="Arial"/>
          <w:i/>
          <w:iCs/>
          <w:color w:val="4A4A4A"/>
          <w:sz w:val="21"/>
          <w:szCs w:val="21"/>
        </w:rPr>
        <w:t>Modelo Vista Controlador.</w:t>
      </w:r>
      <w:r w:rsidRPr="00696E88">
        <w:rPr>
          <w:rFonts w:ascii="Arial" w:hAnsi="Arial" w:cs="Arial"/>
          <w:color w:val="4A4A4A"/>
          <w:sz w:val="21"/>
          <w:szCs w:val="21"/>
        </w:rPr>
        <w:t> Es un patrón de arquitectura de software que separa los datos y la lógica de negocio de una aplicación de la interfaz de usuario y el módulo encargado de gestionar los eventos y las comunicaciones. Este patrón plantea la separación del problema en tres capas: la capa </w:t>
      </w:r>
      <w:proofErr w:type="spellStart"/>
      <w:r w:rsidRPr="00696E88">
        <w:rPr>
          <w:rStyle w:val="Textoennegrita"/>
          <w:rFonts w:ascii="Arial" w:hAnsi="Arial" w:cs="Arial"/>
          <w:color w:val="4A4A4A"/>
          <w:sz w:val="21"/>
          <w:szCs w:val="21"/>
        </w:rPr>
        <w:t>model</w:t>
      </w:r>
      <w:proofErr w:type="spellEnd"/>
      <w:r w:rsidRPr="00696E88">
        <w:rPr>
          <w:rFonts w:ascii="Arial" w:hAnsi="Arial" w:cs="Arial"/>
          <w:color w:val="4A4A4A"/>
          <w:sz w:val="21"/>
          <w:szCs w:val="21"/>
        </w:rPr>
        <w:t>, que representa la realidad; la capa </w:t>
      </w:r>
      <w:proofErr w:type="spellStart"/>
      <w:proofErr w:type="gramStart"/>
      <w:r w:rsidRPr="00696E88">
        <w:rPr>
          <w:rStyle w:val="Textoennegrita"/>
          <w:rFonts w:ascii="Arial" w:hAnsi="Arial" w:cs="Arial"/>
          <w:color w:val="4A4A4A"/>
          <w:sz w:val="21"/>
          <w:szCs w:val="21"/>
        </w:rPr>
        <w:t>controller</w:t>
      </w:r>
      <w:proofErr w:type="spellEnd"/>
      <w:r w:rsidRPr="00696E88">
        <w:rPr>
          <w:rFonts w:ascii="Arial" w:hAnsi="Arial" w:cs="Arial"/>
          <w:color w:val="4A4A4A"/>
          <w:sz w:val="21"/>
          <w:szCs w:val="21"/>
        </w:rPr>
        <w:t> </w:t>
      </w:r>
      <w:r w:rsidRPr="00696E88">
        <w:rPr>
          <w:rStyle w:val="Textoennegrita"/>
          <w:rFonts w:ascii="Arial" w:hAnsi="Arial" w:cs="Arial"/>
          <w:color w:val="4A4A4A"/>
          <w:sz w:val="21"/>
          <w:szCs w:val="21"/>
        </w:rPr>
        <w:t>,</w:t>
      </w:r>
      <w:proofErr w:type="gramEnd"/>
      <w:r w:rsidRPr="00696E88">
        <w:rPr>
          <w:rFonts w:ascii="Arial" w:hAnsi="Arial" w:cs="Arial"/>
          <w:color w:val="4A4A4A"/>
          <w:sz w:val="21"/>
          <w:szCs w:val="21"/>
        </w:rPr>
        <w:t> que conoce los métodos y atributos del modelo, recibe y realiza lo que el usuario quiere hacer; y la capa </w:t>
      </w:r>
      <w:r w:rsidRPr="00696E88">
        <w:rPr>
          <w:rStyle w:val="Textoennegrita"/>
          <w:rFonts w:ascii="Arial" w:hAnsi="Arial" w:cs="Arial"/>
          <w:color w:val="4A4A4A"/>
          <w:sz w:val="21"/>
          <w:szCs w:val="21"/>
        </w:rPr>
        <w:t>vista</w:t>
      </w:r>
      <w:r w:rsidRPr="00696E88">
        <w:rPr>
          <w:rFonts w:ascii="Arial" w:hAnsi="Arial" w:cs="Arial"/>
          <w:color w:val="4A4A4A"/>
          <w:sz w:val="21"/>
          <w:szCs w:val="21"/>
        </w:rPr>
        <w:t>, que muestra un aspecto del modelo y es utilizada por la capa anterior para interactuar con el usuario.</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estructurales[</w:t>
      </w:r>
      <w:hyperlink r:id="rId161" w:tgtFrame="_blank" w:tooltip="Editar sección: Patrones estructurales"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Son los patrones de diseño software que solucionan problemas de composición (agregación) de clases y objetos:</w:t>
      </w:r>
    </w:p>
    <w:p w:rsidR="00696E88" w:rsidRPr="00696E88" w:rsidRDefault="00696E88" w:rsidP="00C3528C">
      <w:pPr>
        <w:numPr>
          <w:ilvl w:val="0"/>
          <w:numId w:val="26"/>
        </w:numPr>
        <w:shd w:val="clear" w:color="auto" w:fill="FFFFFF"/>
        <w:spacing w:before="0" w:after="0" w:line="240" w:lineRule="auto"/>
        <w:ind w:left="0"/>
        <w:jc w:val="both"/>
        <w:rPr>
          <w:rFonts w:ascii="Arial" w:hAnsi="Arial" w:cs="Arial"/>
          <w:color w:val="4A4A4A"/>
          <w:sz w:val="21"/>
          <w:szCs w:val="21"/>
        </w:rPr>
      </w:pPr>
      <w:hyperlink r:id="rId162" w:tgtFrame="_blank" w:tooltip="Adapter (patrón de diseño)" w:history="1">
        <w:proofErr w:type="spellStart"/>
        <w:r w:rsidRPr="00696E88">
          <w:rPr>
            <w:rStyle w:val="Hipervnculo"/>
            <w:rFonts w:ascii="Arial" w:hAnsi="Arial" w:cs="Arial"/>
            <w:color w:val="0791E6"/>
            <w:sz w:val="21"/>
            <w:szCs w:val="21"/>
          </w:rPr>
          <w:t>Adapter</w:t>
        </w:r>
        <w:proofErr w:type="spellEnd"/>
        <w:r w:rsidRPr="00696E88">
          <w:rPr>
            <w:rStyle w:val="Hipervnculo"/>
            <w:rFonts w:ascii="Arial" w:hAnsi="Arial" w:cs="Arial"/>
            <w:color w:val="0791E6"/>
            <w:sz w:val="21"/>
            <w:szCs w:val="21"/>
          </w:rPr>
          <w:t xml:space="preserve"> o </w:t>
        </w:r>
        <w:proofErr w:type="spellStart"/>
        <w:r w:rsidRPr="00696E88">
          <w:rPr>
            <w:rStyle w:val="Hipervnculo"/>
            <w:rFonts w:ascii="Arial" w:hAnsi="Arial" w:cs="Arial"/>
            <w:color w:val="0791E6"/>
            <w:sz w:val="21"/>
            <w:szCs w:val="21"/>
          </w:rPr>
          <w:t>Wrapper</w:t>
        </w:r>
        <w:proofErr w:type="spellEnd"/>
      </w:hyperlink>
      <w:r w:rsidRPr="00696E88">
        <w:rPr>
          <w:rFonts w:ascii="Arial" w:hAnsi="Arial" w:cs="Arial"/>
          <w:color w:val="4A4A4A"/>
          <w:sz w:val="21"/>
          <w:szCs w:val="21"/>
        </w:rPr>
        <w:t> (Adaptador o Envoltorio): Adapta una interfaz para que pueda ser utilizada por una clase que de otro modo no podría utilizarla.</w:t>
      </w:r>
    </w:p>
    <w:p w:rsidR="00696E88" w:rsidRPr="00696E88" w:rsidRDefault="00696E88" w:rsidP="00C3528C">
      <w:pPr>
        <w:numPr>
          <w:ilvl w:val="0"/>
          <w:numId w:val="26"/>
        </w:numPr>
        <w:shd w:val="clear" w:color="auto" w:fill="FFFFFF"/>
        <w:spacing w:before="0" w:after="0" w:line="240" w:lineRule="auto"/>
        <w:ind w:left="0"/>
        <w:jc w:val="both"/>
        <w:rPr>
          <w:rFonts w:ascii="Arial" w:hAnsi="Arial" w:cs="Arial"/>
          <w:color w:val="4A4A4A"/>
          <w:sz w:val="21"/>
          <w:szCs w:val="21"/>
        </w:rPr>
      </w:pPr>
      <w:hyperlink r:id="rId163" w:tgtFrame="_blank" w:tooltip="Bridge (patrón de diseño)" w:history="1">
        <w:r w:rsidRPr="00696E88">
          <w:rPr>
            <w:rStyle w:val="Hipervnculo"/>
            <w:rFonts w:ascii="Arial" w:hAnsi="Arial" w:cs="Arial"/>
            <w:color w:val="0791E6"/>
            <w:sz w:val="21"/>
            <w:szCs w:val="21"/>
          </w:rPr>
          <w:t>Bridge</w:t>
        </w:r>
      </w:hyperlink>
      <w:r w:rsidRPr="00696E88">
        <w:rPr>
          <w:rFonts w:ascii="Arial" w:hAnsi="Arial" w:cs="Arial"/>
          <w:color w:val="4A4A4A"/>
          <w:sz w:val="21"/>
          <w:szCs w:val="21"/>
        </w:rPr>
        <w:t> (Puente): Desacopla una abstracción de su implementación.</w:t>
      </w:r>
    </w:p>
    <w:p w:rsidR="00696E88" w:rsidRPr="00696E88" w:rsidRDefault="00696E88" w:rsidP="00C3528C">
      <w:pPr>
        <w:numPr>
          <w:ilvl w:val="0"/>
          <w:numId w:val="26"/>
        </w:numPr>
        <w:shd w:val="clear" w:color="auto" w:fill="FFFFFF"/>
        <w:spacing w:before="0" w:after="0" w:line="240" w:lineRule="auto"/>
        <w:ind w:left="0"/>
        <w:jc w:val="both"/>
        <w:rPr>
          <w:rFonts w:ascii="Arial" w:hAnsi="Arial" w:cs="Arial"/>
          <w:color w:val="4A4A4A"/>
          <w:sz w:val="21"/>
          <w:szCs w:val="21"/>
        </w:rPr>
      </w:pPr>
      <w:hyperlink r:id="rId164" w:tgtFrame="_blank" w:tooltip="Composite (patrón de diseño)" w:history="1">
        <w:r w:rsidRPr="00696E88">
          <w:rPr>
            <w:rStyle w:val="Hipervnculo"/>
            <w:rFonts w:ascii="Arial" w:hAnsi="Arial" w:cs="Arial"/>
            <w:color w:val="0791E6"/>
            <w:sz w:val="21"/>
            <w:szCs w:val="21"/>
          </w:rPr>
          <w:t>Composite</w:t>
        </w:r>
      </w:hyperlink>
      <w:r w:rsidRPr="00696E88">
        <w:rPr>
          <w:rFonts w:ascii="Arial" w:hAnsi="Arial" w:cs="Arial"/>
          <w:color w:val="4A4A4A"/>
          <w:sz w:val="21"/>
          <w:szCs w:val="21"/>
        </w:rPr>
        <w:t xml:space="preserve"> (Objeto compuesto): Permite tratar objetos compuestos como si de </w:t>
      </w:r>
      <w:proofErr w:type="spellStart"/>
      <w:r w:rsidRPr="00696E88">
        <w:rPr>
          <w:rFonts w:ascii="Arial" w:hAnsi="Arial" w:cs="Arial"/>
          <w:color w:val="4A4A4A"/>
          <w:sz w:val="21"/>
          <w:szCs w:val="21"/>
        </w:rPr>
        <w:t>uno</w:t>
      </w:r>
      <w:proofErr w:type="spellEnd"/>
      <w:r w:rsidRPr="00696E88">
        <w:rPr>
          <w:rFonts w:ascii="Arial" w:hAnsi="Arial" w:cs="Arial"/>
          <w:color w:val="4A4A4A"/>
          <w:sz w:val="21"/>
          <w:szCs w:val="21"/>
        </w:rPr>
        <w:t xml:space="preserve"> simple se tratase.</w:t>
      </w:r>
    </w:p>
    <w:p w:rsidR="00696E88" w:rsidRPr="00696E88" w:rsidRDefault="00696E88" w:rsidP="00C3528C">
      <w:pPr>
        <w:numPr>
          <w:ilvl w:val="0"/>
          <w:numId w:val="26"/>
        </w:numPr>
        <w:shd w:val="clear" w:color="auto" w:fill="FFFFFF"/>
        <w:spacing w:before="0" w:after="0" w:line="240" w:lineRule="auto"/>
        <w:ind w:left="0"/>
        <w:jc w:val="both"/>
        <w:rPr>
          <w:rFonts w:ascii="Arial" w:hAnsi="Arial" w:cs="Arial"/>
          <w:color w:val="4A4A4A"/>
          <w:sz w:val="21"/>
          <w:szCs w:val="21"/>
        </w:rPr>
      </w:pPr>
      <w:hyperlink r:id="rId165" w:tgtFrame="_blank" w:tooltip="Decorator (patrón de diseño)" w:history="1">
        <w:proofErr w:type="spellStart"/>
        <w:r w:rsidRPr="00696E88">
          <w:rPr>
            <w:rStyle w:val="Hipervnculo"/>
            <w:rFonts w:ascii="Arial" w:hAnsi="Arial" w:cs="Arial"/>
            <w:color w:val="0791E6"/>
            <w:sz w:val="21"/>
            <w:szCs w:val="21"/>
          </w:rPr>
          <w:t>Decorator</w:t>
        </w:r>
        <w:proofErr w:type="spellEnd"/>
      </w:hyperlink>
      <w:r w:rsidRPr="00696E88">
        <w:rPr>
          <w:rFonts w:ascii="Arial" w:hAnsi="Arial" w:cs="Arial"/>
          <w:color w:val="4A4A4A"/>
          <w:sz w:val="21"/>
          <w:szCs w:val="21"/>
        </w:rPr>
        <w:t> (Decorador): Añade funcionalidad a una clase dinámicamente.</w:t>
      </w:r>
    </w:p>
    <w:p w:rsidR="00696E88" w:rsidRPr="00696E88" w:rsidRDefault="00696E88" w:rsidP="00C3528C">
      <w:pPr>
        <w:numPr>
          <w:ilvl w:val="0"/>
          <w:numId w:val="26"/>
        </w:numPr>
        <w:shd w:val="clear" w:color="auto" w:fill="FFFFFF"/>
        <w:spacing w:before="0" w:after="0" w:line="240" w:lineRule="auto"/>
        <w:ind w:left="0"/>
        <w:jc w:val="both"/>
        <w:rPr>
          <w:rFonts w:ascii="Arial" w:hAnsi="Arial" w:cs="Arial"/>
          <w:color w:val="4A4A4A"/>
          <w:sz w:val="21"/>
          <w:szCs w:val="21"/>
        </w:rPr>
      </w:pPr>
      <w:hyperlink r:id="rId166" w:tgtFrame="_blank" w:tooltip="Facade (patrón de diseño)" w:history="1">
        <w:proofErr w:type="spellStart"/>
        <w:r w:rsidRPr="00696E88">
          <w:rPr>
            <w:rStyle w:val="Hipervnculo"/>
            <w:rFonts w:ascii="Arial" w:hAnsi="Arial" w:cs="Arial"/>
            <w:color w:val="0791E6"/>
            <w:sz w:val="21"/>
            <w:szCs w:val="21"/>
          </w:rPr>
          <w:t>Facade</w:t>
        </w:r>
        <w:proofErr w:type="spellEnd"/>
      </w:hyperlink>
      <w:r w:rsidRPr="00696E88">
        <w:rPr>
          <w:rFonts w:ascii="Arial" w:hAnsi="Arial" w:cs="Arial"/>
          <w:color w:val="4A4A4A"/>
          <w:sz w:val="21"/>
          <w:szCs w:val="21"/>
        </w:rPr>
        <w:t> (Fachada): Provee de una interfaz unificada simple para acceder a una interfaz o grupo de interfaces de un subsistema.</w:t>
      </w:r>
    </w:p>
    <w:p w:rsidR="00696E88" w:rsidRPr="00696E88" w:rsidRDefault="00696E88" w:rsidP="00C3528C">
      <w:pPr>
        <w:numPr>
          <w:ilvl w:val="0"/>
          <w:numId w:val="26"/>
        </w:numPr>
        <w:shd w:val="clear" w:color="auto" w:fill="FFFFFF"/>
        <w:spacing w:before="0" w:after="0" w:line="240" w:lineRule="auto"/>
        <w:ind w:left="0"/>
        <w:jc w:val="both"/>
        <w:rPr>
          <w:rFonts w:ascii="Arial" w:hAnsi="Arial" w:cs="Arial"/>
          <w:color w:val="4A4A4A"/>
          <w:sz w:val="21"/>
          <w:szCs w:val="21"/>
        </w:rPr>
      </w:pPr>
      <w:hyperlink r:id="rId167" w:tgtFrame="_blank" w:tooltip="Flyweight (patrón de diseño)" w:history="1">
        <w:proofErr w:type="spellStart"/>
        <w:r w:rsidRPr="00696E88">
          <w:rPr>
            <w:rStyle w:val="Hipervnculo"/>
            <w:rFonts w:ascii="Arial" w:hAnsi="Arial" w:cs="Arial"/>
            <w:color w:val="0791E6"/>
            <w:sz w:val="21"/>
            <w:szCs w:val="21"/>
          </w:rPr>
          <w:t>Flyweight</w:t>
        </w:r>
        <w:proofErr w:type="spellEnd"/>
      </w:hyperlink>
      <w:r w:rsidRPr="00696E88">
        <w:rPr>
          <w:rFonts w:ascii="Arial" w:hAnsi="Arial" w:cs="Arial"/>
          <w:color w:val="4A4A4A"/>
          <w:sz w:val="21"/>
          <w:szCs w:val="21"/>
        </w:rPr>
        <w:t> (Peso ligero): Reduce la redundancia cuando gran cantidad de objetos poseen idéntica información.</w:t>
      </w:r>
    </w:p>
    <w:p w:rsidR="00696E88" w:rsidRPr="00696E88" w:rsidRDefault="00696E88" w:rsidP="00C3528C">
      <w:pPr>
        <w:numPr>
          <w:ilvl w:val="0"/>
          <w:numId w:val="26"/>
        </w:numPr>
        <w:shd w:val="clear" w:color="auto" w:fill="FFFFFF"/>
        <w:spacing w:before="0" w:after="0" w:line="240" w:lineRule="auto"/>
        <w:ind w:left="0"/>
        <w:jc w:val="both"/>
        <w:rPr>
          <w:rFonts w:ascii="Arial" w:hAnsi="Arial" w:cs="Arial"/>
          <w:color w:val="4A4A4A"/>
          <w:sz w:val="21"/>
          <w:szCs w:val="21"/>
        </w:rPr>
      </w:pPr>
      <w:hyperlink r:id="rId168" w:tgtFrame="_blank" w:tooltip="Proxy (patrón de diseño)" w:history="1">
        <w:r w:rsidRPr="00696E88">
          <w:rPr>
            <w:rStyle w:val="Hipervnculo"/>
            <w:rFonts w:ascii="Arial" w:hAnsi="Arial" w:cs="Arial"/>
            <w:color w:val="0791E6"/>
            <w:sz w:val="21"/>
            <w:szCs w:val="21"/>
          </w:rPr>
          <w:t>Proxy</w:t>
        </w:r>
      </w:hyperlink>
      <w:r w:rsidRPr="00696E88">
        <w:rPr>
          <w:rFonts w:ascii="Arial" w:hAnsi="Arial" w:cs="Arial"/>
          <w:color w:val="4A4A4A"/>
          <w:sz w:val="21"/>
          <w:szCs w:val="21"/>
        </w:rPr>
        <w:t>: Proporciona un intermediario de un objeto para controlar su acceso.</w:t>
      </w:r>
    </w:p>
    <w:p w:rsidR="00696E88" w:rsidRPr="00696E88" w:rsidRDefault="00696E88" w:rsidP="00C3528C">
      <w:pPr>
        <w:numPr>
          <w:ilvl w:val="0"/>
          <w:numId w:val="26"/>
        </w:numPr>
        <w:shd w:val="clear" w:color="auto" w:fill="FFFFFF"/>
        <w:spacing w:before="0" w:after="0" w:line="240" w:lineRule="auto"/>
        <w:ind w:left="0"/>
        <w:jc w:val="both"/>
        <w:rPr>
          <w:rFonts w:ascii="Arial" w:hAnsi="Arial" w:cs="Arial"/>
          <w:color w:val="4A4A4A"/>
          <w:sz w:val="21"/>
          <w:szCs w:val="21"/>
        </w:rPr>
      </w:pPr>
      <w:hyperlink r:id="rId169" w:tgtFrame="_blank" w:tooltip="Module (patrón de diseño)" w:history="1">
        <w:r w:rsidRPr="00696E88">
          <w:rPr>
            <w:rStyle w:val="Hipervnculo"/>
            <w:rFonts w:ascii="Arial" w:hAnsi="Arial" w:cs="Arial"/>
            <w:color w:val="0791E6"/>
            <w:sz w:val="21"/>
            <w:szCs w:val="21"/>
          </w:rPr>
          <w:t>Module</w:t>
        </w:r>
      </w:hyperlink>
      <w:r w:rsidRPr="00696E88">
        <w:rPr>
          <w:rFonts w:ascii="Arial" w:hAnsi="Arial" w:cs="Arial"/>
          <w:color w:val="4A4A4A"/>
          <w:sz w:val="21"/>
          <w:szCs w:val="21"/>
        </w:rPr>
        <w:t xml:space="preserve">: Agrupa varios elementos relacionados, como clases, </w:t>
      </w:r>
      <w:proofErr w:type="spellStart"/>
      <w:r w:rsidRPr="00696E88">
        <w:rPr>
          <w:rFonts w:ascii="Arial" w:hAnsi="Arial" w:cs="Arial"/>
          <w:color w:val="4A4A4A"/>
          <w:sz w:val="21"/>
          <w:szCs w:val="21"/>
        </w:rPr>
        <w:t>singletons</w:t>
      </w:r>
      <w:proofErr w:type="spellEnd"/>
      <w:r w:rsidRPr="00696E88">
        <w:rPr>
          <w:rFonts w:ascii="Arial" w:hAnsi="Arial" w:cs="Arial"/>
          <w:color w:val="4A4A4A"/>
          <w:sz w:val="21"/>
          <w:szCs w:val="21"/>
        </w:rPr>
        <w:t>, y métodos, utilizados globalmente, en una entidad única.</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de comportamiento[</w:t>
      </w:r>
      <w:hyperlink r:id="rId170" w:tgtFrame="_blank" w:tooltip="Editar sección: Patrones de comportamiento"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Se definen como patrones de diseño software que ofrecen soluciones respecto a la interacción y responsabilidades entre clases y objetos, así como los algoritmos que encapsulan:</w:t>
      </w:r>
    </w:p>
    <w:p w:rsidR="00696E88" w:rsidRPr="00696E88" w:rsidRDefault="00696E88" w:rsidP="00C3528C">
      <w:pPr>
        <w:numPr>
          <w:ilvl w:val="0"/>
          <w:numId w:val="27"/>
        </w:numPr>
        <w:shd w:val="clear" w:color="auto" w:fill="FFFFFF"/>
        <w:spacing w:before="0" w:after="0" w:line="240" w:lineRule="auto"/>
        <w:ind w:left="0"/>
        <w:jc w:val="both"/>
        <w:rPr>
          <w:rFonts w:ascii="Arial" w:hAnsi="Arial" w:cs="Arial"/>
          <w:color w:val="4A4A4A"/>
          <w:sz w:val="21"/>
          <w:szCs w:val="21"/>
        </w:rPr>
      </w:pPr>
      <w:hyperlink r:id="rId171" w:tgtFrame="_blank" w:tooltip="Chain of Responsibility (patrón de diseño)" w:history="1">
        <w:proofErr w:type="spellStart"/>
        <w:r w:rsidRPr="00696E88">
          <w:rPr>
            <w:rStyle w:val="Hipervnculo"/>
            <w:rFonts w:ascii="Arial" w:hAnsi="Arial" w:cs="Arial"/>
            <w:color w:val="0791E6"/>
            <w:sz w:val="21"/>
            <w:szCs w:val="21"/>
          </w:rPr>
          <w:t>Chain</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of</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Responsibility</w:t>
        </w:r>
        <w:proofErr w:type="spellEnd"/>
      </w:hyperlink>
      <w:r w:rsidRPr="00696E88">
        <w:rPr>
          <w:rFonts w:ascii="Arial" w:hAnsi="Arial" w:cs="Arial"/>
          <w:color w:val="4A4A4A"/>
          <w:sz w:val="21"/>
          <w:szCs w:val="21"/>
        </w:rPr>
        <w:t> (Cadena de responsabilidad): Permite establecer la línea que deben llevar los mensajes para que los objetos realicen la tarea indicada.</w:t>
      </w:r>
    </w:p>
    <w:p w:rsidR="00696E88" w:rsidRPr="00696E88" w:rsidRDefault="00696E88" w:rsidP="00C3528C">
      <w:pPr>
        <w:numPr>
          <w:ilvl w:val="0"/>
          <w:numId w:val="27"/>
        </w:numPr>
        <w:shd w:val="clear" w:color="auto" w:fill="FFFFFF"/>
        <w:spacing w:before="0" w:after="0" w:line="240" w:lineRule="auto"/>
        <w:ind w:left="0"/>
        <w:jc w:val="both"/>
        <w:rPr>
          <w:rFonts w:ascii="Arial" w:hAnsi="Arial" w:cs="Arial"/>
          <w:color w:val="4A4A4A"/>
          <w:sz w:val="21"/>
          <w:szCs w:val="21"/>
        </w:rPr>
      </w:pPr>
      <w:hyperlink r:id="rId172" w:tgtFrame="_blank" w:tooltip="Command (patrón de diseño)" w:history="1">
        <w:proofErr w:type="spellStart"/>
        <w:r w:rsidRPr="00696E88">
          <w:rPr>
            <w:rStyle w:val="Hipervnculo"/>
            <w:rFonts w:ascii="Arial" w:hAnsi="Arial" w:cs="Arial"/>
            <w:color w:val="0791E6"/>
            <w:sz w:val="21"/>
            <w:szCs w:val="21"/>
          </w:rPr>
          <w:t>Command</w:t>
        </w:r>
        <w:proofErr w:type="spellEnd"/>
      </w:hyperlink>
      <w:r w:rsidRPr="00696E88">
        <w:rPr>
          <w:rFonts w:ascii="Arial" w:hAnsi="Arial" w:cs="Arial"/>
          <w:color w:val="4A4A4A"/>
          <w:sz w:val="21"/>
          <w:szCs w:val="21"/>
        </w:rPr>
        <w:t xml:space="preserve"> (Orden): Encapsula una operación en un objeto, permitiendo ejecutar dicha operación sin necesidad de conocer el contenido de </w:t>
      </w:r>
      <w:proofErr w:type="gramStart"/>
      <w:r w:rsidRPr="00696E88">
        <w:rPr>
          <w:rFonts w:ascii="Arial" w:hAnsi="Arial" w:cs="Arial"/>
          <w:color w:val="4A4A4A"/>
          <w:sz w:val="21"/>
          <w:szCs w:val="21"/>
        </w:rPr>
        <w:t>la misma</w:t>
      </w:r>
      <w:proofErr w:type="gramEnd"/>
      <w:r w:rsidRPr="00696E88">
        <w:rPr>
          <w:rFonts w:ascii="Arial" w:hAnsi="Arial" w:cs="Arial"/>
          <w:color w:val="4A4A4A"/>
          <w:sz w:val="21"/>
          <w:szCs w:val="21"/>
        </w:rPr>
        <w:t>.</w:t>
      </w:r>
    </w:p>
    <w:p w:rsidR="00696E88" w:rsidRPr="00696E88" w:rsidRDefault="00696E88" w:rsidP="00C3528C">
      <w:pPr>
        <w:numPr>
          <w:ilvl w:val="0"/>
          <w:numId w:val="27"/>
        </w:numPr>
        <w:shd w:val="clear" w:color="auto" w:fill="FFFFFF"/>
        <w:spacing w:before="0" w:after="0" w:line="240" w:lineRule="auto"/>
        <w:ind w:left="0"/>
        <w:jc w:val="both"/>
        <w:rPr>
          <w:rFonts w:ascii="Arial" w:hAnsi="Arial" w:cs="Arial"/>
          <w:color w:val="4A4A4A"/>
          <w:sz w:val="21"/>
          <w:szCs w:val="21"/>
        </w:rPr>
      </w:pPr>
      <w:hyperlink r:id="rId173" w:tgtFrame="_blank" w:tooltip="Interpreter (patrón de diseño)" w:history="1">
        <w:proofErr w:type="spellStart"/>
        <w:r w:rsidRPr="00696E88">
          <w:rPr>
            <w:rStyle w:val="Hipervnculo"/>
            <w:rFonts w:ascii="Arial" w:hAnsi="Arial" w:cs="Arial"/>
            <w:color w:val="0791E6"/>
            <w:sz w:val="21"/>
            <w:szCs w:val="21"/>
          </w:rPr>
          <w:t>Interpreter</w:t>
        </w:r>
        <w:proofErr w:type="spellEnd"/>
      </w:hyperlink>
      <w:r w:rsidRPr="00696E88">
        <w:rPr>
          <w:rFonts w:ascii="Arial" w:hAnsi="Arial" w:cs="Arial"/>
          <w:color w:val="4A4A4A"/>
          <w:sz w:val="21"/>
          <w:szCs w:val="21"/>
        </w:rPr>
        <w:t> (Intérprete): Dado un lenguaje, define una gramática para dicho lenguaje, así como las herramientas necesarias para interpretarlo.</w:t>
      </w:r>
    </w:p>
    <w:p w:rsidR="00696E88" w:rsidRPr="00696E88" w:rsidRDefault="00696E88" w:rsidP="00C3528C">
      <w:pPr>
        <w:numPr>
          <w:ilvl w:val="0"/>
          <w:numId w:val="27"/>
        </w:numPr>
        <w:shd w:val="clear" w:color="auto" w:fill="FFFFFF"/>
        <w:spacing w:before="0" w:after="0" w:line="240" w:lineRule="auto"/>
        <w:ind w:left="0"/>
        <w:jc w:val="both"/>
        <w:rPr>
          <w:rFonts w:ascii="Arial" w:hAnsi="Arial" w:cs="Arial"/>
          <w:color w:val="4A4A4A"/>
          <w:sz w:val="21"/>
          <w:szCs w:val="21"/>
        </w:rPr>
      </w:pPr>
      <w:hyperlink r:id="rId174" w:tgtFrame="_blank" w:tooltip="Iterator (patrón de diseño)" w:history="1">
        <w:proofErr w:type="spellStart"/>
        <w:r w:rsidRPr="00696E88">
          <w:rPr>
            <w:rStyle w:val="Hipervnculo"/>
            <w:rFonts w:ascii="Arial" w:hAnsi="Arial" w:cs="Arial"/>
            <w:color w:val="0791E6"/>
            <w:sz w:val="21"/>
            <w:szCs w:val="21"/>
          </w:rPr>
          <w:t>Iterator</w:t>
        </w:r>
        <w:proofErr w:type="spellEnd"/>
      </w:hyperlink>
      <w:r w:rsidRPr="00696E88">
        <w:rPr>
          <w:rFonts w:ascii="Arial" w:hAnsi="Arial" w:cs="Arial"/>
          <w:color w:val="4A4A4A"/>
          <w:sz w:val="21"/>
          <w:szCs w:val="21"/>
        </w:rPr>
        <w:t> (Iterador): Permite realizar recorridos sobre objetos compuestos independientemente de la implementación de estos.</w:t>
      </w:r>
    </w:p>
    <w:p w:rsidR="00696E88" w:rsidRPr="00696E88" w:rsidRDefault="00696E88" w:rsidP="00C3528C">
      <w:pPr>
        <w:numPr>
          <w:ilvl w:val="0"/>
          <w:numId w:val="27"/>
        </w:numPr>
        <w:shd w:val="clear" w:color="auto" w:fill="FFFFFF"/>
        <w:spacing w:before="0" w:after="0" w:line="240" w:lineRule="auto"/>
        <w:ind w:left="0"/>
        <w:jc w:val="both"/>
        <w:rPr>
          <w:rFonts w:ascii="Arial" w:hAnsi="Arial" w:cs="Arial"/>
          <w:color w:val="4A4A4A"/>
          <w:sz w:val="21"/>
          <w:szCs w:val="21"/>
        </w:rPr>
      </w:pPr>
      <w:hyperlink r:id="rId175" w:tgtFrame="_blank" w:tooltip="Mediator (patrón de diseño)" w:history="1">
        <w:r w:rsidRPr="00696E88">
          <w:rPr>
            <w:rStyle w:val="Hipervnculo"/>
            <w:rFonts w:ascii="Arial" w:hAnsi="Arial" w:cs="Arial"/>
            <w:color w:val="0791E6"/>
            <w:sz w:val="21"/>
            <w:szCs w:val="21"/>
          </w:rPr>
          <w:t>Mediator</w:t>
        </w:r>
      </w:hyperlink>
      <w:r w:rsidRPr="00696E88">
        <w:rPr>
          <w:rFonts w:ascii="Arial" w:hAnsi="Arial" w:cs="Arial"/>
          <w:color w:val="4A4A4A"/>
          <w:sz w:val="21"/>
          <w:szCs w:val="21"/>
        </w:rPr>
        <w:t> (Mediador): Define un objeto que coordine la comunicación entre objetos de distintas clases, pero que funcionan como un conjunto.</w:t>
      </w:r>
    </w:p>
    <w:p w:rsidR="00696E88" w:rsidRPr="00696E88" w:rsidRDefault="00696E88" w:rsidP="00C3528C">
      <w:pPr>
        <w:numPr>
          <w:ilvl w:val="0"/>
          <w:numId w:val="27"/>
        </w:numPr>
        <w:shd w:val="clear" w:color="auto" w:fill="FFFFFF"/>
        <w:spacing w:before="0" w:after="0" w:line="240" w:lineRule="auto"/>
        <w:ind w:left="0"/>
        <w:jc w:val="both"/>
        <w:rPr>
          <w:rFonts w:ascii="Arial" w:hAnsi="Arial" w:cs="Arial"/>
          <w:color w:val="4A4A4A"/>
          <w:sz w:val="21"/>
          <w:szCs w:val="21"/>
        </w:rPr>
      </w:pPr>
      <w:hyperlink r:id="rId176" w:tgtFrame="_blank" w:tooltip="Memento (patrón de diseño)" w:history="1">
        <w:r w:rsidRPr="00696E88">
          <w:rPr>
            <w:rStyle w:val="Hipervnculo"/>
            <w:rFonts w:ascii="Arial" w:hAnsi="Arial" w:cs="Arial"/>
            <w:color w:val="0791E6"/>
            <w:sz w:val="21"/>
            <w:szCs w:val="21"/>
          </w:rPr>
          <w:t>Memento</w:t>
        </w:r>
      </w:hyperlink>
      <w:r w:rsidRPr="00696E88">
        <w:rPr>
          <w:rFonts w:ascii="Arial" w:hAnsi="Arial" w:cs="Arial"/>
          <w:color w:val="4A4A4A"/>
          <w:sz w:val="21"/>
          <w:szCs w:val="21"/>
        </w:rPr>
        <w:t> (Recuerdo): Permite volver a estados anteriores del sistema.</w:t>
      </w:r>
    </w:p>
    <w:p w:rsidR="00696E88" w:rsidRPr="00696E88" w:rsidRDefault="00696E88" w:rsidP="00C3528C">
      <w:pPr>
        <w:numPr>
          <w:ilvl w:val="0"/>
          <w:numId w:val="27"/>
        </w:numPr>
        <w:shd w:val="clear" w:color="auto" w:fill="FFFFFF"/>
        <w:spacing w:before="0" w:after="0" w:line="240" w:lineRule="auto"/>
        <w:ind w:left="0"/>
        <w:jc w:val="both"/>
        <w:rPr>
          <w:rFonts w:ascii="Arial" w:hAnsi="Arial" w:cs="Arial"/>
          <w:color w:val="4A4A4A"/>
          <w:sz w:val="21"/>
          <w:szCs w:val="21"/>
        </w:rPr>
      </w:pPr>
      <w:hyperlink r:id="rId177" w:tgtFrame="_blank" w:tooltip="Observer (patrón de diseño)" w:history="1">
        <w:proofErr w:type="spellStart"/>
        <w:r w:rsidRPr="00696E88">
          <w:rPr>
            <w:rStyle w:val="Hipervnculo"/>
            <w:rFonts w:ascii="Arial" w:hAnsi="Arial" w:cs="Arial"/>
            <w:color w:val="0791E6"/>
            <w:sz w:val="21"/>
            <w:szCs w:val="21"/>
          </w:rPr>
          <w:t>Observer</w:t>
        </w:r>
        <w:proofErr w:type="spellEnd"/>
      </w:hyperlink>
      <w:r w:rsidRPr="00696E88">
        <w:rPr>
          <w:rFonts w:ascii="Arial" w:hAnsi="Arial" w:cs="Arial"/>
          <w:color w:val="4A4A4A"/>
          <w:sz w:val="21"/>
          <w:szCs w:val="21"/>
        </w:rPr>
        <w:t> (Observador): Define una dependencia de uno-a-muchos entre objetos, de forma que cuando un objeto cambie de estado se notifique y actualicen automáticamente todos los objetos que dependen de él.</w:t>
      </w:r>
    </w:p>
    <w:p w:rsidR="00696E88" w:rsidRPr="00696E88" w:rsidRDefault="00696E88" w:rsidP="00C3528C">
      <w:pPr>
        <w:numPr>
          <w:ilvl w:val="0"/>
          <w:numId w:val="27"/>
        </w:numPr>
        <w:shd w:val="clear" w:color="auto" w:fill="FFFFFF"/>
        <w:spacing w:before="0" w:after="0" w:line="240" w:lineRule="auto"/>
        <w:ind w:left="0"/>
        <w:jc w:val="both"/>
        <w:rPr>
          <w:rFonts w:ascii="Arial" w:hAnsi="Arial" w:cs="Arial"/>
          <w:color w:val="4A4A4A"/>
          <w:sz w:val="21"/>
          <w:szCs w:val="21"/>
        </w:rPr>
      </w:pPr>
      <w:hyperlink r:id="rId178" w:tgtFrame="_blank" w:tooltip="State (patrón de diseño)" w:history="1">
        <w:proofErr w:type="spellStart"/>
        <w:r w:rsidRPr="00696E88">
          <w:rPr>
            <w:rStyle w:val="Hipervnculo"/>
            <w:rFonts w:ascii="Arial" w:hAnsi="Arial" w:cs="Arial"/>
            <w:color w:val="0791E6"/>
            <w:sz w:val="21"/>
            <w:szCs w:val="21"/>
          </w:rPr>
          <w:t>State</w:t>
        </w:r>
        <w:proofErr w:type="spellEnd"/>
      </w:hyperlink>
      <w:r w:rsidRPr="00696E88">
        <w:rPr>
          <w:rFonts w:ascii="Arial" w:hAnsi="Arial" w:cs="Arial"/>
          <w:color w:val="4A4A4A"/>
          <w:sz w:val="21"/>
          <w:szCs w:val="21"/>
        </w:rPr>
        <w:t> (Estado): Permite que un objeto modifique su comportamiento cada vez que cambie su estado interno.</w:t>
      </w:r>
    </w:p>
    <w:p w:rsidR="00696E88" w:rsidRPr="00696E88" w:rsidRDefault="00696E88" w:rsidP="00C3528C">
      <w:pPr>
        <w:numPr>
          <w:ilvl w:val="0"/>
          <w:numId w:val="27"/>
        </w:numPr>
        <w:shd w:val="clear" w:color="auto" w:fill="FFFFFF"/>
        <w:spacing w:before="0" w:after="0" w:line="240" w:lineRule="auto"/>
        <w:ind w:left="0"/>
        <w:jc w:val="both"/>
        <w:rPr>
          <w:rFonts w:ascii="Arial" w:hAnsi="Arial" w:cs="Arial"/>
          <w:color w:val="4A4A4A"/>
          <w:sz w:val="21"/>
          <w:szCs w:val="21"/>
        </w:rPr>
      </w:pPr>
      <w:hyperlink r:id="rId179" w:tgtFrame="_blank" w:tooltip="Strategy (patrón de diseño)" w:history="1">
        <w:proofErr w:type="spellStart"/>
        <w:r w:rsidRPr="00696E88">
          <w:rPr>
            <w:rStyle w:val="Hipervnculo"/>
            <w:rFonts w:ascii="Arial" w:hAnsi="Arial" w:cs="Arial"/>
            <w:color w:val="0791E6"/>
            <w:sz w:val="21"/>
            <w:szCs w:val="21"/>
          </w:rPr>
          <w:t>Strategy</w:t>
        </w:r>
        <w:proofErr w:type="spellEnd"/>
      </w:hyperlink>
      <w:r w:rsidRPr="00696E88">
        <w:rPr>
          <w:rFonts w:ascii="Arial" w:hAnsi="Arial" w:cs="Arial"/>
          <w:color w:val="4A4A4A"/>
          <w:sz w:val="21"/>
          <w:szCs w:val="21"/>
        </w:rPr>
        <w:t> (Estrategia): Permite disponer de varios métodos para resolver un problema y elegir cuál utilizar en tiempo de ejecución.</w:t>
      </w:r>
    </w:p>
    <w:p w:rsidR="00696E88" w:rsidRPr="00696E88" w:rsidRDefault="00696E88" w:rsidP="00C3528C">
      <w:pPr>
        <w:numPr>
          <w:ilvl w:val="0"/>
          <w:numId w:val="27"/>
        </w:numPr>
        <w:shd w:val="clear" w:color="auto" w:fill="FFFFFF"/>
        <w:spacing w:before="0" w:after="0" w:line="240" w:lineRule="auto"/>
        <w:ind w:left="0"/>
        <w:jc w:val="both"/>
        <w:rPr>
          <w:rFonts w:ascii="Arial" w:hAnsi="Arial" w:cs="Arial"/>
          <w:color w:val="4A4A4A"/>
          <w:sz w:val="21"/>
          <w:szCs w:val="21"/>
        </w:rPr>
      </w:pPr>
      <w:hyperlink r:id="rId180" w:tgtFrame="_blank" w:tooltip="Template Method (patrón de diseño)" w:history="1">
        <w:proofErr w:type="spellStart"/>
        <w:r w:rsidRPr="00696E88">
          <w:rPr>
            <w:rStyle w:val="Hipervnculo"/>
            <w:rFonts w:ascii="Arial" w:hAnsi="Arial" w:cs="Arial"/>
            <w:color w:val="0791E6"/>
            <w:sz w:val="21"/>
            <w:szCs w:val="21"/>
          </w:rPr>
          <w:t>Template</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Method</w:t>
        </w:r>
        <w:proofErr w:type="spellEnd"/>
      </w:hyperlink>
      <w:r w:rsidRPr="00696E88">
        <w:rPr>
          <w:rFonts w:ascii="Arial" w:hAnsi="Arial" w:cs="Arial"/>
          <w:color w:val="4A4A4A"/>
          <w:sz w:val="21"/>
          <w:szCs w:val="21"/>
        </w:rPr>
        <w:t> (Método plantilla): Define en una operación el esqueleto de un algoritmo, delegando en las subclases algunos de sus pasos, esto permite que las subclases redefinan ciertos pasos de un algoritmo sin cambiar su estructura.</w:t>
      </w:r>
    </w:p>
    <w:p w:rsidR="00696E88" w:rsidRPr="00696E88" w:rsidRDefault="00696E88" w:rsidP="00C3528C">
      <w:pPr>
        <w:numPr>
          <w:ilvl w:val="0"/>
          <w:numId w:val="27"/>
        </w:numPr>
        <w:shd w:val="clear" w:color="auto" w:fill="FFFFFF"/>
        <w:spacing w:before="0" w:after="0" w:line="240" w:lineRule="auto"/>
        <w:ind w:left="0"/>
        <w:jc w:val="both"/>
        <w:rPr>
          <w:rFonts w:ascii="Arial" w:hAnsi="Arial" w:cs="Arial"/>
          <w:color w:val="4A4A4A"/>
          <w:sz w:val="21"/>
          <w:szCs w:val="21"/>
        </w:rPr>
      </w:pPr>
      <w:hyperlink r:id="rId181" w:tgtFrame="_blank" w:tooltip="Visitor (patrón de diseño)" w:history="1">
        <w:proofErr w:type="spellStart"/>
        <w:r w:rsidRPr="00696E88">
          <w:rPr>
            <w:rStyle w:val="Hipervnculo"/>
            <w:rFonts w:ascii="Arial" w:hAnsi="Arial" w:cs="Arial"/>
            <w:color w:val="0791E6"/>
            <w:sz w:val="21"/>
            <w:szCs w:val="21"/>
          </w:rPr>
          <w:t>Visitor</w:t>
        </w:r>
        <w:proofErr w:type="spellEnd"/>
      </w:hyperlink>
      <w:r w:rsidRPr="00696E88">
        <w:rPr>
          <w:rFonts w:ascii="Arial" w:hAnsi="Arial" w:cs="Arial"/>
          <w:color w:val="4A4A4A"/>
          <w:sz w:val="21"/>
          <w:szCs w:val="21"/>
        </w:rPr>
        <w:t> (Visitante): Permite definir nuevas operaciones sobre una jerarquía de clases sin modificar las clases sobre las que opera.</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de interacción[</w:t>
      </w:r>
      <w:hyperlink r:id="rId182" w:tgtFrame="_blank" w:tooltip="Editar sección: Patrones de interacción"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 xml:space="preserve">El primer intento por aplicar este concepto en el diseño de las interfaces de usuario se dio por Ward </w:t>
      </w:r>
      <w:proofErr w:type="spellStart"/>
      <w:r w:rsidRPr="00696E88">
        <w:rPr>
          <w:rFonts w:ascii="Arial" w:hAnsi="Arial" w:cs="Arial"/>
          <w:color w:val="4A4A4A"/>
          <w:sz w:val="21"/>
          <w:szCs w:val="21"/>
        </w:rPr>
        <w:t>Cummingham</w:t>
      </w:r>
      <w:proofErr w:type="spellEnd"/>
      <w:r w:rsidRPr="00696E88">
        <w:rPr>
          <w:rFonts w:ascii="Arial" w:hAnsi="Arial" w:cs="Arial"/>
          <w:color w:val="4A4A4A"/>
          <w:sz w:val="21"/>
          <w:szCs w:val="21"/>
        </w:rPr>
        <w:t xml:space="preserve"> y Kent Beck quienes adaptaron la propuesta de C. Alexander y crearon cinco patrones de interfaz: </w:t>
      </w:r>
      <w:proofErr w:type="spellStart"/>
      <w:r w:rsidRPr="00696E88">
        <w:rPr>
          <w:rStyle w:val="nfasis"/>
          <w:rFonts w:ascii="Arial" w:eastAsiaTheme="majorEastAsia" w:hAnsi="Arial" w:cs="Arial"/>
          <w:color w:val="4A4A4A"/>
          <w:sz w:val="21"/>
          <w:szCs w:val="21"/>
        </w:rPr>
        <w:t>Window</w:t>
      </w:r>
      <w:proofErr w:type="spellEnd"/>
      <w:r w:rsidRPr="00696E88">
        <w:rPr>
          <w:rStyle w:val="nfasis"/>
          <w:rFonts w:ascii="Arial" w:eastAsiaTheme="majorEastAsia" w:hAnsi="Arial" w:cs="Arial"/>
          <w:color w:val="4A4A4A"/>
          <w:sz w:val="21"/>
          <w:szCs w:val="21"/>
        </w:rPr>
        <w:t xml:space="preserve"> per </w:t>
      </w:r>
      <w:proofErr w:type="spellStart"/>
      <w:r w:rsidRPr="00696E88">
        <w:rPr>
          <w:rStyle w:val="nfasis"/>
          <w:rFonts w:ascii="Arial" w:eastAsiaTheme="majorEastAsia" w:hAnsi="Arial" w:cs="Arial"/>
          <w:color w:val="4A4A4A"/>
          <w:sz w:val="21"/>
          <w:szCs w:val="21"/>
        </w:rPr>
        <w:t>task</w:t>
      </w:r>
      <w:proofErr w:type="spellEnd"/>
      <w:r w:rsidRPr="00696E88">
        <w:rPr>
          <w:rFonts w:ascii="Arial" w:hAnsi="Arial" w:cs="Arial"/>
          <w:color w:val="4A4A4A"/>
          <w:sz w:val="21"/>
          <w:szCs w:val="21"/>
        </w:rPr>
        <w:t>, </w:t>
      </w:r>
      <w:proofErr w:type="spellStart"/>
      <w:r w:rsidRPr="00696E88">
        <w:rPr>
          <w:rStyle w:val="nfasis"/>
          <w:rFonts w:ascii="Arial" w:eastAsiaTheme="majorEastAsia" w:hAnsi="Arial" w:cs="Arial"/>
          <w:color w:val="4A4A4A"/>
          <w:sz w:val="21"/>
          <w:szCs w:val="21"/>
        </w:rPr>
        <w:t>Few</w:t>
      </w:r>
      <w:proofErr w:type="spellEnd"/>
      <w:r w:rsidRPr="00696E88">
        <w:rPr>
          <w:rStyle w:val="nfasis"/>
          <w:rFonts w:ascii="Arial" w:eastAsiaTheme="majorEastAsia" w:hAnsi="Arial" w:cs="Arial"/>
          <w:color w:val="4A4A4A"/>
          <w:sz w:val="21"/>
          <w:szCs w:val="21"/>
        </w:rPr>
        <w:t xml:space="preserve"> panes</w:t>
      </w:r>
      <w:r w:rsidRPr="00696E88">
        <w:rPr>
          <w:rFonts w:ascii="Arial" w:hAnsi="Arial" w:cs="Arial"/>
          <w:color w:val="4A4A4A"/>
          <w:sz w:val="21"/>
          <w:szCs w:val="21"/>
        </w:rPr>
        <w:t>, </w:t>
      </w:r>
      <w:r w:rsidRPr="00696E88">
        <w:rPr>
          <w:rStyle w:val="nfasis"/>
          <w:rFonts w:ascii="Arial" w:eastAsiaTheme="majorEastAsia" w:hAnsi="Arial" w:cs="Arial"/>
          <w:color w:val="4A4A4A"/>
          <w:sz w:val="21"/>
          <w:szCs w:val="21"/>
        </w:rPr>
        <w:t>Standard panes</w:t>
      </w:r>
      <w:r w:rsidRPr="00696E88">
        <w:rPr>
          <w:rFonts w:ascii="Arial" w:hAnsi="Arial" w:cs="Arial"/>
          <w:color w:val="4A4A4A"/>
          <w:sz w:val="21"/>
          <w:szCs w:val="21"/>
        </w:rPr>
        <w:t>, </w:t>
      </w:r>
      <w:proofErr w:type="spellStart"/>
      <w:r w:rsidRPr="00696E88">
        <w:rPr>
          <w:rStyle w:val="nfasis"/>
          <w:rFonts w:ascii="Arial" w:eastAsiaTheme="majorEastAsia" w:hAnsi="Arial" w:cs="Arial"/>
          <w:color w:val="4A4A4A"/>
          <w:sz w:val="21"/>
          <w:szCs w:val="21"/>
        </w:rPr>
        <w:t>Nouns</w:t>
      </w:r>
      <w:proofErr w:type="spellEnd"/>
      <w:r w:rsidRPr="00696E88">
        <w:rPr>
          <w:rStyle w:val="nfasis"/>
          <w:rFonts w:ascii="Arial" w:eastAsiaTheme="majorEastAsia" w:hAnsi="Arial" w:cs="Arial"/>
          <w:color w:val="4A4A4A"/>
          <w:sz w:val="21"/>
          <w:szCs w:val="21"/>
        </w:rPr>
        <w:t xml:space="preserve"> and </w:t>
      </w:r>
      <w:proofErr w:type="spellStart"/>
      <w:r w:rsidRPr="00696E88">
        <w:rPr>
          <w:rStyle w:val="nfasis"/>
          <w:rFonts w:ascii="Arial" w:eastAsiaTheme="majorEastAsia" w:hAnsi="Arial" w:cs="Arial"/>
          <w:color w:val="4A4A4A"/>
          <w:sz w:val="21"/>
          <w:szCs w:val="21"/>
        </w:rPr>
        <w:t>verbs</w:t>
      </w:r>
      <w:proofErr w:type="spellEnd"/>
      <w:r w:rsidRPr="00696E88">
        <w:rPr>
          <w:rFonts w:ascii="Arial" w:hAnsi="Arial" w:cs="Arial"/>
          <w:color w:val="4A4A4A"/>
          <w:sz w:val="21"/>
          <w:szCs w:val="21"/>
        </w:rPr>
        <w:t>, y </w:t>
      </w:r>
      <w:r w:rsidRPr="00696E88">
        <w:rPr>
          <w:rStyle w:val="nfasis"/>
          <w:rFonts w:ascii="Arial" w:eastAsiaTheme="majorEastAsia" w:hAnsi="Arial" w:cs="Arial"/>
          <w:color w:val="4A4A4A"/>
          <w:sz w:val="21"/>
          <w:szCs w:val="21"/>
        </w:rPr>
        <w:t xml:space="preserve">Short </w:t>
      </w:r>
      <w:proofErr w:type="spellStart"/>
      <w:r w:rsidRPr="00696E88">
        <w:rPr>
          <w:rStyle w:val="nfasis"/>
          <w:rFonts w:ascii="Arial" w:eastAsiaTheme="majorEastAsia" w:hAnsi="Arial" w:cs="Arial"/>
          <w:color w:val="4A4A4A"/>
          <w:sz w:val="21"/>
          <w:szCs w:val="21"/>
        </w:rPr>
        <w:t>Menu</w:t>
      </w:r>
      <w:proofErr w:type="spellEnd"/>
      <w:r w:rsidRPr="00696E88">
        <w:rPr>
          <w:rFonts w:ascii="Arial" w:hAnsi="Arial" w:cs="Arial"/>
          <w:color w:val="4A4A4A"/>
          <w:sz w:val="21"/>
          <w:szCs w:val="21"/>
        </w:rPr>
        <w:t xml:space="preserve">. En años más recientes investigadores como Martin Van </w:t>
      </w:r>
      <w:proofErr w:type="spellStart"/>
      <w:r w:rsidRPr="00696E88">
        <w:rPr>
          <w:rFonts w:ascii="Arial" w:hAnsi="Arial" w:cs="Arial"/>
          <w:color w:val="4A4A4A"/>
          <w:sz w:val="21"/>
          <w:szCs w:val="21"/>
        </w:rPr>
        <w:t>Welie</w:t>
      </w:r>
      <w:proofErr w:type="spellEnd"/>
      <w:r w:rsidRPr="00696E88">
        <w:rPr>
          <w:rFonts w:ascii="Arial" w:hAnsi="Arial" w:cs="Arial"/>
          <w:color w:val="4A4A4A"/>
          <w:sz w:val="21"/>
          <w:szCs w:val="21"/>
        </w:rPr>
        <w:t xml:space="preserve">, Jennifer </w:t>
      </w:r>
      <w:proofErr w:type="spellStart"/>
      <w:r w:rsidRPr="00696E88">
        <w:rPr>
          <w:rFonts w:ascii="Arial" w:hAnsi="Arial" w:cs="Arial"/>
          <w:color w:val="4A4A4A"/>
          <w:sz w:val="21"/>
          <w:szCs w:val="21"/>
        </w:rPr>
        <w:t>Tidwell</w:t>
      </w:r>
      <w:proofErr w:type="spellEnd"/>
      <w:r w:rsidRPr="00696E88">
        <w:rPr>
          <w:rFonts w:ascii="Arial" w:hAnsi="Arial" w:cs="Arial"/>
          <w:color w:val="4A4A4A"/>
          <w:sz w:val="21"/>
          <w:szCs w:val="21"/>
        </w:rPr>
        <w:t xml:space="preserve"> han desarrollado colecciones de patrones de interacción para la </w:t>
      </w:r>
      <w:proofErr w:type="spellStart"/>
      <w:r w:rsidRPr="00696E88">
        <w:rPr>
          <w:rFonts w:ascii="Arial" w:hAnsi="Arial" w:cs="Arial"/>
          <w:color w:val="4A4A4A"/>
          <w:sz w:val="21"/>
          <w:szCs w:val="21"/>
        </w:rPr>
        <w:fldChar w:fldCharType="begin"/>
      </w:r>
      <w:r w:rsidRPr="00696E88">
        <w:rPr>
          <w:rFonts w:ascii="Arial" w:hAnsi="Arial" w:cs="Arial"/>
          <w:color w:val="4A4A4A"/>
          <w:sz w:val="21"/>
          <w:szCs w:val="21"/>
        </w:rPr>
        <w:instrText xml:space="preserve"> HYPERLINK "https://es.wikipedia.org/wiki/World_Wide_Web" \o "World Wide Web" \t "_blank" </w:instrText>
      </w:r>
      <w:r w:rsidRPr="00696E88">
        <w:rPr>
          <w:rFonts w:ascii="Arial" w:hAnsi="Arial" w:cs="Arial"/>
          <w:color w:val="4A4A4A"/>
          <w:sz w:val="21"/>
          <w:szCs w:val="21"/>
        </w:rPr>
        <w:fldChar w:fldCharType="separate"/>
      </w:r>
      <w:r w:rsidRPr="00696E88">
        <w:rPr>
          <w:rStyle w:val="Hipervnculo"/>
          <w:rFonts w:ascii="Arial" w:hAnsi="Arial" w:cs="Arial"/>
          <w:color w:val="0791E6"/>
          <w:sz w:val="21"/>
          <w:szCs w:val="21"/>
        </w:rPr>
        <w:t>World</w:t>
      </w:r>
      <w:proofErr w:type="spellEnd"/>
      <w:r w:rsidRPr="00696E88">
        <w:rPr>
          <w:rStyle w:val="Hipervnculo"/>
          <w:rFonts w:ascii="Arial" w:hAnsi="Arial" w:cs="Arial"/>
          <w:color w:val="0791E6"/>
          <w:sz w:val="21"/>
          <w:szCs w:val="21"/>
        </w:rPr>
        <w:t xml:space="preserve"> Wide Web</w:t>
      </w:r>
      <w:r w:rsidRPr="00696E88">
        <w:rPr>
          <w:rFonts w:ascii="Arial" w:hAnsi="Arial" w:cs="Arial"/>
          <w:color w:val="4A4A4A"/>
          <w:sz w:val="21"/>
          <w:szCs w:val="21"/>
        </w:rPr>
        <w:fldChar w:fldCharType="end"/>
      </w:r>
      <w:r w:rsidRPr="00696E88">
        <w:rPr>
          <w:rFonts w:ascii="Arial" w:hAnsi="Arial" w:cs="Arial"/>
          <w:color w:val="4A4A4A"/>
          <w:sz w:val="21"/>
          <w:szCs w:val="21"/>
        </w:rPr>
        <w:t>. En dichas colecciones captan la experiencia de programadores y diseñadores expertos en el desarrollo de interfaces usables y condensan esta experiencia en una serie de guías o recomendaciones, que puedan ser usadas por los desarrolladores novatos con el propósito de que en poco tiempo adquieran la habilidad de diseñar interfaces que incidan en la satisfacción de los usuarios. Los patrones de interacción buscan la reutilización de interfaces eficaces y un manejo óptimo de los recursos de las </w:t>
      </w:r>
      <w:hyperlink r:id="rId183" w:tgtFrame="_blank" w:tooltip="Página web" w:history="1">
        <w:r w:rsidRPr="00696E88">
          <w:rPr>
            <w:rStyle w:val="Hipervnculo"/>
            <w:rFonts w:ascii="Arial" w:hAnsi="Arial" w:cs="Arial"/>
            <w:color w:val="0791E6"/>
            <w:sz w:val="21"/>
            <w:szCs w:val="21"/>
          </w:rPr>
          <w:t>páginas web</w:t>
        </w:r>
      </w:hyperlink>
      <w:r w:rsidRPr="00696E88">
        <w:rPr>
          <w:rFonts w:ascii="Arial" w:hAnsi="Arial" w:cs="Arial"/>
          <w:color w:val="4A4A4A"/>
          <w:sz w:val="21"/>
          <w:szCs w:val="21"/>
        </w:rPr>
        <w:t>, haciendo más eficaz el consumo de tiempo en el diseño del </w:t>
      </w:r>
      <w:hyperlink r:id="rId184" w:tgtFrame="_blank" w:tooltip="Sitio web" w:history="1">
        <w:r w:rsidRPr="00696E88">
          <w:rPr>
            <w:rStyle w:val="Hipervnculo"/>
            <w:rFonts w:ascii="Arial" w:hAnsi="Arial" w:cs="Arial"/>
            <w:color w:val="0791E6"/>
            <w:sz w:val="21"/>
            <w:szCs w:val="21"/>
          </w:rPr>
          <w:t>sitio web</w:t>
        </w:r>
      </w:hyperlink>
      <w:r w:rsidRPr="00696E88">
        <w:rPr>
          <w:rFonts w:ascii="Arial" w:hAnsi="Arial" w:cs="Arial"/>
          <w:color w:val="4A4A4A"/>
          <w:sz w:val="21"/>
          <w:szCs w:val="21"/>
        </w:rPr>
        <w:t> y permitiendo a los programadores novatos adquirir más experiencia.</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p>
    <w:p w:rsidR="00634617" w:rsidRDefault="00634617" w:rsidP="00696E88">
      <w:pPr>
        <w:pStyle w:val="NormalWeb"/>
        <w:shd w:val="clear" w:color="auto" w:fill="FFFFFF"/>
        <w:spacing w:before="0" w:beforeAutospacing="0" w:after="0" w:afterAutospacing="0"/>
        <w:jc w:val="both"/>
        <w:rPr>
          <w:rFonts w:ascii="Arial" w:hAnsi="Arial" w:cs="Arial"/>
          <w:color w:val="273B47"/>
        </w:rPr>
      </w:pPr>
    </w:p>
    <w:p w:rsidR="00634617" w:rsidRDefault="00634617" w:rsidP="00634617">
      <w:pPr>
        <w:pStyle w:val="Ttulo1"/>
      </w:pPr>
      <w:r>
        <w:t xml:space="preserve">Patrón Singleton y Casos de </w:t>
      </w:r>
      <w:r w:rsidRPr="00634617">
        <w:t>Uso</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r>
        <w:rPr>
          <w:rFonts w:ascii="Arial" w:hAnsi="Arial" w:cs="Arial"/>
          <w:color w:val="273B47"/>
          <w:shd w:val="clear" w:color="auto" w:fill="FFFFFF"/>
        </w:rPr>
        <w:t>Es un patrón que te asegura que una clase solo tiene una instancia. Esta única instancia puede ser consumida por cualquier otro objeto.</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89032A" w:rsidRDefault="0089032A" w:rsidP="0089032A">
      <w:pPr>
        <w:pStyle w:val="Ttulo2"/>
        <w:shd w:val="clear" w:color="auto" w:fill="FFFFFF"/>
        <w:spacing w:before="0"/>
        <w:rPr>
          <w:rFonts w:ascii="Arial" w:hAnsi="Arial" w:cs="Arial"/>
          <w:color w:val="4A4A4A"/>
        </w:rPr>
      </w:pPr>
      <w:r>
        <w:rPr>
          <w:rFonts w:ascii="Arial" w:hAnsi="Arial" w:cs="Arial"/>
          <w:color w:val="4A4A4A"/>
        </w:rPr>
        <w:t>Singleton</w:t>
      </w:r>
    </w:p>
    <w:p w:rsidR="0089032A" w:rsidRDefault="0089032A" w:rsidP="0089032A">
      <w:pPr>
        <w:jc w:val="center"/>
        <w:rPr>
          <w:rFonts w:ascii="Times New Roman" w:hAnsi="Times New Roman" w:cs="Times New Roman"/>
        </w:rPr>
      </w:pPr>
      <w:r w:rsidRPr="0089032A">
        <w:rPr>
          <w:rFonts w:ascii="Times New Roman" w:hAnsi="Times New Roman" w:cs="Times New Roman"/>
        </w:rPr>
        <w:drawing>
          <wp:inline distT="0" distB="0" distL="0" distR="0" wp14:anchorId="5487DFF6" wp14:editId="04B6822E">
            <wp:extent cx="2755900" cy="1335972"/>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86447" cy="1350780"/>
                    </a:xfrm>
                    <a:prstGeom prst="rect">
                      <a:avLst/>
                    </a:prstGeom>
                  </pic:spPr>
                </pic:pic>
              </a:graphicData>
            </a:graphic>
          </wp:inline>
        </w:drawing>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Diagrama </w:t>
      </w:r>
      <w:hyperlink r:id="rId186" w:tgtFrame="_blank" w:tooltip="UML" w:history="1">
        <w:r w:rsidRPr="0089032A">
          <w:rPr>
            <w:rStyle w:val="Hipervnculo"/>
            <w:rFonts w:ascii="Arial" w:hAnsi="Arial" w:cs="Arial"/>
            <w:color w:val="0791E6"/>
            <w:sz w:val="21"/>
            <w:szCs w:val="21"/>
          </w:rPr>
          <w:t>UML</w:t>
        </w:r>
      </w:hyperlink>
      <w:r w:rsidRPr="0089032A">
        <w:rPr>
          <w:rFonts w:ascii="Arial" w:hAnsi="Arial" w:cs="Arial"/>
          <w:color w:val="4A4A4A"/>
          <w:sz w:val="21"/>
          <w:szCs w:val="21"/>
        </w:rPr>
        <w:t> de una </w:t>
      </w:r>
      <w:hyperlink r:id="rId187" w:tgtFrame="_blank" w:tooltip="Clase (programación orientada a objetos)" w:history="1">
        <w:r w:rsidRPr="0089032A">
          <w:rPr>
            <w:rStyle w:val="Hipervnculo"/>
            <w:rFonts w:ascii="Arial" w:hAnsi="Arial" w:cs="Arial"/>
            <w:color w:val="0791E6"/>
            <w:sz w:val="21"/>
            <w:szCs w:val="21"/>
          </w:rPr>
          <w:t>clase</w:t>
        </w:r>
      </w:hyperlink>
      <w:r w:rsidRPr="0089032A">
        <w:rPr>
          <w:rFonts w:ascii="Arial" w:hAnsi="Arial" w:cs="Arial"/>
          <w:color w:val="4A4A4A"/>
          <w:sz w:val="21"/>
          <w:szCs w:val="21"/>
        </w:rPr>
        <w:t xml:space="preserve"> que implementa el patrón </w:t>
      </w:r>
      <w:proofErr w:type="spellStart"/>
      <w:r w:rsidRPr="0089032A">
        <w:rPr>
          <w:rFonts w:ascii="Arial" w:hAnsi="Arial" w:cs="Arial"/>
          <w:color w:val="4A4A4A"/>
          <w:sz w:val="21"/>
          <w:szCs w:val="21"/>
        </w:rPr>
        <w:t>singleton</w:t>
      </w:r>
      <w:proofErr w:type="spellEnd"/>
      <w:r w:rsidRPr="0089032A">
        <w:rPr>
          <w:rFonts w:ascii="Arial" w:hAnsi="Arial" w:cs="Arial"/>
          <w:color w:val="4A4A4A"/>
          <w:sz w:val="21"/>
          <w:szCs w:val="21"/>
        </w:rPr>
        <w: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En </w:t>
      </w:r>
      <w:hyperlink r:id="rId188" w:tgtFrame="_blank" w:tooltip="Ingeniería de software" w:history="1">
        <w:r w:rsidRPr="0089032A">
          <w:rPr>
            <w:rStyle w:val="Hipervnculo"/>
            <w:rFonts w:ascii="Arial" w:hAnsi="Arial" w:cs="Arial"/>
            <w:color w:val="0791E6"/>
            <w:sz w:val="21"/>
            <w:szCs w:val="21"/>
          </w:rPr>
          <w:t>ingeniería de </w:t>
        </w:r>
        <w:r w:rsidRPr="0089032A">
          <w:rPr>
            <w:rStyle w:val="nfasis"/>
            <w:rFonts w:ascii="Arial" w:eastAsiaTheme="majorEastAsia" w:hAnsi="Arial" w:cs="Arial"/>
            <w:color w:val="0791E6"/>
            <w:sz w:val="21"/>
            <w:szCs w:val="21"/>
          </w:rPr>
          <w:t>software</w:t>
        </w:r>
      </w:hyperlink>
      <w:r w:rsidRPr="0089032A">
        <w:rPr>
          <w:rFonts w:ascii="Arial" w:hAnsi="Arial" w:cs="Arial"/>
          <w:color w:val="4A4A4A"/>
          <w:sz w:val="21"/>
          <w:szCs w:val="21"/>
        </w:rPr>
        <w:t>, </w:t>
      </w:r>
      <w:proofErr w:type="spellStart"/>
      <w:r w:rsidRPr="0089032A">
        <w:rPr>
          <w:rStyle w:val="Textoennegrita"/>
          <w:rFonts w:ascii="Arial" w:hAnsi="Arial" w:cs="Arial"/>
          <w:i/>
          <w:iCs/>
          <w:color w:val="4A4A4A"/>
          <w:sz w:val="21"/>
          <w:szCs w:val="21"/>
        </w:rPr>
        <w:t>singleton</w:t>
      </w:r>
      <w:proofErr w:type="spellEnd"/>
      <w:r w:rsidRPr="0089032A">
        <w:rPr>
          <w:rFonts w:ascii="Arial" w:hAnsi="Arial" w:cs="Arial"/>
          <w:color w:val="4A4A4A"/>
          <w:sz w:val="21"/>
          <w:szCs w:val="21"/>
        </w:rPr>
        <w:t> o </w:t>
      </w:r>
      <w:r w:rsidRPr="0089032A">
        <w:rPr>
          <w:rStyle w:val="Textoennegrita"/>
          <w:rFonts w:ascii="Arial" w:hAnsi="Arial" w:cs="Arial"/>
          <w:color w:val="4A4A4A"/>
          <w:sz w:val="21"/>
          <w:szCs w:val="21"/>
        </w:rPr>
        <w:t>instancia única</w:t>
      </w:r>
      <w:r w:rsidRPr="0089032A">
        <w:rPr>
          <w:rFonts w:ascii="Arial" w:hAnsi="Arial" w:cs="Arial"/>
          <w:color w:val="4A4A4A"/>
          <w:sz w:val="21"/>
          <w:szCs w:val="21"/>
        </w:rPr>
        <w:t> es un </w:t>
      </w:r>
      <w:hyperlink r:id="rId189" w:tgtFrame="_blank" w:tooltip="Patrón de diseño" w:history="1">
        <w:r w:rsidRPr="0089032A">
          <w:rPr>
            <w:rStyle w:val="Hipervnculo"/>
            <w:rFonts w:ascii="Arial" w:hAnsi="Arial" w:cs="Arial"/>
            <w:color w:val="0791E6"/>
            <w:sz w:val="21"/>
            <w:szCs w:val="21"/>
          </w:rPr>
          <w:t>patrón de diseño</w:t>
        </w:r>
      </w:hyperlink>
      <w:r w:rsidRPr="0089032A">
        <w:rPr>
          <w:rFonts w:ascii="Arial" w:hAnsi="Arial" w:cs="Arial"/>
          <w:color w:val="4A4A4A"/>
          <w:sz w:val="21"/>
          <w:szCs w:val="21"/>
        </w:rPr>
        <w:t> que permite restringir la creación de </w:t>
      </w:r>
      <w:hyperlink r:id="rId190" w:tgtFrame="_blank" w:tooltip="Programación orientada a objetos" w:history="1">
        <w:r w:rsidRPr="0089032A">
          <w:rPr>
            <w:rStyle w:val="Hipervnculo"/>
            <w:rFonts w:ascii="Arial" w:hAnsi="Arial" w:cs="Arial"/>
            <w:color w:val="0791E6"/>
            <w:sz w:val="21"/>
            <w:szCs w:val="21"/>
          </w:rPr>
          <w:t>objetos</w:t>
        </w:r>
      </w:hyperlink>
      <w:r w:rsidRPr="0089032A">
        <w:rPr>
          <w:rFonts w:ascii="Arial" w:hAnsi="Arial" w:cs="Arial"/>
          <w:color w:val="4A4A4A"/>
          <w:sz w:val="21"/>
          <w:szCs w:val="21"/>
        </w:rPr>
        <w:t> pertenecientes a una </w:t>
      </w:r>
      <w:hyperlink r:id="rId191" w:tgtFrame="_blank" w:tooltip="Clase (programación orientada a objetos)" w:history="1">
        <w:r w:rsidRPr="0089032A">
          <w:rPr>
            <w:rStyle w:val="Hipervnculo"/>
            <w:rFonts w:ascii="Arial" w:hAnsi="Arial" w:cs="Arial"/>
            <w:color w:val="0791E6"/>
            <w:sz w:val="21"/>
            <w:szCs w:val="21"/>
          </w:rPr>
          <w:t>clase</w:t>
        </w:r>
      </w:hyperlink>
      <w:r w:rsidRPr="0089032A">
        <w:rPr>
          <w:rFonts w:ascii="Arial" w:hAnsi="Arial" w:cs="Arial"/>
          <w:color w:val="4A4A4A"/>
          <w:sz w:val="21"/>
          <w:szCs w:val="21"/>
        </w:rPr>
        <w:t> o el valor de un tipo a un único objeto.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Su intención consiste en garantizar que una clase solo tenga una </w:t>
      </w:r>
      <w:hyperlink r:id="rId192" w:tgtFrame="_blank" w:tooltip="Instancia (informática)" w:history="1">
        <w:r w:rsidRPr="0089032A">
          <w:rPr>
            <w:rStyle w:val="Hipervnculo"/>
            <w:rFonts w:ascii="Arial" w:hAnsi="Arial" w:cs="Arial"/>
            <w:color w:val="0791E6"/>
            <w:sz w:val="21"/>
            <w:szCs w:val="21"/>
          </w:rPr>
          <w:t>instancia</w:t>
        </w:r>
      </w:hyperlink>
      <w:r w:rsidRPr="0089032A">
        <w:rPr>
          <w:rFonts w:ascii="Arial" w:hAnsi="Arial" w:cs="Arial"/>
          <w:color w:val="4A4A4A"/>
          <w:sz w:val="21"/>
          <w:szCs w:val="21"/>
        </w:rPr>
        <w:t> y proporcionar un punto de acceso global a ella.</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proofErr w:type="spellStart"/>
      <w:r w:rsidRPr="0089032A">
        <w:rPr>
          <w:rStyle w:val="nfasis"/>
          <w:rFonts w:ascii="Arial" w:eastAsiaTheme="majorEastAsia" w:hAnsi="Arial" w:cs="Arial"/>
          <w:color w:val="4A4A4A"/>
          <w:sz w:val="21"/>
          <w:szCs w:val="21"/>
        </w:rPr>
        <w:t>singleton</w:t>
      </w:r>
      <w:proofErr w:type="spellEnd"/>
      <w:r w:rsidRPr="0089032A">
        <w:rPr>
          <w:rFonts w:ascii="Arial" w:hAnsi="Arial" w:cs="Arial"/>
          <w:color w:val="4A4A4A"/>
          <w:sz w:val="21"/>
          <w:szCs w:val="21"/>
        </w:rPr>
        <w:t> se implementa creando en nuestra clase un </w:t>
      </w:r>
      <w:hyperlink r:id="rId193" w:tgtFrame="_blank" w:tooltip="Método (informática)" w:history="1">
        <w:r w:rsidRPr="0089032A">
          <w:rPr>
            <w:rStyle w:val="Hipervnculo"/>
            <w:rFonts w:ascii="Arial" w:hAnsi="Arial" w:cs="Arial"/>
            <w:color w:val="0791E6"/>
            <w:sz w:val="21"/>
            <w:szCs w:val="21"/>
          </w:rPr>
          <w:t>método</w:t>
        </w:r>
      </w:hyperlink>
      <w:r w:rsidRPr="0089032A">
        <w:rPr>
          <w:rFonts w:ascii="Arial" w:hAnsi="Arial" w:cs="Arial"/>
          <w:color w:val="4A4A4A"/>
          <w:sz w:val="21"/>
          <w:szCs w:val="21"/>
        </w:rPr>
        <w:t> que crea una instancia del objeto solo si todavía no existe alguna. Para asegurar que la clase no puede ser instanciada nuevamente se regula el alcance del </w:t>
      </w:r>
      <w:hyperlink r:id="rId194" w:tgtFrame="_blank" w:tooltip="Constructor (informática)" w:history="1">
        <w:r w:rsidRPr="0089032A">
          <w:rPr>
            <w:rStyle w:val="Hipervnculo"/>
            <w:rFonts w:ascii="Arial" w:hAnsi="Arial" w:cs="Arial"/>
            <w:color w:val="0791E6"/>
            <w:sz w:val="21"/>
            <w:szCs w:val="21"/>
          </w:rPr>
          <w:t>constructor</w:t>
        </w:r>
      </w:hyperlink>
      <w:r w:rsidRPr="0089032A">
        <w:rPr>
          <w:rFonts w:ascii="Arial" w:hAnsi="Arial" w:cs="Arial"/>
          <w:color w:val="4A4A4A"/>
          <w:sz w:val="21"/>
          <w:szCs w:val="21"/>
        </w:rPr>
        <w:t> (con </w:t>
      </w:r>
      <w:hyperlink r:id="rId195" w:tgtFrame="_blank" w:tooltip="Modificador de acceso (aún no redactado)" w:history="1">
        <w:r w:rsidRPr="0089032A">
          <w:rPr>
            <w:rStyle w:val="Hipervnculo"/>
            <w:rFonts w:ascii="Arial" w:hAnsi="Arial" w:cs="Arial"/>
            <w:color w:val="0791E6"/>
            <w:sz w:val="21"/>
            <w:szCs w:val="21"/>
          </w:rPr>
          <w:t>modificadores de acceso</w:t>
        </w:r>
      </w:hyperlink>
      <w:r w:rsidRPr="0089032A">
        <w:rPr>
          <w:rFonts w:ascii="Arial" w:hAnsi="Arial" w:cs="Arial"/>
          <w:color w:val="4A4A4A"/>
          <w:sz w:val="21"/>
          <w:szCs w:val="21"/>
        </w:rPr>
        <w:t> como protegido o privado).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proofErr w:type="spellStart"/>
      <w:r w:rsidRPr="0089032A">
        <w:rPr>
          <w:rStyle w:val="nfasis"/>
          <w:rFonts w:ascii="Arial" w:eastAsiaTheme="majorEastAsia" w:hAnsi="Arial" w:cs="Arial"/>
          <w:color w:val="4A4A4A"/>
          <w:sz w:val="21"/>
          <w:szCs w:val="21"/>
        </w:rPr>
        <w:t>singleton</w:t>
      </w:r>
      <w:proofErr w:type="spellEnd"/>
      <w:r w:rsidRPr="0089032A">
        <w:rPr>
          <w:rFonts w:ascii="Arial" w:hAnsi="Arial" w:cs="Arial"/>
          <w:color w:val="4A4A4A"/>
          <w:sz w:val="21"/>
          <w:szCs w:val="21"/>
        </w:rPr>
        <w:t> se implementa creando en nuestra clase un </w:t>
      </w:r>
      <w:hyperlink r:id="rId196" w:tgtFrame="_blank" w:tooltip="Método (informática)" w:history="1">
        <w:r w:rsidRPr="0089032A">
          <w:rPr>
            <w:rStyle w:val="Hipervnculo"/>
            <w:rFonts w:ascii="Arial" w:hAnsi="Arial" w:cs="Arial"/>
            <w:color w:val="0791E6"/>
            <w:sz w:val="21"/>
            <w:szCs w:val="21"/>
          </w:rPr>
          <w:t>método</w:t>
        </w:r>
      </w:hyperlink>
      <w:r w:rsidRPr="0089032A">
        <w:rPr>
          <w:rFonts w:ascii="Arial" w:hAnsi="Arial" w:cs="Arial"/>
          <w:color w:val="4A4A4A"/>
          <w:sz w:val="21"/>
          <w:szCs w:val="21"/>
        </w:rPr>
        <w:t> que crea una instancia del objeto solo si todavía no existe alguna. Para asegurar que la clase no puede ser instanciada nuevamente se regula el alcance del </w:t>
      </w:r>
      <w:hyperlink r:id="rId197" w:tgtFrame="_blank" w:tooltip="Constructor (informática)" w:history="1">
        <w:r w:rsidRPr="0089032A">
          <w:rPr>
            <w:rStyle w:val="Hipervnculo"/>
            <w:rFonts w:ascii="Arial" w:hAnsi="Arial" w:cs="Arial"/>
            <w:color w:val="0791E6"/>
            <w:sz w:val="21"/>
            <w:szCs w:val="21"/>
          </w:rPr>
          <w:t>constructor</w:t>
        </w:r>
      </w:hyperlink>
      <w:r w:rsidRPr="0089032A">
        <w:rPr>
          <w:rFonts w:ascii="Arial" w:hAnsi="Arial" w:cs="Arial"/>
          <w:color w:val="4A4A4A"/>
          <w:sz w:val="21"/>
          <w:szCs w:val="21"/>
        </w:rPr>
        <w:t> (con </w:t>
      </w:r>
      <w:hyperlink r:id="rId198" w:tgtFrame="_blank" w:tooltip="Modificador de acceso (aún no redactado)" w:history="1">
        <w:r w:rsidRPr="0089032A">
          <w:rPr>
            <w:rStyle w:val="Hipervnculo"/>
            <w:rFonts w:ascii="Arial" w:hAnsi="Arial" w:cs="Arial"/>
            <w:color w:val="0791E6"/>
            <w:sz w:val="21"/>
            <w:szCs w:val="21"/>
          </w:rPr>
          <w:t>modificadores de acceso</w:t>
        </w:r>
      </w:hyperlink>
      <w:r w:rsidRPr="0089032A">
        <w:rPr>
          <w:rFonts w:ascii="Arial" w:hAnsi="Arial" w:cs="Arial"/>
          <w:color w:val="4A4A4A"/>
          <w:sz w:val="21"/>
          <w:szCs w:val="21"/>
        </w:rPr>
        <w:t> como protegido o privado).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La instrumentación del patrón puede ser delicada en programas con múltiples hilos de ejecución. Si dos </w:t>
      </w:r>
      <w:hyperlink r:id="rId199" w:tgtFrame="_blank" w:tooltip="Hilo (informática)" w:history="1">
        <w:r w:rsidRPr="0089032A">
          <w:rPr>
            <w:rStyle w:val="Hipervnculo"/>
            <w:rFonts w:ascii="Arial" w:hAnsi="Arial" w:cs="Arial"/>
            <w:color w:val="0791E6"/>
            <w:sz w:val="21"/>
            <w:szCs w:val="21"/>
          </w:rPr>
          <w:t>hilos de ejecución</w:t>
        </w:r>
      </w:hyperlink>
      <w:r w:rsidRPr="0089032A">
        <w:rPr>
          <w:rFonts w:ascii="Arial" w:hAnsi="Arial" w:cs="Arial"/>
          <w:color w:val="4A4A4A"/>
          <w:sz w:val="21"/>
          <w:szCs w:val="21"/>
        </w:rPr>
        <w:t> intentan crear la instancia al mismo tiempo y esta no existe todavía, solo uno de ellos debe lograr crear el objeto. La solución clásica para este problema es utilizar </w:t>
      </w:r>
      <w:hyperlink r:id="rId200" w:tgtFrame="_blank" w:tooltip="Exclusión mutua (informática)" w:history="1">
        <w:r w:rsidRPr="0089032A">
          <w:rPr>
            <w:rStyle w:val="Hipervnculo"/>
            <w:rFonts w:ascii="Arial" w:hAnsi="Arial" w:cs="Arial"/>
            <w:color w:val="0791E6"/>
            <w:sz w:val="21"/>
            <w:szCs w:val="21"/>
          </w:rPr>
          <w:t>exclusión mutua</w:t>
        </w:r>
      </w:hyperlink>
      <w:r w:rsidRPr="0089032A">
        <w:rPr>
          <w:rFonts w:ascii="Arial" w:hAnsi="Arial" w:cs="Arial"/>
          <w:color w:val="4A4A4A"/>
          <w:sz w:val="21"/>
          <w:szCs w:val="21"/>
        </w:rPr>
        <w:t> en el método de creación de la clase que implementa el patrón.</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Las situaciones más habituales de aplicación de este patrón son aquellas en las que dicha clase controla el acceso a un recurso físico único (como puede ser el </w:t>
      </w:r>
      <w:hyperlink r:id="rId201" w:tgtFrame="_blank" w:tooltip="Ratón (informática)" w:history="1">
        <w:r w:rsidRPr="0089032A">
          <w:rPr>
            <w:rStyle w:val="Hipervnculo"/>
            <w:rFonts w:ascii="Arial" w:hAnsi="Arial" w:cs="Arial"/>
            <w:color w:val="0791E6"/>
            <w:sz w:val="21"/>
            <w:szCs w:val="21"/>
          </w:rPr>
          <w:t>ratón</w:t>
        </w:r>
      </w:hyperlink>
      <w:r w:rsidRPr="0089032A">
        <w:rPr>
          <w:rFonts w:ascii="Arial" w:hAnsi="Arial" w:cs="Arial"/>
          <w:color w:val="4A4A4A"/>
          <w:sz w:val="21"/>
          <w:szCs w:val="21"/>
        </w:rPr>
        <w:t xml:space="preserve"> o un archivo abierto en modo </w:t>
      </w:r>
      <w:r w:rsidRPr="0089032A">
        <w:rPr>
          <w:rFonts w:ascii="Arial" w:hAnsi="Arial" w:cs="Arial"/>
          <w:color w:val="4A4A4A"/>
          <w:sz w:val="21"/>
          <w:szCs w:val="21"/>
        </w:rPr>
        <w:lastRenderedPageBreak/>
        <w:t>exclusivo) o cuando cierto </w:t>
      </w:r>
      <w:hyperlink r:id="rId202" w:tgtFrame="_blank" w:tooltip="Tipo de datos" w:history="1">
        <w:r w:rsidRPr="0089032A">
          <w:rPr>
            <w:rStyle w:val="Hipervnculo"/>
            <w:rFonts w:ascii="Arial" w:hAnsi="Arial" w:cs="Arial"/>
            <w:color w:val="0791E6"/>
            <w:sz w:val="21"/>
            <w:szCs w:val="21"/>
          </w:rPr>
          <w:t>tipo de datos</w:t>
        </w:r>
      </w:hyperlink>
      <w:r w:rsidRPr="0089032A">
        <w:rPr>
          <w:rFonts w:ascii="Arial" w:hAnsi="Arial" w:cs="Arial"/>
          <w:color w:val="4A4A4A"/>
          <w:sz w:val="21"/>
          <w:szCs w:val="21"/>
        </w:rPr>
        <w:t> debe estar disponible para todos los demás objetos de la </w:t>
      </w:r>
      <w:hyperlink r:id="rId203" w:tgtFrame="_blank" w:tooltip="Aplicación (informática)" w:history="1">
        <w:r w:rsidRPr="0089032A">
          <w:rPr>
            <w:rStyle w:val="Hipervnculo"/>
            <w:rFonts w:ascii="Arial" w:hAnsi="Arial" w:cs="Arial"/>
            <w:color w:val="0791E6"/>
            <w:sz w:val="21"/>
            <w:szCs w:val="21"/>
          </w:rPr>
          <w:t>aplicación</w:t>
        </w:r>
      </w:hyperlink>
      <w:r w:rsidRPr="0089032A">
        <w:rPr>
          <w:rFonts w:ascii="Arial" w:hAnsi="Arial" w:cs="Arial"/>
          <w:color w:val="4A4A4A"/>
          <w:sz w:val="21"/>
          <w:szCs w:val="21"/>
        </w:rPr>
        <w: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proofErr w:type="spellStart"/>
      <w:r w:rsidRPr="0089032A">
        <w:rPr>
          <w:rStyle w:val="nfasis"/>
          <w:rFonts w:ascii="Arial" w:eastAsiaTheme="majorEastAsia" w:hAnsi="Arial" w:cs="Arial"/>
          <w:color w:val="4A4A4A"/>
          <w:sz w:val="21"/>
          <w:szCs w:val="21"/>
        </w:rPr>
        <w:t>singleton</w:t>
      </w:r>
      <w:proofErr w:type="spellEnd"/>
      <w:r w:rsidRPr="0089032A">
        <w:rPr>
          <w:rFonts w:ascii="Arial" w:hAnsi="Arial" w:cs="Arial"/>
          <w:color w:val="4A4A4A"/>
          <w:sz w:val="21"/>
          <w:szCs w:val="21"/>
        </w:rPr>
        <w:t> provee una única instancia global gracias a que:</w:t>
      </w:r>
    </w:p>
    <w:p w:rsidR="0089032A" w:rsidRPr="0089032A" w:rsidRDefault="0089032A" w:rsidP="00C3528C">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La propia clase es responsable de crear la única instancia.</w:t>
      </w:r>
    </w:p>
    <w:p w:rsidR="0089032A" w:rsidRPr="0089032A" w:rsidRDefault="0089032A" w:rsidP="00C3528C">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Permite el acceso global a dicha instancia mediante un método de clase.</w:t>
      </w:r>
    </w:p>
    <w:p w:rsidR="0089032A" w:rsidRPr="0089032A" w:rsidRDefault="0089032A" w:rsidP="00C3528C">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 xml:space="preserve">Declara el constructor de clase como privado para que no sea </w:t>
      </w:r>
      <w:proofErr w:type="spellStart"/>
      <w:r w:rsidRPr="0089032A">
        <w:rPr>
          <w:rFonts w:ascii="Arial" w:hAnsi="Arial" w:cs="Arial"/>
          <w:color w:val="4A4A4A"/>
          <w:sz w:val="21"/>
          <w:szCs w:val="21"/>
        </w:rPr>
        <w:t>instanciable</w:t>
      </w:r>
      <w:proofErr w:type="spellEnd"/>
      <w:r w:rsidRPr="0089032A">
        <w:rPr>
          <w:rFonts w:ascii="Arial" w:hAnsi="Arial" w:cs="Arial"/>
          <w:color w:val="4A4A4A"/>
          <w:sz w:val="21"/>
          <w:szCs w:val="21"/>
        </w:rPr>
        <w:t xml:space="preserve"> directamente.</w:t>
      </w:r>
    </w:p>
    <w:p w:rsidR="0089032A" w:rsidRPr="0089032A" w:rsidRDefault="0089032A" w:rsidP="00C3528C">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 xml:space="preserve">Al estar internamente </w:t>
      </w:r>
      <w:proofErr w:type="spellStart"/>
      <w:r w:rsidRPr="0089032A">
        <w:rPr>
          <w:rFonts w:ascii="Arial" w:hAnsi="Arial" w:cs="Arial"/>
          <w:color w:val="4A4A4A"/>
          <w:sz w:val="21"/>
          <w:szCs w:val="21"/>
        </w:rPr>
        <w:t>autoreferenciada</w:t>
      </w:r>
      <w:proofErr w:type="spellEnd"/>
      <w:r w:rsidRPr="0089032A">
        <w:rPr>
          <w:rFonts w:ascii="Arial" w:hAnsi="Arial" w:cs="Arial"/>
          <w:color w:val="4A4A4A"/>
          <w:sz w:val="21"/>
          <w:szCs w:val="21"/>
        </w:rPr>
        <w:t>, en lenguajes como Java, el recolector de basura no actúa.</w:t>
      </w:r>
    </w:p>
    <w:p w:rsidR="0089032A" w:rsidRPr="0089032A" w:rsidRDefault="0089032A" w:rsidP="0089032A">
      <w:pPr>
        <w:pStyle w:val="Ttulo2"/>
        <w:shd w:val="clear" w:color="auto" w:fill="FFFFFF"/>
        <w:spacing w:before="0"/>
        <w:jc w:val="both"/>
        <w:rPr>
          <w:rFonts w:ascii="Arial" w:hAnsi="Arial" w:cs="Arial"/>
          <w:color w:val="4A4A4A"/>
          <w:sz w:val="21"/>
          <w:szCs w:val="21"/>
        </w:rPr>
      </w:pPr>
      <w:r w:rsidRPr="0089032A">
        <w:rPr>
          <w:rFonts w:ascii="Arial" w:hAnsi="Arial" w:cs="Arial"/>
          <w:color w:val="4A4A4A"/>
          <w:sz w:val="21"/>
          <w:szCs w:val="21"/>
        </w:rPr>
        <w:t>Javascript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 xml:space="preserve">Una implementación del patrón </w:t>
      </w:r>
      <w:proofErr w:type="spellStart"/>
      <w:r w:rsidRPr="0089032A">
        <w:rPr>
          <w:rFonts w:ascii="Arial" w:hAnsi="Arial" w:cs="Arial"/>
          <w:color w:val="4A4A4A"/>
          <w:sz w:val="21"/>
          <w:szCs w:val="21"/>
        </w:rPr>
        <w:t>singleton</w:t>
      </w:r>
      <w:proofErr w:type="spellEnd"/>
      <w:r w:rsidRPr="0089032A">
        <w:rPr>
          <w:rFonts w:ascii="Arial" w:hAnsi="Arial" w:cs="Arial"/>
          <w:color w:val="4A4A4A"/>
          <w:sz w:val="21"/>
          <w:szCs w:val="21"/>
        </w:rPr>
        <w:t xml:space="preserve"> en </w:t>
      </w:r>
      <w:proofErr w:type="spellStart"/>
      <w:r w:rsidRPr="0089032A">
        <w:rPr>
          <w:rFonts w:ascii="Arial" w:hAnsi="Arial" w:cs="Arial"/>
          <w:color w:val="4A4A4A"/>
          <w:sz w:val="21"/>
          <w:szCs w:val="21"/>
        </w:rPr>
        <w:fldChar w:fldCharType="begin"/>
      </w:r>
      <w:r w:rsidRPr="0089032A">
        <w:rPr>
          <w:rFonts w:ascii="Arial" w:hAnsi="Arial" w:cs="Arial"/>
          <w:color w:val="4A4A4A"/>
          <w:sz w:val="21"/>
          <w:szCs w:val="21"/>
        </w:rPr>
        <w:instrText xml:space="preserve"> HYPERLINK "https://es.wikipedia.org/wiki/Javascript" \o "Javascript" \t "_blank" </w:instrText>
      </w:r>
      <w:r w:rsidRPr="0089032A">
        <w:rPr>
          <w:rFonts w:ascii="Arial" w:hAnsi="Arial" w:cs="Arial"/>
          <w:color w:val="4A4A4A"/>
          <w:sz w:val="21"/>
          <w:szCs w:val="21"/>
        </w:rPr>
        <w:fldChar w:fldCharType="separate"/>
      </w:r>
      <w:r w:rsidRPr="0089032A">
        <w:rPr>
          <w:rStyle w:val="Hipervnculo"/>
          <w:rFonts w:ascii="Arial" w:hAnsi="Arial" w:cs="Arial"/>
          <w:color w:val="0791E6"/>
          <w:sz w:val="21"/>
          <w:szCs w:val="21"/>
        </w:rPr>
        <w:t>Javascript</w:t>
      </w:r>
      <w:proofErr w:type="spellEnd"/>
      <w:r w:rsidRPr="0089032A">
        <w:rPr>
          <w:rFonts w:ascii="Arial" w:hAnsi="Arial" w:cs="Arial"/>
          <w:color w:val="4A4A4A"/>
          <w:sz w:val="21"/>
          <w:szCs w:val="21"/>
        </w:rPr>
        <w:fldChar w:fldCharType="end"/>
      </w:r>
      <w:r w:rsidRPr="0089032A">
        <w:rPr>
          <w:rFonts w:ascii="Arial" w:hAnsi="Arial" w:cs="Arial"/>
          <w:color w:val="4A4A4A"/>
          <w:sz w:val="21"/>
          <w:szCs w:val="21"/>
        </w:rPr>
        <w:t> es la siguiente:</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Singleton = </w:t>
      </w:r>
      <w:r w:rsidRPr="0089032A">
        <w:rPr>
          <w:rStyle w:val="hljs-keyword"/>
          <w:b/>
          <w:bCs/>
          <w:color w:val="F92672"/>
          <w:sz w:val="21"/>
          <w:szCs w:val="21"/>
          <w:lang w:val="en-US"/>
        </w:rPr>
        <w:t>function</w:t>
      </w:r>
      <w:r w:rsidRPr="0089032A">
        <w:rPr>
          <w:rStyle w:val="hljs-function"/>
          <w:color w:val="FFFFFF"/>
          <w:sz w:val="21"/>
          <w:szCs w:val="21"/>
          <w:lang w:val="en-US"/>
        </w:rPr>
        <w:t xml:space="preserve"> </w:t>
      </w:r>
      <w:proofErr w:type="spellStart"/>
      <w:r w:rsidRPr="0089032A">
        <w:rPr>
          <w:rStyle w:val="hljs-title"/>
          <w:b/>
          <w:bCs/>
          <w:color w:val="A6E22E"/>
          <w:sz w:val="21"/>
          <w:szCs w:val="21"/>
          <w:lang w:val="en-US"/>
        </w:rPr>
        <w:t>Singleton$</w:t>
      </w:r>
      <w:proofErr w:type="gramStart"/>
      <w:r w:rsidRPr="0089032A">
        <w:rPr>
          <w:rStyle w:val="hljs-title"/>
          <w:b/>
          <w:bCs/>
          <w:color w:val="A6E22E"/>
          <w:sz w:val="21"/>
          <w:szCs w:val="21"/>
          <w:lang w:val="en-US"/>
        </w:rPr>
        <w:t>constructor</w:t>
      </w:r>
      <w:proofErr w:type="spellEnd"/>
      <w:r w:rsidRPr="0089032A">
        <w:rPr>
          <w:rStyle w:val="hljs-function"/>
          <w:color w:val="FFFFFF"/>
          <w:sz w:val="21"/>
          <w:szCs w:val="21"/>
          <w:lang w:val="en-US"/>
        </w:rPr>
        <w:t>(</w:t>
      </w:r>
      <w:proofErr w:type="gramEnd"/>
      <w:r w:rsidRPr="0089032A">
        <w:rPr>
          <w:rStyle w:val="hljs-function"/>
          <w:color w:val="FFFFFF"/>
          <w:sz w:val="21"/>
          <w:szCs w:val="21"/>
          <w:lang w:val="en-US"/>
        </w:rPr>
        <w:t xml:space="preserve">) </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r w:rsidRPr="0089032A">
        <w:rPr>
          <w:rStyle w:val="hljs-keyword"/>
          <w:b/>
          <w:bCs/>
          <w:color w:val="F92672"/>
          <w:sz w:val="21"/>
          <w:szCs w:val="21"/>
          <w:lang w:val="en-US"/>
        </w:rPr>
        <w:t>return</w:t>
      </w:r>
      <w:r w:rsidRPr="0089032A">
        <w:rPr>
          <w:rStyle w:val="CdigoHTML"/>
          <w:color w:val="FFFFFF"/>
          <w:sz w:val="21"/>
          <w:szCs w:val="21"/>
          <w:lang w:val="en-US"/>
        </w:rPr>
        <w:t xml:space="preserve"> { </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proofErr w:type="spellStart"/>
      <w:proofErr w:type="gramStart"/>
      <w:r w:rsidRPr="0089032A">
        <w:rPr>
          <w:rStyle w:val="CdigoHTML"/>
          <w:color w:val="FFFFFF"/>
          <w:sz w:val="21"/>
          <w:szCs w:val="21"/>
          <w:lang w:val="en-US"/>
        </w:rPr>
        <w:t>getInstance</w:t>
      </w:r>
      <w:proofErr w:type="spellEnd"/>
      <w:r w:rsidRPr="0089032A">
        <w:rPr>
          <w:rStyle w:val="CdigoHTML"/>
          <w:color w:val="FFFFFF"/>
          <w:sz w:val="21"/>
          <w:szCs w:val="21"/>
          <w:lang w:val="en-US"/>
        </w:rPr>
        <w:t xml:space="preserve"> :</w:t>
      </w:r>
      <w:proofErr w:type="gramEnd"/>
      <w:r w:rsidRPr="0089032A">
        <w:rPr>
          <w:rStyle w:val="CdigoHTML"/>
          <w:color w:val="FFFFFF"/>
          <w:sz w:val="21"/>
          <w:szCs w:val="21"/>
          <w:lang w:val="en-US"/>
        </w:rPr>
        <w:t xml:space="preserve"> </w:t>
      </w:r>
      <w:r w:rsidRPr="0089032A">
        <w:rPr>
          <w:rStyle w:val="hljs-keyword"/>
          <w:b/>
          <w:bCs/>
          <w:color w:val="F92672"/>
          <w:sz w:val="21"/>
          <w:szCs w:val="21"/>
          <w:lang w:val="en-US"/>
        </w:rPr>
        <w:t>function</w:t>
      </w:r>
      <w:r w:rsidRPr="0089032A">
        <w:rPr>
          <w:rStyle w:val="hljs-function"/>
          <w:color w:val="FFFFFF"/>
          <w:sz w:val="21"/>
          <w:szCs w:val="21"/>
          <w:lang w:val="en-US"/>
        </w:rPr>
        <w:t xml:space="preserve"> </w:t>
      </w:r>
      <w:proofErr w:type="spellStart"/>
      <w:r w:rsidRPr="0089032A">
        <w:rPr>
          <w:rStyle w:val="hljs-title"/>
          <w:b/>
          <w:bCs/>
          <w:color w:val="A6E22E"/>
          <w:sz w:val="21"/>
          <w:szCs w:val="21"/>
          <w:lang w:val="en-US"/>
        </w:rPr>
        <w:t>Singleton$getInstance</w:t>
      </w:r>
      <w:proofErr w:type="spellEnd"/>
      <w:r w:rsidRPr="0089032A">
        <w:rPr>
          <w:rStyle w:val="hljs-function"/>
          <w:color w:val="FFFFFF"/>
          <w:sz w:val="21"/>
          <w:szCs w:val="21"/>
          <w:lang w:val="en-US"/>
        </w:rPr>
        <w:t xml:space="preserve">() </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r w:rsidRPr="0089032A">
        <w:rPr>
          <w:rStyle w:val="hljs-keyword"/>
          <w:b/>
          <w:bCs/>
          <w:color w:val="F92672"/>
          <w:sz w:val="21"/>
          <w:szCs w:val="21"/>
          <w:lang w:val="en-US"/>
        </w:rPr>
        <w:t>return</w:t>
      </w:r>
      <w:r w:rsidRPr="0089032A">
        <w:rPr>
          <w:rStyle w:val="CdigoHTML"/>
          <w:color w:val="FFFFFF"/>
          <w:sz w:val="21"/>
          <w:szCs w:val="21"/>
          <w:lang w:val="en-US"/>
        </w:rPr>
        <w:t xml:space="preserve"> </w:t>
      </w:r>
      <w:r w:rsidRPr="0089032A">
        <w:rPr>
          <w:rStyle w:val="hljs-keyword"/>
          <w:b/>
          <w:bCs/>
          <w:color w:val="F92672"/>
          <w:sz w:val="21"/>
          <w:szCs w:val="21"/>
          <w:lang w:val="en-US"/>
        </w:rPr>
        <w:t>this</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rPr>
      </w:pPr>
      <w:r w:rsidRPr="0089032A">
        <w:rPr>
          <w:rStyle w:val="CdigoHTML"/>
          <w:color w:val="FFFFFF"/>
          <w:sz w:val="21"/>
          <w:szCs w:val="21"/>
          <w:lang w:val="en-US"/>
        </w:rPr>
        <w:t xml:space="preserve">        </w:t>
      </w:r>
      <w:r w:rsidRPr="0089032A">
        <w:rPr>
          <w:rStyle w:val="CdigoHTML"/>
          <w:color w:val="FFFFFF"/>
          <w:sz w:val="21"/>
          <w:szCs w:val="21"/>
        </w:rPr>
        <w:t>}</w:t>
      </w:r>
    </w:p>
    <w:p w:rsidR="0089032A" w:rsidRPr="0089032A" w:rsidRDefault="0089032A" w:rsidP="0089032A">
      <w:pPr>
        <w:pStyle w:val="HTMLconformatoprevio"/>
        <w:shd w:val="clear" w:color="auto" w:fill="333333"/>
        <w:jc w:val="both"/>
        <w:rPr>
          <w:rStyle w:val="CdigoHTML"/>
          <w:color w:val="FFFFFF"/>
          <w:sz w:val="21"/>
          <w:szCs w:val="21"/>
        </w:rPr>
      </w:pPr>
      <w:r w:rsidRPr="0089032A">
        <w:rPr>
          <w:rStyle w:val="CdigoHTML"/>
          <w:color w:val="FFFFFF"/>
          <w:sz w:val="21"/>
          <w:szCs w:val="21"/>
        </w:rPr>
        <w:t xml:space="preserve">    };</w:t>
      </w:r>
    </w:p>
    <w:p w:rsidR="0089032A" w:rsidRPr="0089032A" w:rsidRDefault="0089032A" w:rsidP="0089032A">
      <w:pPr>
        <w:pStyle w:val="HTMLconformatoprevio"/>
        <w:shd w:val="clear" w:color="auto" w:fill="333333"/>
        <w:jc w:val="both"/>
        <w:rPr>
          <w:rFonts w:ascii="Courier New" w:hAnsi="Courier New" w:cs="Courier New"/>
          <w:color w:val="FFFFFF"/>
          <w:sz w:val="21"/>
          <w:szCs w:val="21"/>
        </w:rPr>
      </w:pPr>
      <w:r w:rsidRPr="0089032A">
        <w:rPr>
          <w:rStyle w:val="CdigoHTML"/>
          <w:color w:val="FFFFFF"/>
          <w:sz w:val="21"/>
          <w:szCs w:val="21"/>
        </w:rPr>
        <w:t>}();</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131D9" w:rsidRPr="006131D9" w:rsidRDefault="006131D9" w:rsidP="006131D9">
      <w:pPr>
        <w:pStyle w:val="Ttulo1"/>
      </w:pPr>
      <w:r w:rsidRPr="006131D9">
        <w:t>Implementación del patrón Singleton</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b/>
          <w:bCs/>
          <w:color w:val="4A4A4A"/>
          <w:sz w:val="21"/>
          <w:szCs w:val="21"/>
          <w:lang w:val="es-MX" w:eastAsia="es-MX"/>
        </w:rPr>
        <w:t xml:space="preserve">¿Qué hace </w:t>
      </w:r>
      <w:proofErr w:type="spellStart"/>
      <w:r w:rsidRPr="006131D9">
        <w:rPr>
          <w:rFonts w:ascii="Arial" w:eastAsia="Times New Roman" w:hAnsi="Arial" w:cs="Arial"/>
          <w:b/>
          <w:bCs/>
          <w:color w:val="4A4A4A"/>
          <w:sz w:val="21"/>
          <w:szCs w:val="21"/>
          <w:lang w:val="es-MX" w:eastAsia="es-MX"/>
        </w:rPr>
        <w:t>private</w:t>
      </w:r>
      <w:proofErr w:type="spellEnd"/>
      <w:r w:rsidRPr="006131D9">
        <w:rPr>
          <w:rFonts w:ascii="Arial" w:eastAsia="Times New Roman" w:hAnsi="Arial" w:cs="Arial"/>
          <w:b/>
          <w:bCs/>
          <w:color w:val="4A4A4A"/>
          <w:sz w:val="21"/>
          <w:szCs w:val="21"/>
          <w:lang w:val="es-MX" w:eastAsia="es-MX"/>
        </w:rPr>
        <w:t>?</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proofErr w:type="spellStart"/>
      <w:r w:rsidRPr="006131D9">
        <w:rPr>
          <w:rFonts w:ascii="Arial" w:eastAsia="Times New Roman" w:hAnsi="Arial" w:cs="Arial"/>
          <w:color w:val="4A4A4A"/>
          <w:sz w:val="21"/>
          <w:szCs w:val="21"/>
          <w:lang w:val="es-MX" w:eastAsia="es-MX"/>
        </w:rPr>
        <w:t>private</w:t>
      </w:r>
      <w:proofErr w:type="spellEnd"/>
      <w:r w:rsidRPr="006131D9">
        <w:rPr>
          <w:rFonts w:ascii="Arial" w:eastAsia="Times New Roman" w:hAnsi="Arial" w:cs="Arial"/>
          <w:color w:val="4A4A4A"/>
          <w:sz w:val="21"/>
          <w:szCs w:val="21"/>
          <w:lang w:val="es-MX" w:eastAsia="es-MX"/>
        </w:rPr>
        <w:t xml:space="preserve"> hace que no sea posible acceder a un </w:t>
      </w:r>
      <w:proofErr w:type="spellStart"/>
      <w:r w:rsidRPr="006131D9">
        <w:rPr>
          <w:rFonts w:ascii="Arial" w:eastAsia="Times New Roman" w:hAnsi="Arial" w:cs="Arial"/>
          <w:color w:val="4A4A4A"/>
          <w:sz w:val="21"/>
          <w:szCs w:val="21"/>
          <w:lang w:val="es-MX" w:eastAsia="es-MX"/>
        </w:rPr>
        <w:t>miebro</w:t>
      </w:r>
      <w:proofErr w:type="spellEnd"/>
      <w:r w:rsidRPr="006131D9">
        <w:rPr>
          <w:rFonts w:ascii="Arial" w:eastAsia="Times New Roman" w:hAnsi="Arial" w:cs="Arial"/>
          <w:color w:val="4A4A4A"/>
          <w:sz w:val="21"/>
          <w:szCs w:val="21"/>
          <w:lang w:val="es-MX" w:eastAsia="es-MX"/>
        </w:rPr>
        <w:t xml:space="preserve"> de la clase desde fuera de la clase.</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Si </w:t>
      </w:r>
      <w:proofErr w:type="spellStart"/>
      <w:r w:rsidRPr="006131D9">
        <w:rPr>
          <w:rFonts w:ascii="Arial" w:eastAsia="Times New Roman" w:hAnsi="Arial" w:cs="Arial"/>
          <w:color w:val="4A4A4A"/>
          <w:sz w:val="21"/>
          <w:szCs w:val="21"/>
          <w:lang w:val="es-MX" w:eastAsia="es-MX"/>
        </w:rPr>
        <w:t>alguién</w:t>
      </w:r>
      <w:proofErr w:type="spellEnd"/>
      <w:r w:rsidRPr="006131D9">
        <w:rPr>
          <w:rFonts w:ascii="Arial" w:eastAsia="Times New Roman" w:hAnsi="Arial" w:cs="Arial"/>
          <w:color w:val="4A4A4A"/>
          <w:sz w:val="21"/>
          <w:szCs w:val="21"/>
          <w:lang w:val="es-MX" w:eastAsia="es-MX"/>
        </w:rPr>
        <w:t xml:space="preserve"> hace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class</w:t>
      </w:r>
      <w:proofErr w:type="spellEnd"/>
      <w:r w:rsidRPr="006131D9">
        <w:rPr>
          <w:rFonts w:ascii="Courier New" w:eastAsia="Times New Roman" w:hAnsi="Courier New" w:cs="Courier New"/>
          <w:color w:val="FFFFFF"/>
          <w:sz w:val="21"/>
          <w:szCs w:val="21"/>
          <w:lang w:val="es-MX" w:eastAsia="es-MX"/>
        </w:rPr>
        <w:t xml:space="preserve"> </w:t>
      </w:r>
      <w:proofErr w:type="spellStart"/>
      <w:r w:rsidRPr="006131D9">
        <w:rPr>
          <w:rFonts w:ascii="Courier New" w:eastAsia="Times New Roman" w:hAnsi="Courier New" w:cs="Courier New"/>
          <w:b/>
          <w:bCs/>
          <w:color w:val="A6E22E"/>
          <w:sz w:val="21"/>
          <w:szCs w:val="21"/>
          <w:lang w:val="es-MX" w:eastAsia="es-MX"/>
        </w:rPr>
        <w:t>Singleton</w:t>
      </w:r>
      <w:proofErr w:type="spellEnd"/>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r>
      <w:proofErr w:type="spellStart"/>
      <w:r w:rsidRPr="006131D9">
        <w:rPr>
          <w:rFonts w:ascii="Courier New" w:eastAsia="Times New Roman" w:hAnsi="Courier New" w:cs="Courier New"/>
          <w:b/>
          <w:bCs/>
          <w:color w:val="F92672"/>
          <w:sz w:val="21"/>
          <w:szCs w:val="21"/>
          <w:lang w:val="es-MX" w:eastAsia="es-MX"/>
        </w:rPr>
        <w:t>private</w:t>
      </w:r>
      <w:proofErr w:type="spellEnd"/>
      <w:r w:rsidRPr="006131D9">
        <w:rPr>
          <w:rFonts w:ascii="Courier New" w:eastAsia="Times New Roman" w:hAnsi="Courier New" w:cs="Courier New"/>
          <w:color w:val="FFFFFF"/>
          <w:sz w:val="21"/>
          <w:szCs w:val="21"/>
          <w:lang w:val="es-MX" w:eastAsia="es-MX"/>
        </w:rPr>
        <w:t xml:space="preserve"> </w:t>
      </w:r>
      <w:proofErr w:type="spellStart"/>
      <w:proofErr w:type="gramStart"/>
      <w:r w:rsidRPr="006131D9">
        <w:rPr>
          <w:rFonts w:ascii="Courier New" w:eastAsia="Times New Roman" w:hAnsi="Courier New" w:cs="Courier New"/>
          <w:b/>
          <w:bCs/>
          <w:color w:val="A6E22E"/>
          <w:sz w:val="21"/>
          <w:szCs w:val="21"/>
          <w:lang w:val="es-MX" w:eastAsia="es-MX"/>
        </w:rPr>
        <w:t>metodoPrivado</w:t>
      </w:r>
      <w:proofErr w:type="spellEnd"/>
      <w:r w:rsidRPr="006131D9">
        <w:rPr>
          <w:rFonts w:ascii="Courier New" w:eastAsia="Times New Roman" w:hAnsi="Courier New" w:cs="Courier New"/>
          <w:color w:val="FFFFFF"/>
          <w:sz w:val="21"/>
          <w:szCs w:val="21"/>
          <w:lang w:val="es-MX" w:eastAsia="es-MX"/>
        </w:rPr>
        <w:t>(</w:t>
      </w:r>
      <w:proofErr w:type="gramEnd"/>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75715E"/>
          <w:sz w:val="21"/>
          <w:szCs w:val="21"/>
          <w:lang w:val="es-MX" w:eastAsia="es-MX"/>
        </w:rPr>
        <w:t>// no puedes acceder a este método fuera de la clase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b/>
          <w:bCs/>
          <w:color w:val="F92672"/>
          <w:sz w:val="21"/>
          <w:szCs w:val="21"/>
          <w:lang w:val="en-US" w:eastAsia="es-MX"/>
        </w:rPr>
        <w:t>const</w:t>
      </w:r>
      <w:r w:rsidRPr="006131D9">
        <w:rPr>
          <w:rFonts w:ascii="Courier New" w:eastAsia="Times New Roman" w:hAnsi="Courier New" w:cs="Courier New"/>
          <w:color w:val="FFFFFF"/>
          <w:sz w:val="21"/>
          <w:szCs w:val="21"/>
          <w:lang w:val="en-US" w:eastAsia="es-MX"/>
        </w:rPr>
        <w:t xml:space="preserve"> </w:t>
      </w:r>
      <w:proofErr w:type="spellStart"/>
      <w:r w:rsidRPr="006131D9">
        <w:rPr>
          <w:rFonts w:ascii="Courier New" w:eastAsia="Times New Roman" w:hAnsi="Courier New" w:cs="Courier New"/>
          <w:color w:val="FFFFFF"/>
          <w:sz w:val="21"/>
          <w:szCs w:val="21"/>
          <w:lang w:val="en-US" w:eastAsia="es-MX"/>
        </w:rPr>
        <w:t>instancia</w:t>
      </w:r>
      <w:proofErr w:type="spellEnd"/>
      <w:r w:rsidRPr="006131D9">
        <w:rPr>
          <w:rFonts w:ascii="Courier New" w:eastAsia="Times New Roman" w:hAnsi="Courier New" w:cs="Courier New"/>
          <w:color w:val="FFFFFF"/>
          <w:sz w:val="21"/>
          <w:szCs w:val="21"/>
          <w:lang w:val="en-US" w:eastAsia="es-MX"/>
        </w:rPr>
        <w:t xml:space="preserve"> = </w:t>
      </w:r>
      <w:proofErr w:type="spellStart"/>
      <w:r w:rsidRPr="006131D9">
        <w:rPr>
          <w:rFonts w:ascii="Courier New" w:eastAsia="Times New Roman" w:hAnsi="Courier New" w:cs="Courier New"/>
          <w:color w:val="FFFFFF"/>
          <w:sz w:val="21"/>
          <w:szCs w:val="21"/>
          <w:lang w:val="en-US" w:eastAsia="es-MX"/>
        </w:rPr>
        <w:t>Singleton.getInstance</w:t>
      </w:r>
      <w:proofErr w:type="spellEnd"/>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n-US" w:eastAsia="es-MX"/>
        </w:rPr>
        <w:t>instancia.metodoPrivado</w:t>
      </w:r>
      <w:proofErr w:type="spellEnd"/>
      <w:proofErr w:type="gramEnd"/>
      <w:r w:rsidRPr="006131D9">
        <w:rPr>
          <w:rFonts w:ascii="Courier New" w:eastAsia="Times New Roman" w:hAnsi="Courier New" w:cs="Courier New"/>
          <w:color w:val="FFFFFF"/>
          <w:sz w:val="21"/>
          <w:szCs w:val="21"/>
          <w:lang w:val="en-US" w:eastAsia="es-MX"/>
        </w:rPr>
        <w:t xml:space="preserve">();   </w:t>
      </w:r>
      <w:r w:rsidRPr="006131D9">
        <w:rPr>
          <w:rFonts w:ascii="Courier New" w:eastAsia="Times New Roman" w:hAnsi="Courier New" w:cs="Courier New"/>
          <w:color w:val="75715E"/>
          <w:sz w:val="21"/>
          <w:szCs w:val="21"/>
          <w:lang w:val="en-US" w:eastAsia="es-MX"/>
        </w:rPr>
        <w:t xml:space="preserve">/* TypeScript </w:t>
      </w:r>
      <w:proofErr w:type="spellStart"/>
      <w:r w:rsidRPr="006131D9">
        <w:rPr>
          <w:rFonts w:ascii="Courier New" w:eastAsia="Times New Roman" w:hAnsi="Courier New" w:cs="Courier New"/>
          <w:color w:val="75715E"/>
          <w:sz w:val="21"/>
          <w:szCs w:val="21"/>
          <w:lang w:val="en-US" w:eastAsia="es-MX"/>
        </w:rPr>
        <w:t>te</w:t>
      </w:r>
      <w:proofErr w:type="spellEnd"/>
      <w:r w:rsidRPr="006131D9">
        <w:rPr>
          <w:rFonts w:ascii="Courier New" w:eastAsia="Times New Roman" w:hAnsi="Courier New" w:cs="Courier New"/>
          <w:color w:val="75715E"/>
          <w:sz w:val="21"/>
          <w:szCs w:val="21"/>
          <w:lang w:val="en-US" w:eastAsia="es-MX"/>
        </w:rPr>
        <w:t xml:space="preserve"> </w:t>
      </w:r>
      <w:proofErr w:type="spellStart"/>
      <w:r w:rsidRPr="006131D9">
        <w:rPr>
          <w:rFonts w:ascii="Courier New" w:eastAsia="Times New Roman" w:hAnsi="Courier New" w:cs="Courier New"/>
          <w:color w:val="75715E"/>
          <w:sz w:val="21"/>
          <w:szCs w:val="21"/>
          <w:lang w:val="en-US" w:eastAsia="es-MX"/>
        </w:rPr>
        <w:t>dirá</w:t>
      </w:r>
      <w:proofErr w:type="spellEnd"/>
      <w:r w:rsidRPr="006131D9">
        <w:rPr>
          <w:rFonts w:ascii="Courier New" w:eastAsia="Times New Roman" w:hAnsi="Courier New" w:cs="Courier New"/>
          <w:color w:val="75715E"/>
          <w:sz w:val="21"/>
          <w:szCs w:val="21"/>
          <w:lang w:val="en-US" w:eastAsia="es-MX"/>
        </w:rPr>
        <w:t xml:space="preserve"> </w:t>
      </w:r>
      <w:proofErr w:type="spellStart"/>
      <w:r w:rsidRPr="006131D9">
        <w:rPr>
          <w:rFonts w:ascii="Courier New" w:eastAsia="Times New Roman" w:hAnsi="Courier New" w:cs="Courier New"/>
          <w:color w:val="75715E"/>
          <w:sz w:val="21"/>
          <w:szCs w:val="21"/>
          <w:lang w:val="en-US" w:eastAsia="es-MX"/>
        </w:rPr>
        <w:t>esto</w:t>
      </w:r>
      <w:proofErr w:type="spellEnd"/>
      <w:r w:rsidRPr="006131D9">
        <w:rPr>
          <w:rFonts w:ascii="Courier New" w:eastAsia="Times New Roman" w:hAnsi="Courier New" w:cs="Courier New"/>
          <w:color w:val="75715E"/>
          <w:sz w:val="21"/>
          <w:szCs w:val="21"/>
          <w:lang w:val="en-US" w:eastAsia="es-MX"/>
        </w:rPr>
        <w:t>: Property '</w:t>
      </w:r>
      <w:proofErr w:type="spellStart"/>
      <w:r w:rsidRPr="006131D9">
        <w:rPr>
          <w:rFonts w:ascii="Courier New" w:eastAsia="Times New Roman" w:hAnsi="Courier New" w:cs="Courier New"/>
          <w:color w:val="75715E"/>
          <w:sz w:val="21"/>
          <w:szCs w:val="21"/>
          <w:lang w:val="en-US" w:eastAsia="es-MX"/>
        </w:rPr>
        <w:t>metodoPrivado</w:t>
      </w:r>
      <w:proofErr w:type="spellEnd"/>
      <w:r w:rsidRPr="006131D9">
        <w:rPr>
          <w:rFonts w:ascii="Courier New" w:eastAsia="Times New Roman" w:hAnsi="Courier New" w:cs="Courier New"/>
          <w:color w:val="75715E"/>
          <w:sz w:val="21"/>
          <w:szCs w:val="21"/>
          <w:lang w:val="en-US" w:eastAsia="es-MX"/>
        </w:rPr>
        <w:t xml:space="preserve">' is private and only accessible within class 'Singleton'. </w:t>
      </w:r>
      <w:r w:rsidRPr="006131D9">
        <w:rPr>
          <w:rFonts w:ascii="Courier New" w:eastAsia="Times New Roman" w:hAnsi="Courier New" w:cs="Courier New"/>
          <w:color w:val="75715E"/>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b/>
          <w:bCs/>
          <w:color w:val="4A4A4A"/>
          <w:sz w:val="21"/>
          <w:szCs w:val="21"/>
          <w:lang w:val="es-MX" w:eastAsia="es-MX"/>
        </w:rPr>
        <w:t xml:space="preserve">¿Qué hace </w:t>
      </w:r>
      <w:proofErr w:type="spellStart"/>
      <w:r w:rsidRPr="006131D9">
        <w:rPr>
          <w:rFonts w:ascii="Arial" w:eastAsia="Times New Roman" w:hAnsi="Arial" w:cs="Arial"/>
          <w:b/>
          <w:bCs/>
          <w:color w:val="4A4A4A"/>
          <w:sz w:val="21"/>
          <w:szCs w:val="21"/>
          <w:lang w:val="es-MX" w:eastAsia="es-MX"/>
        </w:rPr>
        <w:t>static</w:t>
      </w:r>
      <w:proofErr w:type="spellEnd"/>
      <w:r w:rsidRPr="006131D9">
        <w:rPr>
          <w:rFonts w:ascii="Arial" w:eastAsia="Times New Roman" w:hAnsi="Arial" w:cs="Arial"/>
          <w:b/>
          <w:bCs/>
          <w:color w:val="4A4A4A"/>
          <w:sz w:val="21"/>
          <w:szCs w:val="21"/>
          <w:lang w:val="es-MX" w:eastAsia="es-MX"/>
        </w:rPr>
        <w:t>?</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En cuanto a </w:t>
      </w:r>
      <w:proofErr w:type="spellStart"/>
      <w:r w:rsidRPr="006131D9">
        <w:rPr>
          <w:rFonts w:ascii="Arial" w:eastAsia="Times New Roman" w:hAnsi="Arial" w:cs="Arial"/>
          <w:color w:val="4A4A4A"/>
          <w:sz w:val="21"/>
          <w:szCs w:val="21"/>
          <w:lang w:val="es-MX" w:eastAsia="es-MX"/>
        </w:rPr>
        <w:t>static</w:t>
      </w:r>
      <w:proofErr w:type="spellEnd"/>
      <w:r w:rsidRPr="006131D9">
        <w:rPr>
          <w:rFonts w:ascii="Arial" w:eastAsia="Times New Roman" w:hAnsi="Arial" w:cs="Arial"/>
          <w:color w:val="4A4A4A"/>
          <w:sz w:val="21"/>
          <w:szCs w:val="21"/>
          <w:lang w:val="es-MX" w:eastAsia="es-MX"/>
        </w:rPr>
        <w:t xml:space="preserve"> esto </w:t>
      </w:r>
      <w:proofErr w:type="spellStart"/>
      <w:r w:rsidRPr="006131D9">
        <w:rPr>
          <w:rFonts w:ascii="Arial" w:eastAsia="Times New Roman" w:hAnsi="Arial" w:cs="Arial"/>
          <w:color w:val="4A4A4A"/>
          <w:sz w:val="21"/>
          <w:szCs w:val="21"/>
          <w:lang w:val="es-MX" w:eastAsia="es-MX"/>
        </w:rPr>
        <w:t>simplemtente</w:t>
      </w:r>
      <w:proofErr w:type="spellEnd"/>
      <w:r w:rsidRPr="006131D9">
        <w:rPr>
          <w:rFonts w:ascii="Arial" w:eastAsia="Times New Roman" w:hAnsi="Arial" w:cs="Arial"/>
          <w:color w:val="4A4A4A"/>
          <w:sz w:val="21"/>
          <w:szCs w:val="21"/>
          <w:lang w:val="es-MX" w:eastAsia="es-MX"/>
        </w:rPr>
        <w:t xml:space="preserve"> significa que el miembro </w:t>
      </w:r>
      <w:proofErr w:type="spellStart"/>
      <w:r w:rsidRPr="006131D9">
        <w:rPr>
          <w:rFonts w:ascii="Arial" w:eastAsia="Times New Roman" w:hAnsi="Arial" w:cs="Arial"/>
          <w:color w:val="4A4A4A"/>
          <w:sz w:val="21"/>
          <w:szCs w:val="21"/>
          <w:lang w:val="es-MX" w:eastAsia="es-MX"/>
        </w:rPr>
        <w:t>pertence</w:t>
      </w:r>
      <w:proofErr w:type="spellEnd"/>
      <w:r w:rsidRPr="006131D9">
        <w:rPr>
          <w:rFonts w:ascii="Arial" w:eastAsia="Times New Roman" w:hAnsi="Arial" w:cs="Arial"/>
          <w:color w:val="4A4A4A"/>
          <w:sz w:val="21"/>
          <w:szCs w:val="21"/>
          <w:lang w:val="es-MX" w:eastAsia="es-MX"/>
        </w:rPr>
        <w:t xml:space="preserve"> directamente a la clase y no a una instancia. Por lo tanto, no necesitas crear una instancia para acceder a este miembro (de </w:t>
      </w:r>
      <w:proofErr w:type="gramStart"/>
      <w:r w:rsidRPr="006131D9">
        <w:rPr>
          <w:rFonts w:ascii="Arial" w:eastAsia="Times New Roman" w:hAnsi="Arial" w:cs="Arial"/>
          <w:color w:val="4A4A4A"/>
          <w:sz w:val="21"/>
          <w:szCs w:val="21"/>
          <w:lang w:val="es-MX" w:eastAsia="es-MX"/>
        </w:rPr>
        <w:t>hecho</w:t>
      </w:r>
      <w:proofErr w:type="gramEnd"/>
      <w:r w:rsidRPr="006131D9">
        <w:rPr>
          <w:rFonts w:ascii="Arial" w:eastAsia="Times New Roman" w:hAnsi="Arial" w:cs="Arial"/>
          <w:color w:val="4A4A4A"/>
          <w:sz w:val="21"/>
          <w:szCs w:val="21"/>
          <w:lang w:val="es-MX" w:eastAsia="es-MX"/>
        </w:rPr>
        <w:t xml:space="preserve"> no puedes acceder a un miembro estático desde una instancia). Ejemplo:</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class</w:t>
      </w:r>
      <w:proofErr w:type="spellEnd"/>
      <w:r w:rsidRPr="006131D9">
        <w:rPr>
          <w:rFonts w:ascii="Courier New" w:eastAsia="Times New Roman" w:hAnsi="Courier New" w:cs="Courier New"/>
          <w:color w:val="FFFFFF"/>
          <w:sz w:val="21"/>
          <w:szCs w:val="21"/>
          <w:lang w:val="es-MX" w:eastAsia="es-MX"/>
        </w:rPr>
        <w:t xml:space="preserve"> Ejemplo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roofErr w:type="spellStart"/>
      <w:proofErr w:type="gramStart"/>
      <w:r w:rsidRPr="006131D9">
        <w:rPr>
          <w:rFonts w:ascii="Courier New" w:eastAsia="Times New Roman" w:hAnsi="Courier New" w:cs="Courier New"/>
          <w:color w:val="FFFFFF"/>
          <w:sz w:val="21"/>
          <w:szCs w:val="21"/>
          <w:lang w:val="es-MX" w:eastAsia="es-MX"/>
        </w:rPr>
        <w:t>metodoDeInstancia</w:t>
      </w:r>
      <w:proofErr w:type="spellEnd"/>
      <w:r w:rsidRPr="006131D9">
        <w:rPr>
          <w:rFonts w:ascii="Courier New" w:eastAsia="Times New Roman" w:hAnsi="Courier New" w:cs="Courier New"/>
          <w:color w:val="FFFFFF"/>
          <w:sz w:val="21"/>
          <w:szCs w:val="21"/>
          <w:lang w:val="es-MX" w:eastAsia="es-MX"/>
        </w:rPr>
        <w:t>(</w:t>
      </w:r>
      <w:proofErr w:type="gramEnd"/>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console.</w:t>
      </w:r>
      <w:r w:rsidRPr="006131D9">
        <w:rPr>
          <w:rFonts w:ascii="Courier New" w:eastAsia="Times New Roman" w:hAnsi="Courier New" w:cs="Courier New"/>
          <w:color w:val="A6E22E"/>
          <w:sz w:val="21"/>
          <w:szCs w:val="21"/>
          <w:lang w:val="es-MX" w:eastAsia="es-MX"/>
        </w:rPr>
        <w:t>log</w:t>
      </w:r>
      <w:r w:rsidRPr="006131D9">
        <w:rPr>
          <w:rFonts w:ascii="Courier New" w:eastAsia="Times New Roman" w:hAnsi="Courier New" w:cs="Courier New"/>
          <w:color w:val="FFFFFF"/>
          <w:sz w:val="21"/>
          <w:szCs w:val="21"/>
          <w:lang w:val="es-MX" w:eastAsia="es-MX"/>
        </w:rPr>
        <w:t>(</w:t>
      </w:r>
      <w:r w:rsidRPr="006131D9">
        <w:rPr>
          <w:rFonts w:ascii="Courier New" w:eastAsia="Times New Roman" w:hAnsi="Courier New" w:cs="Courier New"/>
          <w:color w:val="A6E22E"/>
          <w:sz w:val="21"/>
          <w:szCs w:val="21"/>
          <w:lang w:val="es-MX" w:eastAsia="es-MX"/>
        </w:rPr>
        <w:t>"hola"</w:t>
      </w: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roofErr w:type="spellStart"/>
      <w:r w:rsidRPr="006131D9">
        <w:rPr>
          <w:rFonts w:ascii="Courier New" w:eastAsia="Times New Roman" w:hAnsi="Courier New" w:cs="Courier New"/>
          <w:b/>
          <w:bCs/>
          <w:color w:val="F92672"/>
          <w:sz w:val="21"/>
          <w:szCs w:val="21"/>
          <w:lang w:val="es-MX" w:eastAsia="es-MX"/>
        </w:rPr>
        <w:t>static</w:t>
      </w:r>
      <w:proofErr w:type="spellEnd"/>
      <w:r w:rsidRPr="006131D9">
        <w:rPr>
          <w:rFonts w:ascii="Courier New" w:eastAsia="Times New Roman" w:hAnsi="Courier New" w:cs="Courier New"/>
          <w:color w:val="FFFFFF"/>
          <w:sz w:val="21"/>
          <w:szCs w:val="21"/>
          <w:lang w:val="es-MX" w:eastAsia="es-MX"/>
        </w:rPr>
        <w:t xml:space="preserve"> </w:t>
      </w:r>
      <w:proofErr w:type="spellStart"/>
      <w:proofErr w:type="gramStart"/>
      <w:r w:rsidRPr="006131D9">
        <w:rPr>
          <w:rFonts w:ascii="Courier New" w:eastAsia="Times New Roman" w:hAnsi="Courier New" w:cs="Courier New"/>
          <w:b/>
          <w:bCs/>
          <w:color w:val="A6E22E"/>
          <w:sz w:val="21"/>
          <w:szCs w:val="21"/>
          <w:lang w:val="es-MX" w:eastAsia="es-MX"/>
        </w:rPr>
        <w:t>metodoEstatico</w:t>
      </w:r>
      <w:proofErr w:type="spellEnd"/>
      <w:r w:rsidRPr="006131D9">
        <w:rPr>
          <w:rFonts w:ascii="Courier New" w:eastAsia="Times New Roman" w:hAnsi="Courier New" w:cs="Courier New"/>
          <w:color w:val="FFFFFF"/>
          <w:sz w:val="21"/>
          <w:szCs w:val="21"/>
          <w:lang w:val="es-MX" w:eastAsia="es-MX"/>
        </w:rPr>
        <w:t>(</w:t>
      </w:r>
      <w:proofErr w:type="gramEnd"/>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console.</w:t>
      </w:r>
      <w:r w:rsidRPr="006131D9">
        <w:rPr>
          <w:rFonts w:ascii="Courier New" w:eastAsia="Times New Roman" w:hAnsi="Courier New" w:cs="Courier New"/>
          <w:color w:val="A6E22E"/>
          <w:sz w:val="21"/>
          <w:szCs w:val="21"/>
          <w:lang w:val="es-MX" w:eastAsia="es-MX"/>
        </w:rPr>
        <w:t>log</w:t>
      </w:r>
      <w:r w:rsidRPr="006131D9">
        <w:rPr>
          <w:rFonts w:ascii="Courier New" w:eastAsia="Times New Roman" w:hAnsi="Courier New" w:cs="Courier New"/>
          <w:color w:val="FFFFFF"/>
          <w:sz w:val="21"/>
          <w:szCs w:val="21"/>
          <w:lang w:val="es-MX" w:eastAsia="es-MX"/>
        </w:rPr>
        <w:t>(</w:t>
      </w:r>
      <w:r w:rsidRPr="006131D9">
        <w:rPr>
          <w:rFonts w:ascii="Courier New" w:eastAsia="Times New Roman" w:hAnsi="Courier New" w:cs="Courier New"/>
          <w:color w:val="A6E22E"/>
          <w:sz w:val="21"/>
          <w:szCs w:val="21"/>
          <w:lang w:val="es-MX" w:eastAsia="es-MX"/>
        </w:rPr>
        <w:t>"mundo"</w:t>
      </w: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const</w:t>
      </w:r>
      <w:proofErr w:type="spellEnd"/>
      <w:r w:rsidRPr="006131D9">
        <w:rPr>
          <w:rFonts w:ascii="Courier New" w:eastAsia="Times New Roman" w:hAnsi="Courier New" w:cs="Courier New"/>
          <w:color w:val="FFFFFF"/>
          <w:sz w:val="21"/>
          <w:szCs w:val="21"/>
          <w:lang w:val="es-MX" w:eastAsia="es-MX"/>
        </w:rPr>
        <w:t xml:space="preserve"> instancia = </w:t>
      </w:r>
      <w:r w:rsidRPr="006131D9">
        <w:rPr>
          <w:rFonts w:ascii="Courier New" w:eastAsia="Times New Roman" w:hAnsi="Courier New" w:cs="Courier New"/>
          <w:b/>
          <w:bCs/>
          <w:color w:val="F92672"/>
          <w:sz w:val="21"/>
          <w:szCs w:val="21"/>
          <w:lang w:val="es-MX" w:eastAsia="es-MX"/>
        </w:rPr>
        <w:t>new</w:t>
      </w:r>
      <w:r w:rsidRPr="006131D9">
        <w:rPr>
          <w:rFonts w:ascii="Courier New" w:eastAsia="Times New Roman" w:hAnsi="Courier New" w:cs="Courier New"/>
          <w:color w:val="FFFFFF"/>
          <w:sz w:val="21"/>
          <w:szCs w:val="21"/>
          <w:lang w:val="es-MX" w:eastAsia="es-MX"/>
        </w:rPr>
        <w:t xml:space="preserve"> </w:t>
      </w:r>
      <w:proofErr w:type="gramStart"/>
      <w:r w:rsidRPr="006131D9">
        <w:rPr>
          <w:rFonts w:ascii="Courier New" w:eastAsia="Times New Roman" w:hAnsi="Courier New" w:cs="Courier New"/>
          <w:color w:val="FFFFFF"/>
          <w:sz w:val="21"/>
          <w:szCs w:val="21"/>
          <w:lang w:val="es-MX" w:eastAsia="es-MX"/>
        </w:rPr>
        <w:t>Ejemplo(</w:t>
      </w:r>
      <w:proofErr w:type="gramEnd"/>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s-MX" w:eastAsia="es-MX"/>
        </w:rPr>
        <w:t>instancia.metodoDeInstancia</w:t>
      </w:r>
      <w:proofErr w:type="spellEnd"/>
      <w:proofErr w:type="gram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"hola"</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s-MX" w:eastAsia="es-MX"/>
        </w:rPr>
        <w:lastRenderedPageBreak/>
        <w:t>instancia.metodoEstatico</w:t>
      </w:r>
      <w:proofErr w:type="spellEnd"/>
      <w:proofErr w:type="gram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Error: no puedes acceder a este miembro</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Lo que si puedes hacer es lo siguiente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const</w:t>
      </w:r>
      <w:proofErr w:type="spellEnd"/>
      <w:r w:rsidRPr="006131D9">
        <w:rPr>
          <w:rFonts w:ascii="Courier New" w:eastAsia="Times New Roman" w:hAnsi="Courier New" w:cs="Courier New"/>
          <w:color w:val="FFFFFF"/>
          <w:sz w:val="21"/>
          <w:szCs w:val="21"/>
          <w:lang w:val="es-MX" w:eastAsia="es-MX"/>
        </w:rPr>
        <w:t xml:space="preserve"> instancia = </w:t>
      </w:r>
      <w:r w:rsidRPr="006131D9">
        <w:rPr>
          <w:rFonts w:ascii="Courier New" w:eastAsia="Times New Roman" w:hAnsi="Courier New" w:cs="Courier New"/>
          <w:b/>
          <w:bCs/>
          <w:color w:val="F92672"/>
          <w:sz w:val="21"/>
          <w:szCs w:val="21"/>
          <w:lang w:val="es-MX" w:eastAsia="es-MX"/>
        </w:rPr>
        <w:t>new</w:t>
      </w:r>
      <w:r w:rsidRPr="006131D9">
        <w:rPr>
          <w:rFonts w:ascii="Courier New" w:eastAsia="Times New Roman" w:hAnsi="Courier New" w:cs="Courier New"/>
          <w:color w:val="FFFFFF"/>
          <w:sz w:val="21"/>
          <w:szCs w:val="21"/>
          <w:lang w:val="es-MX" w:eastAsia="es-MX"/>
        </w:rPr>
        <w:t xml:space="preserve"> </w:t>
      </w:r>
      <w:proofErr w:type="gramStart"/>
      <w:r w:rsidRPr="006131D9">
        <w:rPr>
          <w:rFonts w:ascii="Courier New" w:eastAsia="Times New Roman" w:hAnsi="Courier New" w:cs="Courier New"/>
          <w:color w:val="FFFFFF"/>
          <w:sz w:val="21"/>
          <w:szCs w:val="21"/>
          <w:lang w:val="es-MX" w:eastAsia="es-MX"/>
        </w:rPr>
        <w:t>Ejemplo(</w:t>
      </w:r>
      <w:proofErr w:type="gramEnd"/>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s-MX" w:eastAsia="es-MX"/>
        </w:rPr>
        <w:t>instancia.metodoDeInstancia</w:t>
      </w:r>
      <w:proofErr w:type="spellEnd"/>
      <w:proofErr w:type="gram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"hola"</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color w:val="FFFFFF"/>
          <w:sz w:val="21"/>
          <w:szCs w:val="21"/>
          <w:lang w:val="es-MX" w:eastAsia="es-MX"/>
        </w:rPr>
        <w:t>Ejemplo.metodoEstatico</w:t>
      </w:r>
      <w:proofErr w:type="spell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"mundo"</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A los miembros estáticos hay que llamarlos de la siguiente forma. </w:t>
      </w:r>
      <w:proofErr w:type="spellStart"/>
      <w:r w:rsidRPr="006131D9">
        <w:rPr>
          <w:rFonts w:ascii="Courier New" w:eastAsia="Times New Roman" w:hAnsi="Courier New" w:cs="Courier New"/>
          <w:color w:val="4A4A4A"/>
          <w:sz w:val="21"/>
          <w:szCs w:val="21"/>
          <w:lang w:val="es-MX" w:eastAsia="es-MX"/>
        </w:rPr>
        <w:t>NombreDeClase.miembroEstatico</w:t>
      </w:r>
      <w:proofErr w:type="spellEnd"/>
      <w:r w:rsidRPr="006131D9">
        <w:rPr>
          <w:rFonts w:ascii="Arial" w:eastAsia="Times New Roman" w:hAnsi="Arial" w:cs="Arial"/>
          <w:color w:val="4A4A4A"/>
          <w:sz w:val="21"/>
          <w:szCs w:val="21"/>
          <w:lang w:val="es-MX" w:eastAsia="es-MX"/>
        </w:rPr>
        <w:t xml:space="preserve"> Es por eso </w:t>
      </w:r>
      <w:proofErr w:type="gramStart"/>
      <w:r w:rsidRPr="006131D9">
        <w:rPr>
          <w:rFonts w:ascii="Arial" w:eastAsia="Times New Roman" w:hAnsi="Arial" w:cs="Arial"/>
          <w:color w:val="4A4A4A"/>
          <w:sz w:val="21"/>
          <w:szCs w:val="21"/>
          <w:lang w:val="es-MX" w:eastAsia="es-MX"/>
        </w:rPr>
        <w:t>que</w:t>
      </w:r>
      <w:proofErr w:type="gramEnd"/>
      <w:r w:rsidRPr="006131D9">
        <w:rPr>
          <w:rFonts w:ascii="Arial" w:eastAsia="Times New Roman" w:hAnsi="Arial" w:cs="Arial"/>
          <w:color w:val="4A4A4A"/>
          <w:sz w:val="21"/>
          <w:szCs w:val="21"/>
          <w:lang w:val="es-MX" w:eastAsia="es-MX"/>
        </w:rPr>
        <w:t xml:space="preserve"> en el video el profesor escribe </w:t>
      </w:r>
      <w:proofErr w:type="spellStart"/>
      <w:r w:rsidRPr="006131D9">
        <w:rPr>
          <w:rFonts w:ascii="Courier New" w:eastAsia="Times New Roman" w:hAnsi="Courier New" w:cs="Courier New"/>
          <w:color w:val="4A4A4A"/>
          <w:sz w:val="21"/>
          <w:szCs w:val="21"/>
          <w:lang w:val="es-MX" w:eastAsia="es-MX"/>
        </w:rPr>
        <w:t>Singleton.instancia</w:t>
      </w:r>
      <w:proofErr w:type="spellEnd"/>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Y es por esa misma razón cuando exportamos </w:t>
      </w:r>
      <w:proofErr w:type="spellStart"/>
      <w:r w:rsidRPr="006131D9">
        <w:rPr>
          <w:rFonts w:ascii="Arial" w:eastAsia="Times New Roman" w:hAnsi="Arial" w:cs="Arial"/>
          <w:color w:val="4A4A4A"/>
          <w:sz w:val="21"/>
          <w:szCs w:val="21"/>
          <w:lang w:val="es-MX" w:eastAsia="es-MX"/>
        </w:rPr>
        <w:t>Singleton</w:t>
      </w:r>
      <w:proofErr w:type="spellEnd"/>
      <w:r w:rsidRPr="006131D9">
        <w:rPr>
          <w:rFonts w:ascii="Arial" w:eastAsia="Times New Roman" w:hAnsi="Arial" w:cs="Arial"/>
          <w:color w:val="4A4A4A"/>
          <w:sz w:val="21"/>
          <w:szCs w:val="21"/>
          <w:lang w:val="es-MX" w:eastAsia="es-MX"/>
        </w:rPr>
        <w:t xml:space="preserve"> accedemos a </w:t>
      </w:r>
      <w:proofErr w:type="spellStart"/>
      <w:r w:rsidRPr="006131D9">
        <w:rPr>
          <w:rFonts w:ascii="Arial" w:eastAsia="Times New Roman" w:hAnsi="Arial" w:cs="Arial"/>
          <w:color w:val="4A4A4A"/>
          <w:sz w:val="21"/>
          <w:szCs w:val="21"/>
          <w:lang w:val="es-MX" w:eastAsia="es-MX"/>
        </w:rPr>
        <w:t>getInstance</w:t>
      </w:r>
      <w:proofErr w:type="spellEnd"/>
      <w:r w:rsidRPr="006131D9">
        <w:rPr>
          <w:rFonts w:ascii="Arial" w:eastAsia="Times New Roman" w:hAnsi="Arial" w:cs="Arial"/>
          <w:color w:val="4A4A4A"/>
          <w:sz w:val="21"/>
          <w:szCs w:val="21"/>
          <w:lang w:val="es-MX" w:eastAsia="es-MX"/>
        </w:rPr>
        <w:t xml:space="preserve"> con </w:t>
      </w:r>
      <w:proofErr w:type="spellStart"/>
      <w:r w:rsidRPr="006131D9">
        <w:rPr>
          <w:rFonts w:ascii="Courier New" w:eastAsia="Times New Roman" w:hAnsi="Courier New" w:cs="Courier New"/>
          <w:color w:val="4A4A4A"/>
          <w:sz w:val="21"/>
          <w:szCs w:val="21"/>
          <w:lang w:val="es-MX" w:eastAsia="es-MX"/>
        </w:rPr>
        <w:t>Singleton.getInstance</w:t>
      </w:r>
      <w:proofErr w:type="spellEnd"/>
      <w:r w:rsidRPr="006131D9">
        <w:rPr>
          <w:rFonts w:ascii="Courier New" w:eastAsia="Times New Roman" w:hAnsi="Courier New" w:cs="Courier New"/>
          <w:color w:val="4A4A4A"/>
          <w:sz w:val="21"/>
          <w:szCs w:val="21"/>
          <w:lang w:val="es-MX" w:eastAsia="es-MX"/>
        </w:rPr>
        <w:t>()</w:t>
      </w:r>
    </w:p>
    <w:p w:rsidR="00634617"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A este punto creo que se puede entender qué hace </w:t>
      </w:r>
      <w:proofErr w:type="spellStart"/>
      <w:r w:rsidRPr="006131D9">
        <w:rPr>
          <w:rFonts w:ascii="Arial" w:eastAsia="Times New Roman" w:hAnsi="Arial" w:cs="Arial"/>
          <w:color w:val="4A4A4A"/>
          <w:sz w:val="21"/>
          <w:szCs w:val="21"/>
          <w:lang w:val="es-MX" w:eastAsia="es-MX"/>
        </w:rPr>
        <w:t>private</w:t>
      </w:r>
      <w:proofErr w:type="spellEnd"/>
      <w:r w:rsidRPr="006131D9">
        <w:rPr>
          <w:rFonts w:ascii="Arial" w:eastAsia="Times New Roman" w:hAnsi="Arial" w:cs="Arial"/>
          <w:color w:val="4A4A4A"/>
          <w:sz w:val="21"/>
          <w:szCs w:val="21"/>
          <w:lang w:val="es-MX" w:eastAsia="es-MX"/>
        </w:rPr>
        <w:t xml:space="preserve"> </w:t>
      </w:r>
      <w:proofErr w:type="spellStart"/>
      <w:r w:rsidRPr="006131D9">
        <w:rPr>
          <w:rFonts w:ascii="Arial" w:eastAsia="Times New Roman" w:hAnsi="Arial" w:cs="Arial"/>
          <w:color w:val="4A4A4A"/>
          <w:sz w:val="21"/>
          <w:szCs w:val="21"/>
          <w:lang w:val="es-MX" w:eastAsia="es-MX"/>
        </w:rPr>
        <w:t>static</w:t>
      </w:r>
      <w:proofErr w:type="spellEnd"/>
      <w:r w:rsidRPr="006131D9">
        <w:rPr>
          <w:rFonts w:ascii="Arial" w:eastAsia="Times New Roman" w:hAnsi="Arial" w:cs="Arial"/>
          <w:color w:val="4A4A4A"/>
          <w:sz w:val="21"/>
          <w:szCs w:val="21"/>
          <w:lang w:val="es-MX" w:eastAsia="es-MX"/>
        </w:rPr>
        <w:t>:</w:t>
      </w:r>
      <w:r w:rsidRPr="006131D9">
        <w:rPr>
          <w:rFonts w:ascii="Arial" w:eastAsia="Times New Roman" w:hAnsi="Arial" w:cs="Arial"/>
          <w:color w:val="4A4A4A"/>
          <w:sz w:val="21"/>
          <w:szCs w:val="21"/>
          <w:lang w:val="es-MX" w:eastAsia="es-MX"/>
        </w:rPr>
        <w:br/>
        <w:t>Hace que un miembro sea privado y al mismo tiempo lo hace parte de la clase y no de la instancia.</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2A54D0" w:rsidRPr="002A54D0" w:rsidRDefault="002A54D0" w:rsidP="002A54D0">
      <w:pPr>
        <w:pStyle w:val="Ttulo1"/>
      </w:pPr>
      <w:r w:rsidRPr="002A54D0">
        <w:t>¿Cómo funciona el Patrón Observer?</w:t>
      </w:r>
    </w:p>
    <w:p w:rsidR="002B6F56" w:rsidRPr="002B6F56" w:rsidRDefault="002B6F56" w:rsidP="002B6F56">
      <w:pPr>
        <w:pStyle w:val="NormalWeb"/>
        <w:spacing w:before="0" w:after="0"/>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 xml:space="preserve">En esta clase Richard Kaufman, tu profesor en el Curso profesional de JavaScript, nos explica el funcionamiento del patrón </w:t>
      </w:r>
      <w:proofErr w:type="spellStart"/>
      <w:r w:rsidRPr="002B6F56">
        <w:rPr>
          <w:rFonts w:ascii="Arial" w:hAnsi="Arial" w:cs="Arial"/>
          <w:color w:val="273B47"/>
          <w:sz w:val="21"/>
          <w:szCs w:val="21"/>
          <w:shd w:val="clear" w:color="auto" w:fill="FFFFFF"/>
        </w:rPr>
        <w:t>observer</w:t>
      </w:r>
      <w:proofErr w:type="spellEnd"/>
      <w:r w:rsidRPr="002B6F56">
        <w:rPr>
          <w:rFonts w:ascii="Arial" w:hAnsi="Arial" w:cs="Arial"/>
          <w:color w:val="273B47"/>
          <w:sz w:val="21"/>
          <w:szCs w:val="21"/>
          <w:shd w:val="clear" w:color="auto" w:fill="FFFFFF"/>
        </w:rPr>
        <w:t xml:space="preserve"> y como implementarlo.</w:t>
      </w:r>
    </w:p>
    <w:p w:rsidR="002B6F56" w:rsidRPr="002B6F56" w:rsidRDefault="002B6F56" w:rsidP="002B6F56">
      <w:pPr>
        <w:pStyle w:val="NormalWeb"/>
        <w:spacing w:before="0" w:after="0"/>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 xml:space="preserve">El patrón </w:t>
      </w:r>
      <w:proofErr w:type="spellStart"/>
      <w:r w:rsidRPr="002B6F56">
        <w:rPr>
          <w:rFonts w:ascii="Arial" w:hAnsi="Arial" w:cs="Arial"/>
          <w:color w:val="273B47"/>
          <w:sz w:val="21"/>
          <w:szCs w:val="21"/>
          <w:shd w:val="clear" w:color="auto" w:fill="FFFFFF"/>
        </w:rPr>
        <w:t>observer</w:t>
      </w:r>
      <w:proofErr w:type="spellEnd"/>
      <w:r w:rsidRPr="002B6F56">
        <w:rPr>
          <w:rFonts w:ascii="Arial" w:hAnsi="Arial" w:cs="Arial"/>
          <w:color w:val="273B47"/>
          <w:sz w:val="21"/>
          <w:szCs w:val="21"/>
          <w:shd w:val="clear" w:color="auto" w:fill="FFFFFF"/>
        </w:rPr>
        <w:t xml:space="preserve"> se compone de un sujeto que ofrece mecanismos de suscripción y </w:t>
      </w:r>
      <w:proofErr w:type="spellStart"/>
      <w:r w:rsidRPr="002B6F56">
        <w:rPr>
          <w:rFonts w:ascii="Arial" w:hAnsi="Arial" w:cs="Arial"/>
          <w:color w:val="273B47"/>
          <w:sz w:val="21"/>
          <w:szCs w:val="21"/>
          <w:shd w:val="clear" w:color="auto" w:fill="FFFFFF"/>
        </w:rPr>
        <w:t>desuscripción</w:t>
      </w:r>
      <w:proofErr w:type="spellEnd"/>
      <w:r w:rsidRPr="002B6F56">
        <w:rPr>
          <w:rFonts w:ascii="Arial" w:hAnsi="Arial" w:cs="Arial"/>
          <w:color w:val="273B47"/>
          <w:sz w:val="21"/>
          <w:szCs w:val="21"/>
          <w:shd w:val="clear" w:color="auto" w:fill="FFFFFF"/>
        </w:rPr>
        <w:t xml:space="preserve"> a múltiples observadores que quieren ser notificados de los cambios en dicho sujeto. Cada observador expone un método de </w:t>
      </w:r>
      <w:proofErr w:type="spellStart"/>
      <w:r w:rsidRPr="002B6F56">
        <w:rPr>
          <w:rFonts w:ascii="Arial" w:hAnsi="Arial" w:cs="Arial"/>
          <w:color w:val="273B47"/>
          <w:sz w:val="21"/>
          <w:szCs w:val="21"/>
          <w:shd w:val="clear" w:color="auto" w:fill="FFFFFF"/>
        </w:rPr>
        <w:t>update</w:t>
      </w:r>
      <w:proofErr w:type="spellEnd"/>
      <w:r w:rsidRPr="002B6F56">
        <w:rPr>
          <w:rFonts w:ascii="Arial" w:hAnsi="Arial" w:cs="Arial"/>
          <w:color w:val="273B47"/>
          <w:sz w:val="21"/>
          <w:szCs w:val="21"/>
          <w:shd w:val="clear" w:color="auto" w:fill="FFFFFF"/>
        </w:rPr>
        <w:t xml:space="preserve"> que es usado por el sujeto para notificar cualquier cambio a todos los suscritos.</w:t>
      </w:r>
    </w:p>
    <w:p w:rsidR="002B6F56" w:rsidRPr="002B6F56" w:rsidRDefault="002B6F56" w:rsidP="002B6F56">
      <w:pPr>
        <w:pStyle w:val="NormalWeb"/>
        <w:spacing w:before="0" w:after="0"/>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Es uno de los patrones más utilizados, algunos ejemplos típicos son:</w:t>
      </w:r>
    </w:p>
    <w:p w:rsidR="002B6F56" w:rsidRPr="002B6F56" w:rsidRDefault="002B6F56" w:rsidP="00C3528C">
      <w:pPr>
        <w:pStyle w:val="NormalWeb"/>
        <w:numPr>
          <w:ilvl w:val="0"/>
          <w:numId w:val="31"/>
        </w:numPr>
        <w:jc w:val="both"/>
        <w:rPr>
          <w:rFonts w:ascii="Arial" w:hAnsi="Arial" w:cs="Arial"/>
          <w:color w:val="273B47"/>
          <w:sz w:val="21"/>
          <w:szCs w:val="21"/>
          <w:shd w:val="clear" w:color="auto" w:fill="FFFFFF"/>
        </w:rPr>
      </w:pPr>
      <w:proofErr w:type="spellStart"/>
      <w:r w:rsidRPr="002B6F56">
        <w:rPr>
          <w:rFonts w:ascii="Arial" w:hAnsi="Arial" w:cs="Arial"/>
          <w:color w:val="273B47"/>
          <w:sz w:val="21"/>
          <w:szCs w:val="21"/>
          <w:shd w:val="clear" w:color="auto" w:fill="FFFFFF"/>
        </w:rPr>
        <w:t>Newsletter</w:t>
      </w:r>
      <w:proofErr w:type="spellEnd"/>
    </w:p>
    <w:p w:rsidR="002B6F56" w:rsidRPr="002B6F56" w:rsidRDefault="002B6F56" w:rsidP="00C3528C">
      <w:pPr>
        <w:pStyle w:val="NormalWeb"/>
        <w:numPr>
          <w:ilvl w:val="0"/>
          <w:numId w:val="31"/>
        </w:numPr>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Sockets</w:t>
      </w:r>
    </w:p>
    <w:p w:rsidR="00634617" w:rsidRDefault="002B6F56" w:rsidP="00C3528C">
      <w:pPr>
        <w:pStyle w:val="NormalWeb"/>
        <w:numPr>
          <w:ilvl w:val="0"/>
          <w:numId w:val="31"/>
        </w:numPr>
        <w:jc w:val="both"/>
        <w:rPr>
          <w:rFonts w:ascii="Arial" w:hAnsi="Arial" w:cs="Arial"/>
          <w:color w:val="273B47"/>
          <w:sz w:val="21"/>
          <w:szCs w:val="21"/>
          <w:shd w:val="clear" w:color="auto" w:fill="FFFFFF"/>
        </w:rPr>
      </w:pPr>
      <w:proofErr w:type="spellStart"/>
      <w:r w:rsidRPr="002B6F56">
        <w:rPr>
          <w:rFonts w:ascii="Arial" w:hAnsi="Arial" w:cs="Arial"/>
          <w:color w:val="273B47"/>
          <w:sz w:val="21"/>
          <w:szCs w:val="21"/>
          <w:shd w:val="clear" w:color="auto" w:fill="FFFFFF"/>
        </w:rPr>
        <w:t>Listeners</w:t>
      </w:r>
      <w:proofErr w:type="spellEnd"/>
      <w:r w:rsidRPr="002B6F56">
        <w:rPr>
          <w:rFonts w:ascii="Arial" w:hAnsi="Arial" w:cs="Arial"/>
          <w:color w:val="273B47"/>
          <w:sz w:val="21"/>
          <w:szCs w:val="21"/>
          <w:shd w:val="clear" w:color="auto" w:fill="FFFFFF"/>
        </w:rPr>
        <w:t xml:space="preserve"> en páginas web</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Style w:val="Textoennegrita"/>
          <w:rFonts w:ascii="Arial" w:eastAsiaTheme="majorEastAsia" w:hAnsi="Arial" w:cs="Arial"/>
          <w:color w:val="4A4A4A"/>
          <w:sz w:val="21"/>
          <w:szCs w:val="21"/>
        </w:rPr>
        <w:t>Observador</w:t>
      </w:r>
      <w:r w:rsidRPr="002B6F56">
        <w:rPr>
          <w:rFonts w:ascii="Arial" w:hAnsi="Arial" w:cs="Arial"/>
          <w:color w:val="4A4A4A"/>
          <w:sz w:val="21"/>
          <w:szCs w:val="21"/>
        </w:rPr>
        <w:t> (en </w:t>
      </w:r>
      <w:hyperlink r:id="rId204" w:tgtFrame="_blank" w:tooltip="en:Observer pattern" w:history="1">
        <w:r w:rsidRPr="002B6F56">
          <w:rPr>
            <w:rStyle w:val="Hipervnculo"/>
            <w:rFonts w:ascii="Arial" w:hAnsi="Arial" w:cs="Arial"/>
            <w:color w:val="0791E6"/>
            <w:sz w:val="21"/>
            <w:szCs w:val="21"/>
          </w:rPr>
          <w:t xml:space="preserve">inglés: </w:t>
        </w:r>
        <w:proofErr w:type="spellStart"/>
        <w:r w:rsidRPr="002B6F56">
          <w:rPr>
            <w:rStyle w:val="Hipervnculo"/>
            <w:rFonts w:ascii="Arial" w:hAnsi="Arial" w:cs="Arial"/>
            <w:color w:val="0791E6"/>
            <w:sz w:val="21"/>
            <w:szCs w:val="21"/>
          </w:rPr>
          <w:t>Observer</w:t>
        </w:r>
        <w:proofErr w:type="spellEnd"/>
      </w:hyperlink>
      <w:r w:rsidRPr="002B6F56">
        <w:rPr>
          <w:rFonts w:ascii="Arial" w:hAnsi="Arial" w:cs="Arial"/>
          <w:color w:val="4A4A4A"/>
          <w:sz w:val="21"/>
          <w:szCs w:val="21"/>
        </w:rPr>
        <w:t>) es un </w:t>
      </w:r>
      <w:hyperlink r:id="rId205" w:tgtFrame="_blank" w:tooltip="Patrón de diseño" w:history="1">
        <w:r w:rsidRPr="002B6F56">
          <w:rPr>
            <w:rStyle w:val="Hipervnculo"/>
            <w:rFonts w:ascii="Arial" w:hAnsi="Arial" w:cs="Arial"/>
            <w:color w:val="0791E6"/>
            <w:sz w:val="21"/>
            <w:szCs w:val="21"/>
          </w:rPr>
          <w:t>patrón de diseño</w:t>
        </w:r>
      </w:hyperlink>
      <w:r w:rsidRPr="002B6F56">
        <w:rPr>
          <w:rFonts w:ascii="Arial" w:hAnsi="Arial" w:cs="Arial"/>
          <w:color w:val="4A4A4A"/>
          <w:sz w:val="21"/>
          <w:szCs w:val="21"/>
        </w:rPr>
        <w:t> de </w:t>
      </w:r>
      <w:hyperlink r:id="rId206" w:tgtFrame="_blank" w:tooltip="Software" w:history="1">
        <w:r w:rsidRPr="002B6F56">
          <w:rPr>
            <w:rStyle w:val="Hipervnculo"/>
            <w:rFonts w:ascii="Arial" w:hAnsi="Arial" w:cs="Arial"/>
            <w:i/>
            <w:iCs/>
            <w:color w:val="0791E6"/>
            <w:sz w:val="21"/>
            <w:szCs w:val="21"/>
          </w:rPr>
          <w:t>software</w:t>
        </w:r>
      </w:hyperlink>
      <w:r w:rsidRPr="002B6F56">
        <w:rPr>
          <w:rFonts w:ascii="Arial" w:hAnsi="Arial" w:cs="Arial"/>
          <w:color w:val="4A4A4A"/>
          <w:sz w:val="21"/>
          <w:szCs w:val="21"/>
        </w:rPr>
        <w:t> que define una dependencia del tipo </w:t>
      </w:r>
      <w:r w:rsidRPr="002B6F56">
        <w:rPr>
          <w:rStyle w:val="nfasis"/>
          <w:rFonts w:ascii="Arial" w:eastAsiaTheme="majorEastAsia" w:hAnsi="Arial" w:cs="Arial"/>
          <w:color w:val="4A4A4A"/>
          <w:sz w:val="21"/>
          <w:szCs w:val="21"/>
        </w:rPr>
        <w:t>uno a muchos</w:t>
      </w:r>
      <w:r w:rsidRPr="002B6F56">
        <w:rPr>
          <w:rFonts w:ascii="Arial" w:hAnsi="Arial" w:cs="Arial"/>
          <w:color w:val="4A4A4A"/>
          <w:sz w:val="21"/>
          <w:szCs w:val="21"/>
        </w:rPr>
        <w:t> entre objetos, de manera que cuando uno de los objetos cambia su estado, notifica este cambio a todos los dependientes. Se trata de un </w:t>
      </w:r>
      <w:r w:rsidRPr="002B6F56">
        <w:rPr>
          <w:rStyle w:val="nfasis"/>
          <w:rFonts w:ascii="Arial" w:eastAsiaTheme="majorEastAsia" w:hAnsi="Arial" w:cs="Arial"/>
          <w:color w:val="4A4A4A"/>
          <w:sz w:val="21"/>
          <w:szCs w:val="21"/>
        </w:rPr>
        <w:t>patrón de comportamiento</w:t>
      </w:r>
      <w:r w:rsidRPr="002B6F56">
        <w:rPr>
          <w:rFonts w:ascii="Arial" w:hAnsi="Arial" w:cs="Arial"/>
          <w:color w:val="4A4A4A"/>
          <w:sz w:val="21"/>
          <w:szCs w:val="21"/>
        </w:rPr>
        <w:t> (existen de tres tipos: creación, estructurales y de comportamiento), por lo que está relacionado con algoritmos de funcionamiento y asignación de </w:t>
      </w:r>
      <w:r w:rsidRPr="002B6F56">
        <w:rPr>
          <w:rStyle w:val="nfasis"/>
          <w:rFonts w:ascii="Arial" w:eastAsiaTheme="majorEastAsia" w:hAnsi="Arial" w:cs="Arial"/>
          <w:color w:val="4A4A4A"/>
          <w:sz w:val="21"/>
          <w:szCs w:val="21"/>
        </w:rPr>
        <w:t>responsabilidades</w:t>
      </w:r>
      <w:r w:rsidRPr="002B6F56">
        <w:rPr>
          <w:rFonts w:ascii="Arial" w:hAnsi="Arial" w:cs="Arial"/>
          <w:color w:val="4A4A4A"/>
          <w:sz w:val="21"/>
          <w:szCs w:val="21"/>
        </w:rPr>
        <w:t> a </w:t>
      </w:r>
      <w:hyperlink r:id="rId207" w:tgtFrame="_blank" w:tooltip="Clase (informática)" w:history="1">
        <w:r w:rsidRPr="002B6F56">
          <w:rPr>
            <w:rStyle w:val="Hipervnculo"/>
            <w:rFonts w:ascii="Arial" w:hAnsi="Arial" w:cs="Arial"/>
            <w:color w:val="0791E6"/>
            <w:sz w:val="21"/>
            <w:szCs w:val="21"/>
          </w:rPr>
          <w:t>clases</w:t>
        </w:r>
      </w:hyperlink>
      <w:r w:rsidRPr="002B6F56">
        <w:rPr>
          <w:rFonts w:ascii="Arial" w:hAnsi="Arial" w:cs="Arial"/>
          <w:color w:val="4A4A4A"/>
          <w:sz w:val="21"/>
          <w:szCs w:val="21"/>
        </w:rPr>
        <w:t> y </w:t>
      </w:r>
      <w:hyperlink r:id="rId208" w:tgtFrame="_blank" w:tooltip="Objeto (programación)" w:history="1">
        <w:r w:rsidRPr="002B6F56">
          <w:rPr>
            <w:rStyle w:val="Hipervnculo"/>
            <w:rFonts w:ascii="Arial" w:hAnsi="Arial" w:cs="Arial"/>
            <w:color w:val="0791E6"/>
            <w:sz w:val="21"/>
            <w:szCs w:val="21"/>
          </w:rPr>
          <w:t>objetos</w:t>
        </w:r>
      </w:hyperlink>
      <w:r w:rsidRPr="002B6F56">
        <w:rPr>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Los patrones de comportamiento describen no solamente estructuras de relación entre objetos o clases sino también </w:t>
      </w:r>
      <w:r w:rsidRPr="002B6F56">
        <w:rPr>
          <w:rStyle w:val="nfasis"/>
          <w:rFonts w:ascii="Arial" w:eastAsiaTheme="majorEastAsia" w:hAnsi="Arial" w:cs="Arial"/>
          <w:color w:val="4A4A4A"/>
          <w:sz w:val="21"/>
          <w:szCs w:val="21"/>
        </w:rPr>
        <w:t>esquemas de comunicación</w:t>
      </w:r>
      <w:r w:rsidRPr="002B6F56">
        <w:rPr>
          <w:rFonts w:ascii="Arial" w:hAnsi="Arial" w:cs="Arial"/>
          <w:color w:val="4A4A4A"/>
          <w:sz w:val="21"/>
          <w:szCs w:val="21"/>
        </w:rPr>
        <w:t> entre ellos y se pueden clasificar en función de que trabajen con clases (método plantilla) u objetos (cadena de responsabilidad, comando, iterador, recuerdo, observador, estado, estrategia, visitante).</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La variación de la encapsulación es la base de muchos patrones de comportamiento, por lo que cuando un aspecto de un programa cambia frecuentemente, estos patrones definen un objeto que encapsula dicho aspecto. Los patrones definen una clase abstracta que describe la encapsulación del objeto.</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Este patrón también se conoce como el patrón de publicación-inscripción o modelo-patrón. Estos nombres sugieren las ideas básicas del patrón, que son: el objeto de datos, que se le puede llamar Sujeto a partir de ahora, contiene atributos mediante los cuales cualquier objeto observador o vista se puede suscribir a él pasándole una </w:t>
      </w:r>
      <w:r w:rsidRPr="002B6F56">
        <w:rPr>
          <w:rStyle w:val="nfasis"/>
          <w:rFonts w:ascii="Arial" w:eastAsiaTheme="majorEastAsia" w:hAnsi="Arial" w:cs="Arial"/>
          <w:color w:val="4A4A4A"/>
          <w:sz w:val="21"/>
          <w:szCs w:val="21"/>
        </w:rPr>
        <w:t>referencia</w:t>
      </w:r>
      <w:r w:rsidRPr="002B6F56">
        <w:rPr>
          <w:rFonts w:ascii="Arial" w:hAnsi="Arial" w:cs="Arial"/>
          <w:color w:val="4A4A4A"/>
          <w:sz w:val="21"/>
          <w:szCs w:val="21"/>
        </w:rPr>
        <w:t> a sí mismo. El Sujeto mantiene así una lista de las referencias a sus observadores. Los observadores a su vez están obligados a implementar unos métodos determinados mediante los cuales el Sujeto es capaz de notificar a sus observadores suscritos los cambios que sufre para que todos ellos tengan la oportunidad de refrescar el contenido representado. De manera que cuando se produce un cambio en el Sujeto, ejecutado, por ejemplo, por alguno de los observadores, el objeto de datos puede recorrer la lista de observadores avisando a cada uno. Este patrón suele utilizarse en los </w:t>
      </w:r>
      <w:hyperlink r:id="rId209" w:tgtFrame="_blank" w:tooltip="Framework" w:history="1">
        <w:r w:rsidRPr="002B6F56">
          <w:rPr>
            <w:rStyle w:val="Hipervnculo"/>
            <w:rFonts w:ascii="Arial" w:hAnsi="Arial" w:cs="Arial"/>
            <w:color w:val="0791E6"/>
            <w:sz w:val="21"/>
            <w:szCs w:val="21"/>
          </w:rPr>
          <w:t>entornos de trabajo</w:t>
        </w:r>
      </w:hyperlink>
      <w:r w:rsidRPr="002B6F56">
        <w:rPr>
          <w:rFonts w:ascii="Arial" w:hAnsi="Arial" w:cs="Arial"/>
          <w:color w:val="4A4A4A"/>
          <w:sz w:val="21"/>
          <w:szCs w:val="21"/>
        </w:rPr>
        <w:t xml:space="preserve"> de </w:t>
      </w:r>
      <w:r w:rsidRPr="002B6F56">
        <w:rPr>
          <w:rFonts w:ascii="Arial" w:hAnsi="Arial" w:cs="Arial"/>
          <w:color w:val="4A4A4A"/>
          <w:sz w:val="21"/>
          <w:szCs w:val="21"/>
        </w:rPr>
        <w:lastRenderedPageBreak/>
        <w:t>interfaces gráficas orientados a objetos, en los que la forma de capturar los eventos es suscribir </w:t>
      </w:r>
      <w:proofErr w:type="spellStart"/>
      <w:r w:rsidRPr="002B6F56">
        <w:rPr>
          <w:rStyle w:val="nfasis"/>
          <w:rFonts w:ascii="Arial" w:eastAsiaTheme="majorEastAsia" w:hAnsi="Arial" w:cs="Arial"/>
          <w:color w:val="4A4A4A"/>
          <w:sz w:val="21"/>
          <w:szCs w:val="21"/>
        </w:rPr>
        <w:t>listeners</w:t>
      </w:r>
      <w:proofErr w:type="spellEnd"/>
      <w:r w:rsidRPr="002B6F56">
        <w:rPr>
          <w:rFonts w:ascii="Arial" w:hAnsi="Arial" w:cs="Arial"/>
          <w:color w:val="4A4A4A"/>
          <w:sz w:val="21"/>
          <w:szCs w:val="21"/>
        </w:rPr>
        <w:t> a los objetos que pueden disparar eventos.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El patrón observador es la clave del patrón de arquitectura </w:t>
      </w:r>
      <w:hyperlink r:id="rId210" w:tgtFrame="_blank" w:tooltip="Modelo Vista Controlador" w:history="1">
        <w:r w:rsidRPr="002B6F56">
          <w:rPr>
            <w:rStyle w:val="Hipervnculo"/>
            <w:rFonts w:ascii="Arial" w:hAnsi="Arial" w:cs="Arial"/>
            <w:color w:val="0791E6"/>
            <w:sz w:val="21"/>
            <w:szCs w:val="21"/>
          </w:rPr>
          <w:t>Modelo Vista Controlador</w:t>
        </w:r>
      </w:hyperlink>
      <w:r w:rsidRPr="002B6F56">
        <w:rPr>
          <w:rFonts w:ascii="Arial" w:hAnsi="Arial" w:cs="Arial"/>
          <w:color w:val="4A4A4A"/>
          <w:sz w:val="21"/>
          <w:szCs w:val="21"/>
        </w:rPr>
        <w:t> (MVC).</w:t>
      </w:r>
      <w:hyperlink r:id="rId211" w:anchor="cite_note-jont-1" w:tgtFrame="_blank" w:history="1">
        <w:r w:rsidRPr="002B6F56">
          <w:rPr>
            <w:rStyle w:val="Hipervnculo"/>
            <w:rFonts w:ascii="Arial" w:hAnsi="Arial" w:cs="Arial"/>
            <w:color w:val="0791E6"/>
            <w:sz w:val="21"/>
            <w:szCs w:val="21"/>
          </w:rPr>
          <w:t>1</w:t>
        </w:r>
      </w:hyperlink>
      <w:r w:rsidRPr="002B6F56">
        <w:rPr>
          <w:rFonts w:ascii="Arial" w:hAnsi="Arial" w:cs="Arial"/>
          <w:color w:val="4A4A4A"/>
          <w:sz w:val="21"/>
          <w:szCs w:val="21"/>
        </w:rPr>
        <w:t>​ De hecho el patrón fue implementado por primera vez en el MVC de </w:t>
      </w:r>
      <w:hyperlink r:id="rId212" w:tgtFrame="_blank" w:tooltip="Smalltalk" w:history="1">
        <w:r w:rsidRPr="002B6F56">
          <w:rPr>
            <w:rStyle w:val="Hipervnculo"/>
            <w:rFonts w:ascii="Arial" w:hAnsi="Arial" w:cs="Arial"/>
            <w:color w:val="0791E6"/>
            <w:sz w:val="21"/>
            <w:szCs w:val="21"/>
          </w:rPr>
          <w:t>Smalltalk</w:t>
        </w:r>
      </w:hyperlink>
      <w:r w:rsidRPr="002B6F56">
        <w:rPr>
          <w:rFonts w:ascii="Arial" w:hAnsi="Arial" w:cs="Arial"/>
          <w:color w:val="4A4A4A"/>
          <w:sz w:val="21"/>
          <w:szCs w:val="21"/>
        </w:rPr>
        <w:t> basado en un entorno de trabajo de interfaz.</w:t>
      </w:r>
      <w:hyperlink r:id="rId213" w:anchor="cite_note-gang-2" w:tgtFrame="_blank" w:history="1">
        <w:r w:rsidRPr="002B6F56">
          <w:rPr>
            <w:rStyle w:val="Hipervnculo"/>
            <w:rFonts w:ascii="Arial" w:hAnsi="Arial" w:cs="Arial"/>
            <w:color w:val="0791E6"/>
            <w:sz w:val="21"/>
            <w:szCs w:val="21"/>
          </w:rPr>
          <w:t>2</w:t>
        </w:r>
      </w:hyperlink>
      <w:r w:rsidRPr="002B6F56">
        <w:rPr>
          <w:rFonts w:ascii="Arial" w:hAnsi="Arial" w:cs="Arial"/>
          <w:color w:val="4A4A4A"/>
          <w:sz w:val="21"/>
          <w:szCs w:val="21"/>
        </w:rPr>
        <w:t>​ Este patrón está implementado en numerosos </w:t>
      </w:r>
      <w:hyperlink r:id="rId214" w:tgtFrame="_blank" w:tooltip="Biblioteca (informática)" w:history="1">
        <w:r w:rsidRPr="002B6F56">
          <w:rPr>
            <w:rStyle w:val="Hipervnculo"/>
            <w:rFonts w:ascii="Arial" w:hAnsi="Arial" w:cs="Arial"/>
            <w:color w:val="0791E6"/>
            <w:sz w:val="21"/>
            <w:szCs w:val="21"/>
          </w:rPr>
          <w:t>bibliotecas</w:t>
        </w:r>
      </w:hyperlink>
      <w:r w:rsidRPr="002B6F56">
        <w:rPr>
          <w:rFonts w:ascii="Arial" w:hAnsi="Arial" w:cs="Arial"/>
          <w:color w:val="4A4A4A"/>
          <w:sz w:val="21"/>
          <w:szCs w:val="21"/>
        </w:rPr>
        <w:t> y sistemas, incluyendo todos los </w:t>
      </w:r>
      <w:proofErr w:type="spellStart"/>
      <w:r w:rsidRPr="002B6F56">
        <w:rPr>
          <w:rStyle w:val="nfasis"/>
          <w:rFonts w:ascii="Arial" w:eastAsiaTheme="majorEastAsia" w:hAnsi="Arial" w:cs="Arial"/>
          <w:color w:val="4A4A4A"/>
          <w:sz w:val="21"/>
          <w:szCs w:val="21"/>
        </w:rPr>
        <w:t>toolkits</w:t>
      </w:r>
      <w:proofErr w:type="spellEnd"/>
      <w:r w:rsidRPr="002B6F56">
        <w:rPr>
          <w:rFonts w:ascii="Arial" w:hAnsi="Arial" w:cs="Arial"/>
          <w:color w:val="4A4A4A"/>
          <w:sz w:val="21"/>
          <w:szCs w:val="21"/>
        </w:rPr>
        <w:t> de </w:t>
      </w:r>
      <w:hyperlink r:id="rId215" w:tgtFrame="_blank" w:tooltip="GUI" w:history="1">
        <w:r w:rsidRPr="002B6F56">
          <w:rPr>
            <w:rStyle w:val="Hipervnculo"/>
            <w:rFonts w:ascii="Arial" w:hAnsi="Arial" w:cs="Arial"/>
            <w:color w:val="0791E6"/>
            <w:sz w:val="21"/>
            <w:szCs w:val="21"/>
          </w:rPr>
          <w:t>GUI</w:t>
        </w:r>
      </w:hyperlink>
      <w:r w:rsidRPr="002B6F56">
        <w:rPr>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Patrones relacionados: </w:t>
      </w:r>
      <w:hyperlink r:id="rId216" w:tgtFrame="_blank" w:tooltip="Publicador-Subscriptor (patrón de diseño) (aún no redactado)" w:history="1">
        <w:r w:rsidRPr="002B6F56">
          <w:rPr>
            <w:rStyle w:val="Hipervnculo"/>
            <w:rFonts w:ascii="Arial" w:hAnsi="Arial" w:cs="Arial"/>
            <w:color w:val="0791E6"/>
            <w:sz w:val="21"/>
            <w:szCs w:val="21"/>
          </w:rPr>
          <w:t>publicador-subscriptor</w:t>
        </w:r>
      </w:hyperlink>
      <w:r w:rsidRPr="002B6F56">
        <w:rPr>
          <w:rFonts w:ascii="Arial" w:hAnsi="Arial" w:cs="Arial"/>
          <w:color w:val="4A4A4A"/>
          <w:sz w:val="21"/>
          <w:szCs w:val="21"/>
        </w:rPr>
        <w:t>, </w:t>
      </w:r>
      <w:hyperlink r:id="rId217" w:tgtFrame="_blank" w:tooltip="Mediator (patrón de diseño)" w:history="1">
        <w:r w:rsidRPr="002B6F56">
          <w:rPr>
            <w:rStyle w:val="Hipervnculo"/>
            <w:rFonts w:ascii="Arial" w:hAnsi="Arial" w:cs="Arial"/>
            <w:color w:val="0791E6"/>
            <w:sz w:val="21"/>
            <w:szCs w:val="21"/>
          </w:rPr>
          <w:t>mediador</w:t>
        </w:r>
      </w:hyperlink>
      <w:r w:rsidRPr="002B6F56">
        <w:rPr>
          <w:rFonts w:ascii="Arial" w:hAnsi="Arial" w:cs="Arial"/>
          <w:color w:val="4A4A4A"/>
          <w:sz w:val="21"/>
          <w:szCs w:val="21"/>
        </w:rPr>
        <w:t>, </w:t>
      </w:r>
      <w:hyperlink r:id="rId218" w:tgtFrame="_blank" w:tooltip="Singleton" w:history="1">
        <w:proofErr w:type="spellStart"/>
        <w:r w:rsidRPr="002B6F56">
          <w:rPr>
            <w:rStyle w:val="Hipervnculo"/>
            <w:rFonts w:ascii="Arial" w:hAnsi="Arial" w:cs="Arial"/>
            <w:i/>
            <w:iCs/>
            <w:color w:val="0791E6"/>
            <w:sz w:val="21"/>
            <w:szCs w:val="21"/>
          </w:rPr>
          <w:t>singleton</w:t>
        </w:r>
        <w:proofErr w:type="spellEnd"/>
      </w:hyperlink>
      <w:r w:rsidRPr="002B6F56">
        <w:rPr>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Objetivo</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Definir una dependencia uno a muchos entre objetos, de tal forma que cuando el objeto cambie de estado, todos sus objetos dependientes sean notificados automáticamente. Se trata de desacoplar la clase de los objetos clientes del objeto, aumentando la modularidad del lenguaje, creando las mínimas dependencias y evitando bucles de actualización (</w:t>
      </w:r>
      <w:hyperlink r:id="rId219" w:tgtFrame="_blank" w:tooltip="Espera espera activa (aún no redactado)" w:history="1">
        <w:r w:rsidRPr="002B6F56">
          <w:rPr>
            <w:rStyle w:val="Hipervnculo"/>
            <w:rFonts w:ascii="Arial" w:hAnsi="Arial" w:cs="Arial"/>
            <w:color w:val="0791E6"/>
            <w:sz w:val="21"/>
            <w:szCs w:val="21"/>
          </w:rPr>
          <w:t>espera activa</w:t>
        </w:r>
      </w:hyperlink>
      <w:r w:rsidRPr="002B6F56">
        <w:rPr>
          <w:rFonts w:ascii="Arial" w:hAnsi="Arial" w:cs="Arial"/>
          <w:color w:val="4A4A4A"/>
          <w:sz w:val="21"/>
          <w:szCs w:val="21"/>
        </w:rPr>
        <w:t> o </w:t>
      </w:r>
      <w:hyperlink r:id="rId220" w:tgtFrame="_blank" w:tooltip="Polling" w:history="1">
        <w:r w:rsidRPr="002B6F56">
          <w:rPr>
            <w:rStyle w:val="Hipervnculo"/>
            <w:rFonts w:ascii="Arial" w:hAnsi="Arial" w:cs="Arial"/>
            <w:color w:val="0791E6"/>
            <w:sz w:val="21"/>
            <w:szCs w:val="21"/>
          </w:rPr>
          <w:t>sondeo</w:t>
        </w:r>
      </w:hyperlink>
      <w:r w:rsidRPr="002B6F56">
        <w:rPr>
          <w:rFonts w:ascii="Arial" w:hAnsi="Arial" w:cs="Arial"/>
          <w:color w:val="4A4A4A"/>
          <w:sz w:val="21"/>
          <w:szCs w:val="21"/>
        </w:rPr>
        <w:t>). En definitiva, normalmente, se usará el patrón observador cuando un elemento </w:t>
      </w:r>
      <w:r w:rsidRPr="002B6F56">
        <w:rPr>
          <w:rStyle w:val="nfasis"/>
          <w:rFonts w:ascii="Arial" w:eastAsiaTheme="majorEastAsia" w:hAnsi="Arial" w:cs="Arial"/>
          <w:color w:val="4A4A4A"/>
          <w:sz w:val="21"/>
          <w:szCs w:val="21"/>
        </w:rPr>
        <w:t>quiere</w:t>
      </w:r>
      <w:r w:rsidRPr="002B6F56">
        <w:rPr>
          <w:rFonts w:ascii="Arial" w:hAnsi="Arial" w:cs="Arial"/>
          <w:color w:val="4A4A4A"/>
          <w:sz w:val="21"/>
          <w:szCs w:val="21"/>
        </w:rPr>
        <w:t> estar pendiente de otro, sin tener que estar comprobando de forma continua si ha cambiado o no.</w:t>
      </w: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Motivación</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Si se necesita consistencia entre clases relacionadas, pero con independencia, es decir, con un bajo </w:t>
      </w:r>
      <w:hyperlink r:id="rId221" w:tgtFrame="_blank" w:tooltip="Acoplamiento informático" w:history="1">
        <w:r w:rsidRPr="002B6F56">
          <w:rPr>
            <w:rStyle w:val="Hipervnculo"/>
            <w:rFonts w:ascii="Arial" w:hAnsi="Arial" w:cs="Arial"/>
            <w:color w:val="0791E6"/>
            <w:sz w:val="21"/>
            <w:szCs w:val="21"/>
          </w:rPr>
          <w:t>acoplamiento</w:t>
        </w:r>
      </w:hyperlink>
      <w:r w:rsidRPr="002B6F56">
        <w:rPr>
          <w:rFonts w:ascii="Arial" w:hAnsi="Arial" w:cs="Arial"/>
          <w:color w:val="4A4A4A"/>
          <w:sz w:val="21"/>
          <w:szCs w:val="21"/>
        </w:rPr>
        <w:t>.</w:t>
      </w: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Estructura</w:t>
      </w:r>
    </w:p>
    <w:p w:rsidR="002B6F56" w:rsidRPr="002B6F56" w:rsidRDefault="002B6F56" w:rsidP="002B6F56">
      <w:pPr>
        <w:spacing w:line="240" w:lineRule="auto"/>
        <w:jc w:val="both"/>
        <w:rPr>
          <w:rFonts w:ascii="Times New Roman" w:hAnsi="Times New Roman" w:cs="Times New Roman"/>
          <w:sz w:val="21"/>
          <w:szCs w:val="21"/>
        </w:rPr>
      </w:pPr>
      <w:r w:rsidRPr="002B6F56">
        <w:rPr>
          <w:noProof/>
          <w:color w:val="0791E6"/>
          <w:sz w:val="21"/>
          <w:szCs w:val="21"/>
        </w:rPr>
        <w:drawing>
          <wp:inline distT="0" distB="0" distL="0" distR="0">
            <wp:extent cx="5715000" cy="3467100"/>
            <wp:effectExtent l="0" t="0" r="0" b="0"/>
            <wp:docPr id="33" name="Imagen 33">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15000" cy="3467100"/>
                    </a:xfrm>
                    <a:prstGeom prst="rect">
                      <a:avLst/>
                    </a:prstGeom>
                    <a:noFill/>
                    <a:ln>
                      <a:noFill/>
                    </a:ln>
                  </pic:spPr>
                </pic:pic>
              </a:graphicData>
            </a:graphic>
          </wp:inline>
        </w:drawing>
      </w: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Participantes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 xml:space="preserve">Habrá sujetos concretos cuyos cambios pueden resultar interesantes a otros y observadores a los que al menos les interesa estar pendientes de un elemento y en un momento dado, reaccionar ante sus notificaciones de cambio. Todos los sujetos tienen en común que </w:t>
      </w:r>
      <w:proofErr w:type="gramStart"/>
      <w:r w:rsidRPr="002B6F56">
        <w:rPr>
          <w:rFonts w:ascii="Arial" w:hAnsi="Arial" w:cs="Arial"/>
          <w:color w:val="4A4A4A"/>
          <w:sz w:val="21"/>
          <w:szCs w:val="21"/>
        </w:rPr>
        <w:t>un conjunto de objetos quieren</w:t>
      </w:r>
      <w:proofErr w:type="gramEnd"/>
      <w:r w:rsidRPr="002B6F56">
        <w:rPr>
          <w:rFonts w:ascii="Arial" w:hAnsi="Arial" w:cs="Arial"/>
          <w:color w:val="4A4A4A"/>
          <w:sz w:val="21"/>
          <w:szCs w:val="21"/>
        </w:rPr>
        <w:t xml:space="preserve"> estar pendientes de ellos. Cualquier elemento que quiera ser observado tiene que permitir indicar:</w:t>
      </w:r>
    </w:p>
    <w:p w:rsidR="002B6F56" w:rsidRPr="002B6F56" w:rsidRDefault="002B6F56" w:rsidP="00C3528C">
      <w:pPr>
        <w:numPr>
          <w:ilvl w:val="0"/>
          <w:numId w:val="32"/>
        </w:numPr>
        <w:shd w:val="clear" w:color="auto" w:fill="FFFFFF"/>
        <w:spacing w:before="0" w:after="0" w:line="240" w:lineRule="auto"/>
        <w:ind w:left="0"/>
        <w:jc w:val="both"/>
        <w:rPr>
          <w:rFonts w:ascii="Arial" w:hAnsi="Arial" w:cs="Arial"/>
          <w:color w:val="4A4A4A"/>
          <w:sz w:val="21"/>
          <w:szCs w:val="21"/>
        </w:rPr>
      </w:pPr>
      <w:r w:rsidRPr="002B6F56">
        <w:rPr>
          <w:rFonts w:ascii="Arial" w:hAnsi="Arial" w:cs="Arial"/>
          <w:color w:val="4A4A4A"/>
          <w:sz w:val="21"/>
          <w:szCs w:val="21"/>
        </w:rPr>
        <w:t>“Estoy interesado en tus cambios”.</w:t>
      </w:r>
    </w:p>
    <w:p w:rsidR="002B6F56" w:rsidRPr="002B6F56" w:rsidRDefault="002B6F56" w:rsidP="00C3528C">
      <w:pPr>
        <w:numPr>
          <w:ilvl w:val="0"/>
          <w:numId w:val="32"/>
        </w:numPr>
        <w:shd w:val="clear" w:color="auto" w:fill="FFFFFF"/>
        <w:spacing w:before="0" w:after="0" w:line="240" w:lineRule="auto"/>
        <w:ind w:left="0"/>
        <w:jc w:val="both"/>
        <w:rPr>
          <w:rFonts w:ascii="Arial" w:hAnsi="Arial" w:cs="Arial"/>
          <w:color w:val="4A4A4A"/>
          <w:sz w:val="21"/>
          <w:szCs w:val="21"/>
        </w:rPr>
      </w:pPr>
      <w:r w:rsidRPr="002B6F56">
        <w:rPr>
          <w:rFonts w:ascii="Arial" w:hAnsi="Arial" w:cs="Arial"/>
          <w:color w:val="4A4A4A"/>
          <w:sz w:val="21"/>
          <w:szCs w:val="21"/>
        </w:rPr>
        <w:t>“Ya no estoy interesado en tus cambios”.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 xml:space="preserve">El observable </w:t>
      </w:r>
      <w:proofErr w:type="gramStart"/>
      <w:r w:rsidRPr="002B6F56">
        <w:rPr>
          <w:rFonts w:ascii="Arial" w:hAnsi="Arial" w:cs="Arial"/>
          <w:color w:val="4A4A4A"/>
          <w:sz w:val="21"/>
          <w:szCs w:val="21"/>
        </w:rPr>
        <w:t>tiene que tener</w:t>
      </w:r>
      <w:proofErr w:type="gramEnd"/>
      <w:r w:rsidRPr="002B6F56">
        <w:rPr>
          <w:rFonts w:ascii="Arial" w:hAnsi="Arial" w:cs="Arial"/>
          <w:color w:val="4A4A4A"/>
          <w:sz w:val="21"/>
          <w:szCs w:val="21"/>
        </w:rPr>
        <w:t>, además, un mecanismo de aviso a los interesados.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 xml:space="preserve">A </w:t>
      </w:r>
      <w:proofErr w:type="gramStart"/>
      <w:r w:rsidRPr="002B6F56">
        <w:rPr>
          <w:rFonts w:ascii="Arial" w:hAnsi="Arial" w:cs="Arial"/>
          <w:color w:val="4A4A4A"/>
          <w:sz w:val="21"/>
          <w:szCs w:val="21"/>
        </w:rPr>
        <w:t>continuación</w:t>
      </w:r>
      <w:proofErr w:type="gramEnd"/>
      <w:r w:rsidRPr="002B6F56">
        <w:rPr>
          <w:rFonts w:ascii="Arial" w:hAnsi="Arial" w:cs="Arial"/>
          <w:color w:val="4A4A4A"/>
          <w:sz w:val="21"/>
          <w:szCs w:val="21"/>
        </w:rPr>
        <w:t xml:space="preserve"> se detallan a los participantes de forma desglosada:</w:t>
      </w:r>
    </w:p>
    <w:p w:rsidR="002B6F56" w:rsidRPr="002B6F56" w:rsidRDefault="002B6F56" w:rsidP="00C3528C">
      <w:pPr>
        <w:numPr>
          <w:ilvl w:val="0"/>
          <w:numId w:val="33"/>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Sujeto (</w:t>
      </w:r>
      <w:proofErr w:type="spellStart"/>
      <w:r w:rsidRPr="002B6F56">
        <w:rPr>
          <w:rStyle w:val="nfasis"/>
          <w:rFonts w:ascii="Arial" w:hAnsi="Arial" w:cs="Arial"/>
          <w:b/>
          <w:bCs/>
          <w:color w:val="4A4A4A"/>
          <w:sz w:val="21"/>
          <w:szCs w:val="21"/>
        </w:rPr>
        <w:t>subject</w:t>
      </w:r>
      <w:proofErr w:type="spellEnd"/>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lastRenderedPageBreak/>
        <w:t>El sujeto proporciona una interfaz para agregar (</w:t>
      </w:r>
      <w:proofErr w:type="spellStart"/>
      <w:r w:rsidRPr="002B6F56">
        <w:rPr>
          <w:rStyle w:val="nfasis"/>
          <w:rFonts w:ascii="Arial" w:eastAsiaTheme="majorEastAsia" w:hAnsi="Arial" w:cs="Arial"/>
          <w:color w:val="4A4A4A"/>
          <w:sz w:val="21"/>
          <w:szCs w:val="21"/>
        </w:rPr>
        <w:t>attach</w:t>
      </w:r>
      <w:proofErr w:type="spellEnd"/>
      <w:r w:rsidRPr="002B6F56">
        <w:rPr>
          <w:rFonts w:ascii="Arial" w:hAnsi="Arial" w:cs="Arial"/>
          <w:color w:val="4A4A4A"/>
          <w:sz w:val="21"/>
          <w:szCs w:val="21"/>
        </w:rPr>
        <w:t>) y eliminar (</w:t>
      </w:r>
      <w:proofErr w:type="spellStart"/>
      <w:r w:rsidRPr="002B6F56">
        <w:rPr>
          <w:rStyle w:val="nfasis"/>
          <w:rFonts w:ascii="Arial" w:eastAsiaTheme="majorEastAsia" w:hAnsi="Arial" w:cs="Arial"/>
          <w:color w:val="4A4A4A"/>
          <w:sz w:val="21"/>
          <w:szCs w:val="21"/>
        </w:rPr>
        <w:t>detach</w:t>
      </w:r>
      <w:proofErr w:type="spellEnd"/>
      <w:r w:rsidRPr="002B6F56">
        <w:rPr>
          <w:rFonts w:ascii="Arial" w:hAnsi="Arial" w:cs="Arial"/>
          <w:color w:val="4A4A4A"/>
          <w:sz w:val="21"/>
          <w:szCs w:val="21"/>
        </w:rPr>
        <w:t>) observadores. El Sujeto conoce a todos sus observadores.</w:t>
      </w:r>
    </w:p>
    <w:p w:rsidR="002B6F56" w:rsidRPr="002B6F56" w:rsidRDefault="002B6F56" w:rsidP="00C3528C">
      <w:pPr>
        <w:numPr>
          <w:ilvl w:val="0"/>
          <w:numId w:val="34"/>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Observador (</w:t>
      </w:r>
      <w:proofErr w:type="spellStart"/>
      <w:r w:rsidRPr="002B6F56">
        <w:rPr>
          <w:rStyle w:val="nfasis"/>
          <w:rFonts w:ascii="Arial" w:hAnsi="Arial" w:cs="Arial"/>
          <w:b/>
          <w:bCs/>
          <w:color w:val="4A4A4A"/>
          <w:sz w:val="21"/>
          <w:szCs w:val="21"/>
        </w:rPr>
        <w:t>observer</w:t>
      </w:r>
      <w:proofErr w:type="spellEnd"/>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Define el método que usa el sujeto para notificar cambios en su estado (</w:t>
      </w:r>
      <w:proofErr w:type="spellStart"/>
      <w:r w:rsidRPr="002B6F56">
        <w:rPr>
          <w:rStyle w:val="nfasis"/>
          <w:rFonts w:ascii="Arial" w:eastAsiaTheme="majorEastAsia" w:hAnsi="Arial" w:cs="Arial"/>
          <w:color w:val="4A4A4A"/>
          <w:sz w:val="21"/>
          <w:szCs w:val="21"/>
        </w:rPr>
        <w:t>update</w:t>
      </w:r>
      <w:proofErr w:type="spellEnd"/>
      <w:r w:rsidRPr="002B6F56">
        <w:rPr>
          <w:rFonts w:ascii="Arial" w:hAnsi="Arial" w:cs="Arial"/>
          <w:color w:val="4A4A4A"/>
          <w:sz w:val="21"/>
          <w:szCs w:val="21"/>
        </w:rPr>
        <w:t>/</w:t>
      </w:r>
      <w:proofErr w:type="spellStart"/>
      <w:r w:rsidRPr="002B6F56">
        <w:rPr>
          <w:rStyle w:val="nfasis"/>
          <w:rFonts w:ascii="Arial" w:eastAsiaTheme="majorEastAsia" w:hAnsi="Arial" w:cs="Arial"/>
          <w:color w:val="4A4A4A"/>
          <w:sz w:val="21"/>
          <w:szCs w:val="21"/>
        </w:rPr>
        <w:t>notify</w:t>
      </w:r>
      <w:proofErr w:type="spellEnd"/>
      <w:r w:rsidRPr="002B6F56">
        <w:rPr>
          <w:rFonts w:ascii="Arial" w:hAnsi="Arial" w:cs="Arial"/>
          <w:color w:val="4A4A4A"/>
          <w:sz w:val="21"/>
          <w:szCs w:val="21"/>
        </w:rPr>
        <w:t>).</w:t>
      </w:r>
    </w:p>
    <w:p w:rsidR="002B6F56" w:rsidRPr="002B6F56" w:rsidRDefault="002B6F56" w:rsidP="00C3528C">
      <w:pPr>
        <w:numPr>
          <w:ilvl w:val="0"/>
          <w:numId w:val="35"/>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Sujeto concreto (</w:t>
      </w:r>
      <w:r w:rsidRPr="002B6F56">
        <w:rPr>
          <w:rStyle w:val="nfasis"/>
          <w:rFonts w:ascii="Arial" w:hAnsi="Arial" w:cs="Arial"/>
          <w:b/>
          <w:bCs/>
          <w:color w:val="4A4A4A"/>
          <w:sz w:val="21"/>
          <w:szCs w:val="21"/>
        </w:rPr>
        <w:t xml:space="preserve">concrete </w:t>
      </w:r>
      <w:proofErr w:type="spellStart"/>
      <w:r w:rsidRPr="002B6F56">
        <w:rPr>
          <w:rStyle w:val="nfasis"/>
          <w:rFonts w:ascii="Arial" w:hAnsi="Arial" w:cs="Arial"/>
          <w:b/>
          <w:bCs/>
          <w:color w:val="4A4A4A"/>
          <w:sz w:val="21"/>
          <w:szCs w:val="21"/>
        </w:rPr>
        <w:t>subject</w:t>
      </w:r>
      <w:proofErr w:type="spellEnd"/>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 xml:space="preserve">Mantiene el estado de interés para los observadores concretos y los notifica cuando cambia su estado. No tienen </w:t>
      </w:r>
      <w:proofErr w:type="spellStart"/>
      <w:r w:rsidRPr="002B6F56">
        <w:rPr>
          <w:rFonts w:ascii="Arial" w:hAnsi="Arial" w:cs="Arial"/>
          <w:color w:val="4A4A4A"/>
          <w:sz w:val="21"/>
          <w:szCs w:val="21"/>
        </w:rPr>
        <w:t>porque</w:t>
      </w:r>
      <w:proofErr w:type="spellEnd"/>
      <w:r w:rsidRPr="002B6F56">
        <w:rPr>
          <w:rFonts w:ascii="Arial" w:hAnsi="Arial" w:cs="Arial"/>
          <w:color w:val="4A4A4A"/>
          <w:sz w:val="21"/>
          <w:szCs w:val="21"/>
        </w:rPr>
        <w:t xml:space="preserve"> ser elementos de la misma jerarquía.</w:t>
      </w:r>
    </w:p>
    <w:p w:rsidR="002B6F56" w:rsidRPr="002B6F56" w:rsidRDefault="002B6F56" w:rsidP="00C3528C">
      <w:pPr>
        <w:numPr>
          <w:ilvl w:val="0"/>
          <w:numId w:val="36"/>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Observador concreto (</w:t>
      </w:r>
      <w:r w:rsidRPr="002B6F56">
        <w:rPr>
          <w:rStyle w:val="nfasis"/>
          <w:rFonts w:ascii="Arial" w:hAnsi="Arial" w:cs="Arial"/>
          <w:b/>
          <w:bCs/>
          <w:color w:val="4A4A4A"/>
          <w:sz w:val="21"/>
          <w:szCs w:val="21"/>
        </w:rPr>
        <w:t xml:space="preserve">concrete </w:t>
      </w:r>
      <w:proofErr w:type="spellStart"/>
      <w:r w:rsidRPr="002B6F56">
        <w:rPr>
          <w:rStyle w:val="nfasis"/>
          <w:rFonts w:ascii="Arial" w:hAnsi="Arial" w:cs="Arial"/>
          <w:b/>
          <w:bCs/>
          <w:color w:val="4A4A4A"/>
          <w:sz w:val="21"/>
          <w:szCs w:val="21"/>
        </w:rPr>
        <w:t>observer</w:t>
      </w:r>
      <w:proofErr w:type="spellEnd"/>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Mantiene una referencia al sujeto concreto e implementa la interfaz de actualización, es decir, guardan la referencia del objeto que observan, así en caso de ser notificados de algún cambio, pueden preguntar sobre este cambio.</w:t>
      </w:r>
    </w:p>
    <w:p w:rsidR="00634617" w:rsidRDefault="00634617" w:rsidP="00696E88">
      <w:pPr>
        <w:pStyle w:val="NormalWeb"/>
        <w:shd w:val="clear" w:color="auto" w:fill="FFFFFF"/>
        <w:spacing w:before="0" w:beforeAutospacing="0" w:after="0" w:afterAutospacing="0"/>
        <w:jc w:val="both"/>
        <w:rPr>
          <w:rFonts w:ascii="Arial" w:hAnsi="Arial" w:cs="Arial"/>
          <w:color w:val="273B47"/>
          <w:lang w:val="es-ES"/>
        </w:rPr>
      </w:pPr>
    </w:p>
    <w:p w:rsidR="00105DEF" w:rsidRDefault="00105DEF" w:rsidP="00696E88">
      <w:pPr>
        <w:pStyle w:val="NormalWeb"/>
        <w:shd w:val="clear" w:color="auto" w:fill="FFFFFF"/>
        <w:spacing w:before="0" w:beforeAutospacing="0" w:after="0" w:afterAutospacing="0"/>
        <w:jc w:val="both"/>
        <w:rPr>
          <w:rFonts w:ascii="Arial" w:hAnsi="Arial" w:cs="Arial"/>
          <w:color w:val="273B47"/>
          <w:lang w:val="es-ES"/>
        </w:rPr>
      </w:pPr>
    </w:p>
    <w:p w:rsidR="002B6F56" w:rsidRDefault="00105DEF" w:rsidP="00105DEF">
      <w:pPr>
        <w:pStyle w:val="Ttulo1"/>
      </w:pPr>
      <w:r w:rsidRPr="00105DEF">
        <w:t>Implementación del patrón Observer</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 xml:space="preserve">A </w:t>
      </w:r>
      <w:proofErr w:type="gramStart"/>
      <w:r w:rsidRPr="00105DEF">
        <w:rPr>
          <w:rFonts w:ascii="Arial" w:hAnsi="Arial" w:cs="Arial"/>
          <w:color w:val="4A4A4A"/>
          <w:sz w:val="21"/>
          <w:szCs w:val="21"/>
        </w:rPr>
        <w:t>continuación</w:t>
      </w:r>
      <w:proofErr w:type="gramEnd"/>
      <w:r w:rsidRPr="00105DEF">
        <w:rPr>
          <w:rFonts w:ascii="Arial" w:hAnsi="Arial" w:cs="Arial"/>
          <w:color w:val="4A4A4A"/>
          <w:sz w:val="21"/>
          <w:szCs w:val="21"/>
        </w:rPr>
        <w:t xml:space="preserve"> se detallan una serie de problemas que se pueden presentar a la hora de implementar este patrón:</w:t>
      </w:r>
    </w:p>
    <w:p w:rsidR="00105DEF" w:rsidRPr="00105DEF" w:rsidRDefault="00105DEF" w:rsidP="00C3528C">
      <w:pPr>
        <w:numPr>
          <w:ilvl w:val="0"/>
          <w:numId w:val="37"/>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1:</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Para evitar que el observador concreto tenga una asociación con el sujeto concreto, se podría hacer que la relación entre sujeto y observador fuese bidireccional, evitando así asociaciones concretas, el problema es que dejaría de ser una interfaz. El que deje de ser una interfaz puede producir problemas si el lenguaje de programación no soporta la </w:t>
      </w:r>
      <w:hyperlink r:id="rId224" w:tgtFrame="_blank" w:tooltip="Herencia múltiple" w:history="1">
        <w:r w:rsidRPr="00105DEF">
          <w:rPr>
            <w:rStyle w:val="Hipervnculo"/>
            <w:rFonts w:ascii="Arial" w:hAnsi="Arial" w:cs="Arial"/>
            <w:color w:val="0791E6"/>
            <w:sz w:val="21"/>
            <w:szCs w:val="21"/>
          </w:rPr>
          <w:t>herencia múltiple</w:t>
        </w:r>
      </w:hyperlink>
      <w:r w:rsidRPr="00105DEF">
        <w:rPr>
          <w:rFonts w:ascii="Arial" w:hAnsi="Arial" w:cs="Arial"/>
          <w:color w:val="4A4A4A"/>
          <w:sz w:val="21"/>
          <w:szCs w:val="21"/>
        </w:rPr>
        <w:t>.</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Se podría eliminar la bidireccionalidad de la asociación pasando el sujeto como parámetro al método actualizar y ya no se tendría que referenciar el objeto observado. Esto podría causar problemas si se observan varios objetos, tanto de la misma clase como de distintas, ya que no elimina dependencias, y para hacer operaciones específicas sobre el objeto actualizado obliga a hacer en la implementación.</w:t>
      </w:r>
    </w:p>
    <w:p w:rsidR="00105DEF" w:rsidRPr="00105DEF" w:rsidRDefault="00105DEF" w:rsidP="00C3528C">
      <w:pPr>
        <w:numPr>
          <w:ilvl w:val="0"/>
          <w:numId w:val="38"/>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2:</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Si hay muchos sujetos sin observador, la estructura de los observadores está desaprovechada, para solucionarlo se puede tener un intermediario que centralice el almacenamiento de la asociación de cada sujeto con sus observadores. Para esta solución se crea ese gestor de observadores usando el patrón </w:t>
      </w:r>
      <w:proofErr w:type="spellStart"/>
      <w:r w:rsidRPr="00105DEF">
        <w:rPr>
          <w:rStyle w:val="nfasis"/>
          <w:rFonts w:ascii="Arial" w:eastAsiaTheme="majorEastAsia" w:hAnsi="Arial" w:cs="Arial"/>
          <w:color w:val="4A4A4A"/>
          <w:sz w:val="21"/>
          <w:szCs w:val="21"/>
        </w:rPr>
        <w:fldChar w:fldCharType="begin"/>
      </w:r>
      <w:r w:rsidRPr="00105DEF">
        <w:rPr>
          <w:rStyle w:val="nfasis"/>
          <w:rFonts w:ascii="Arial" w:eastAsiaTheme="majorEastAsia" w:hAnsi="Arial" w:cs="Arial"/>
          <w:color w:val="4A4A4A"/>
          <w:sz w:val="21"/>
          <w:szCs w:val="21"/>
        </w:rPr>
        <w:instrText xml:space="preserve"> HYPERLINK "https://es.wikipedia.org/wiki/Singleton" \o "Singleton" \t "_blank" </w:instrText>
      </w:r>
      <w:r w:rsidRPr="00105DEF">
        <w:rPr>
          <w:rStyle w:val="nfasis"/>
          <w:rFonts w:ascii="Arial" w:eastAsiaTheme="majorEastAsia" w:hAnsi="Arial" w:cs="Arial"/>
          <w:color w:val="4A4A4A"/>
          <w:sz w:val="21"/>
          <w:szCs w:val="21"/>
        </w:rPr>
        <w:fldChar w:fldCharType="separate"/>
      </w:r>
      <w:r w:rsidRPr="00105DEF">
        <w:rPr>
          <w:rStyle w:val="Hipervnculo"/>
          <w:rFonts w:ascii="Arial" w:hAnsi="Arial" w:cs="Arial"/>
          <w:i/>
          <w:iCs/>
          <w:color w:val="0791E6"/>
          <w:sz w:val="21"/>
          <w:szCs w:val="21"/>
        </w:rPr>
        <w:t>singleton</w:t>
      </w:r>
      <w:proofErr w:type="spellEnd"/>
      <w:r w:rsidRPr="00105DEF">
        <w:rPr>
          <w:rStyle w:val="nfasis"/>
          <w:rFonts w:ascii="Arial" w:eastAsiaTheme="majorEastAsia" w:hAnsi="Arial" w:cs="Arial"/>
          <w:color w:val="4A4A4A"/>
          <w:sz w:val="21"/>
          <w:szCs w:val="21"/>
        </w:rPr>
        <w:fldChar w:fldCharType="end"/>
      </w:r>
      <w:r w:rsidRPr="00105DEF">
        <w:rPr>
          <w:rFonts w:ascii="Arial" w:hAnsi="Arial" w:cs="Arial"/>
          <w:color w:val="4A4A4A"/>
          <w:sz w:val="21"/>
          <w:szCs w:val="21"/>
        </w:rPr>
        <w:t xml:space="preserve"> (instancia única), ya que proporciona una única referencia y no una por cada sujeto. El </w:t>
      </w:r>
      <w:proofErr w:type="gramStart"/>
      <w:r w:rsidRPr="00105DEF">
        <w:rPr>
          <w:rFonts w:ascii="Arial" w:hAnsi="Arial" w:cs="Arial"/>
          <w:color w:val="4A4A4A"/>
          <w:sz w:val="21"/>
          <w:szCs w:val="21"/>
        </w:rPr>
        <w:t>gestor</w:t>
      </w:r>
      <w:proofErr w:type="gramEnd"/>
      <w:r w:rsidRPr="00105DEF">
        <w:rPr>
          <w:rFonts w:ascii="Arial" w:hAnsi="Arial" w:cs="Arial"/>
          <w:color w:val="4A4A4A"/>
          <w:sz w:val="21"/>
          <w:szCs w:val="21"/>
        </w:rPr>
        <w:t xml:space="preserve"> aunque mejora el aprovechamiento del espacio, hace que se reduzca el rendimiento y se pierde eficiencia en el método notificar.</w:t>
      </w:r>
    </w:p>
    <w:p w:rsidR="00105DEF" w:rsidRPr="00105DEF" w:rsidRDefault="00105DEF" w:rsidP="00C3528C">
      <w:pPr>
        <w:numPr>
          <w:ilvl w:val="0"/>
          <w:numId w:val="39"/>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3:</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 xml:space="preserve">El responsable de iniciar la comunicación es el sujeto concreto, pero se puede dar un problema cuando el objeto concreto está siendo actualizado de forma continua ya que debido a esto se tendría que realizar muchas actualizaciones en muy poco tiempo. La solución sería suspender temporalmente las llamadas al método de actualización/notificación; por ejemplo, haciendo que el cliente pueda activar o desactivar las notificaciones y notificar todos los cambios cuando las vuelva a habilitar. El patrón Estado sería una posible solución para diseñar esta variante de no notificar si no se han dado cambios o hacerlo en caso de que </w:t>
      </w:r>
      <w:proofErr w:type="spellStart"/>
      <w:r w:rsidRPr="00105DEF">
        <w:rPr>
          <w:rFonts w:ascii="Arial" w:hAnsi="Arial" w:cs="Arial"/>
          <w:color w:val="4A4A4A"/>
          <w:sz w:val="21"/>
          <w:szCs w:val="21"/>
        </w:rPr>
        <w:t>si</w:t>
      </w:r>
      <w:proofErr w:type="spellEnd"/>
      <w:r w:rsidRPr="00105DEF">
        <w:rPr>
          <w:rFonts w:ascii="Arial" w:hAnsi="Arial" w:cs="Arial"/>
          <w:color w:val="4A4A4A"/>
          <w:sz w:val="21"/>
          <w:szCs w:val="21"/>
        </w:rPr>
        <w:t>.</w:t>
      </w:r>
    </w:p>
    <w:p w:rsidR="00105DEF" w:rsidRPr="00105DEF" w:rsidRDefault="00105DEF" w:rsidP="00C3528C">
      <w:pPr>
        <w:numPr>
          <w:ilvl w:val="0"/>
          <w:numId w:val="40"/>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4 (referencias inválidas):</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A la hora de implementar este patrón se debe tener cuidado cuando un elemento observable desaparece. En ciertos lenguajes será el gestor de memoria el que cada cierto tiempo debe de limpiar las referencias liberadas, pero si un observable que sigue siendo observado puede no liberarse nunca. Para solucionar este problema puede crearse una función </w:t>
      </w:r>
      <w:r w:rsidRPr="00105DEF">
        <w:rPr>
          <w:rStyle w:val="nfasis"/>
          <w:rFonts w:ascii="Arial" w:eastAsiaTheme="majorEastAsia" w:hAnsi="Arial" w:cs="Arial"/>
          <w:color w:val="4A4A4A"/>
          <w:sz w:val="21"/>
          <w:szCs w:val="21"/>
        </w:rPr>
        <w:t>destruir</w:t>
      </w:r>
      <w:r w:rsidRPr="00105DEF">
        <w:rPr>
          <w:rFonts w:ascii="Arial" w:hAnsi="Arial" w:cs="Arial"/>
          <w:color w:val="4A4A4A"/>
          <w:sz w:val="21"/>
          <w:szCs w:val="21"/>
        </w:rPr>
        <w:t xml:space="preserve"> que notifique al gestor que el elemento observable va a desaparecer y si no se está usando la variante del gestor el observable directamente </w:t>
      </w:r>
      <w:proofErr w:type="spellStart"/>
      <w:r w:rsidRPr="00105DEF">
        <w:rPr>
          <w:rFonts w:ascii="Arial" w:hAnsi="Arial" w:cs="Arial"/>
          <w:color w:val="4A4A4A"/>
          <w:sz w:val="21"/>
          <w:szCs w:val="21"/>
        </w:rPr>
        <w:t>desregistrará</w:t>
      </w:r>
      <w:proofErr w:type="spellEnd"/>
      <w:r w:rsidRPr="00105DEF">
        <w:rPr>
          <w:rFonts w:ascii="Arial" w:hAnsi="Arial" w:cs="Arial"/>
          <w:color w:val="4A4A4A"/>
          <w:sz w:val="21"/>
          <w:szCs w:val="21"/>
        </w:rPr>
        <w:t xml:space="preserve"> a sus observadores. Antes de esto hay que eliminar las referencias a este elemento, por tanto, hay que eliminar a los observadores antes de eliminar al observable, ya que así se evitará tanto que aparezcan referencias inválidas al objeto una vez este haya sido eliminado, como que se produzcan operaciones inválidas intentando invocarlo.</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Se puede avisar a los observadores creando un método actualizar especial, en el que se tendrían dos opciones:</w:t>
      </w:r>
    </w:p>
    <w:p w:rsidR="00105DEF" w:rsidRPr="00105DEF" w:rsidRDefault="00105DEF" w:rsidP="00C3528C">
      <w:pPr>
        <w:numPr>
          <w:ilvl w:val="0"/>
          <w:numId w:val="41"/>
        </w:numPr>
        <w:shd w:val="clear" w:color="auto" w:fill="FFFFFF"/>
        <w:spacing w:before="0" w:after="0" w:line="240" w:lineRule="auto"/>
        <w:ind w:left="0"/>
        <w:jc w:val="both"/>
        <w:rPr>
          <w:rFonts w:ascii="Arial" w:hAnsi="Arial" w:cs="Arial"/>
          <w:color w:val="4A4A4A"/>
          <w:sz w:val="21"/>
          <w:szCs w:val="21"/>
        </w:rPr>
      </w:pPr>
      <w:r w:rsidRPr="00105DEF">
        <w:rPr>
          <w:rFonts w:ascii="Arial" w:hAnsi="Arial" w:cs="Arial"/>
          <w:color w:val="4A4A4A"/>
          <w:sz w:val="21"/>
          <w:szCs w:val="21"/>
        </w:rPr>
        <w:t>El observador también muere.</w:t>
      </w:r>
    </w:p>
    <w:p w:rsidR="00105DEF" w:rsidRPr="00105DEF" w:rsidRDefault="00105DEF" w:rsidP="00C3528C">
      <w:pPr>
        <w:numPr>
          <w:ilvl w:val="0"/>
          <w:numId w:val="41"/>
        </w:numPr>
        <w:shd w:val="clear" w:color="auto" w:fill="FFFFFF"/>
        <w:spacing w:before="0" w:after="0" w:line="240" w:lineRule="auto"/>
        <w:ind w:left="0"/>
        <w:jc w:val="both"/>
        <w:rPr>
          <w:rFonts w:ascii="Arial" w:hAnsi="Arial" w:cs="Arial"/>
          <w:color w:val="4A4A4A"/>
          <w:sz w:val="21"/>
          <w:szCs w:val="21"/>
        </w:rPr>
      </w:pPr>
      <w:r w:rsidRPr="00105DEF">
        <w:rPr>
          <w:rFonts w:ascii="Arial" w:hAnsi="Arial" w:cs="Arial"/>
          <w:color w:val="4A4A4A"/>
          <w:sz w:val="21"/>
          <w:szCs w:val="21"/>
        </w:rPr>
        <w:t>El observador sigue vivo, pero apunta a nulo.</w:t>
      </w:r>
    </w:p>
    <w:p w:rsidR="00105DEF" w:rsidRPr="00105DEF" w:rsidRDefault="00105DEF" w:rsidP="00C3528C">
      <w:pPr>
        <w:numPr>
          <w:ilvl w:val="0"/>
          <w:numId w:val="42"/>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lastRenderedPageBreak/>
        <w:t>Problema 5:</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 xml:space="preserve">Ya que se debe asegurar la consistencia del estado del sujeto antes de iniciar una notificación, siempre se notificará al final, ya </w:t>
      </w:r>
      <w:proofErr w:type="gramStart"/>
      <w:r w:rsidRPr="00105DEF">
        <w:rPr>
          <w:rFonts w:ascii="Arial" w:hAnsi="Arial" w:cs="Arial"/>
          <w:color w:val="4A4A4A"/>
          <w:sz w:val="21"/>
          <w:szCs w:val="21"/>
        </w:rPr>
        <w:t>que</w:t>
      </w:r>
      <w:proofErr w:type="gramEnd"/>
      <w:r w:rsidRPr="00105DEF">
        <w:rPr>
          <w:rFonts w:ascii="Arial" w:hAnsi="Arial" w:cs="Arial"/>
          <w:color w:val="4A4A4A"/>
          <w:sz w:val="21"/>
          <w:szCs w:val="21"/>
        </w:rPr>
        <w:t xml:space="preserve"> aunque en entorno multihilo se notifica antes de hacer los cambios, puede que los observadores soliciten información al observable cuando aún se van a hacer más cambios y se darían problemas de consistencia si se accede a un estado que aún no es el definitivo. De esta forma, los observadores ya no accederán a sujetos en estado inconsistente.</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Por ejemplo:</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Secuencia incorrecta:</w:t>
      </w:r>
      <w:r w:rsidRPr="00105DEF">
        <w:rPr>
          <w:rFonts w:ascii="Arial" w:hAnsi="Arial" w:cs="Arial"/>
          <w:color w:val="4A4A4A"/>
          <w:sz w:val="21"/>
          <w:szCs w:val="21"/>
        </w:rPr>
        <w:br/>
        <w:t>a</w:t>
      </w:r>
      <w:r w:rsidRPr="00105DEF">
        <w:rPr>
          <w:rFonts w:ascii="Arial" w:hAnsi="Arial" w:cs="Arial"/>
          <w:color w:val="4A4A4A"/>
          <w:sz w:val="21"/>
          <w:szCs w:val="21"/>
        </w:rPr>
        <w:br/>
        <w:t>b</w:t>
      </w:r>
      <w:r w:rsidRPr="00105DEF">
        <w:rPr>
          <w:rFonts w:ascii="Arial" w:hAnsi="Arial" w:cs="Arial"/>
          <w:color w:val="4A4A4A"/>
          <w:sz w:val="21"/>
          <w:szCs w:val="21"/>
        </w:rPr>
        <w:br/>
        <w:t>c</w:t>
      </w:r>
      <w:r w:rsidRPr="00105DEF">
        <w:rPr>
          <w:rFonts w:ascii="Arial" w:hAnsi="Arial" w:cs="Arial"/>
          <w:color w:val="4A4A4A"/>
          <w:sz w:val="21"/>
          <w:szCs w:val="21"/>
        </w:rPr>
        <w:br/>
      </w:r>
      <w:proofErr w:type="gramStart"/>
      <w:r w:rsidRPr="00105DEF">
        <w:rPr>
          <w:rFonts w:ascii="Arial" w:hAnsi="Arial" w:cs="Arial"/>
          <w:color w:val="4A4A4A"/>
          <w:sz w:val="21"/>
          <w:szCs w:val="21"/>
        </w:rPr>
        <w:t>notificar(</w:t>
      </w:r>
      <w:proofErr w:type="gramEnd"/>
      <w:r w:rsidRPr="00105DEF">
        <w:rPr>
          <w:rFonts w:ascii="Arial" w:hAnsi="Arial" w:cs="Arial"/>
          <w:color w:val="4A4A4A"/>
          <w:sz w:val="21"/>
          <w:szCs w:val="21"/>
        </w:rPr>
        <w:t>)</w:t>
      </w:r>
      <w:r w:rsidRPr="00105DEF">
        <w:rPr>
          <w:rFonts w:ascii="Arial" w:hAnsi="Arial" w:cs="Arial"/>
          <w:color w:val="4A4A4A"/>
          <w:sz w:val="21"/>
          <w:szCs w:val="21"/>
        </w:rPr>
        <w:br/>
      </w:r>
      <w:proofErr w:type="spellStart"/>
      <w:r w:rsidRPr="00105DEF">
        <w:rPr>
          <w:rFonts w:ascii="Arial" w:hAnsi="Arial" w:cs="Arial"/>
          <w:color w:val="4A4A4A"/>
          <w:sz w:val="21"/>
          <w:szCs w:val="21"/>
        </w:rPr>
        <w:t>d</w:t>
      </w:r>
      <w:r w:rsidRPr="00105DEF">
        <w:rPr>
          <w:rFonts w:ascii="Arial" w:hAnsi="Arial" w:cs="Arial"/>
          <w:color w:val="4A4A4A"/>
          <w:sz w:val="21"/>
          <w:szCs w:val="21"/>
        </w:rPr>
        <w:br/>
        <w:t>e</w:t>
      </w:r>
      <w:proofErr w:type="spellEnd"/>
      <w:r w:rsidRPr="00105DEF">
        <w:rPr>
          <w:rFonts w:ascii="Arial" w:hAnsi="Arial" w:cs="Arial"/>
          <w:color w:val="4A4A4A"/>
          <w:sz w:val="21"/>
          <w:szCs w:val="21"/>
        </w:rPr>
        <w:br/>
        <w:t>f</w:t>
      </w:r>
      <w:r w:rsidRPr="00105DEF">
        <w:rPr>
          <w:rFonts w:ascii="Arial" w:hAnsi="Arial" w:cs="Arial"/>
          <w:color w:val="4A4A4A"/>
          <w:sz w:val="21"/>
          <w:szCs w:val="21"/>
        </w:rPr>
        <w:br/>
        <w:t>Secuencia correcta:</w:t>
      </w:r>
      <w:r w:rsidRPr="00105DEF">
        <w:rPr>
          <w:rFonts w:ascii="Arial" w:hAnsi="Arial" w:cs="Arial"/>
          <w:color w:val="4A4A4A"/>
          <w:sz w:val="21"/>
          <w:szCs w:val="21"/>
        </w:rPr>
        <w:br/>
        <w:t>a</w:t>
      </w:r>
      <w:r w:rsidRPr="00105DEF">
        <w:rPr>
          <w:rFonts w:ascii="Arial" w:hAnsi="Arial" w:cs="Arial"/>
          <w:color w:val="4A4A4A"/>
          <w:sz w:val="21"/>
          <w:szCs w:val="21"/>
        </w:rPr>
        <w:br/>
        <w:t>b</w:t>
      </w:r>
      <w:r w:rsidRPr="00105DEF">
        <w:rPr>
          <w:rFonts w:ascii="Arial" w:hAnsi="Arial" w:cs="Arial"/>
          <w:color w:val="4A4A4A"/>
          <w:sz w:val="21"/>
          <w:szCs w:val="21"/>
        </w:rPr>
        <w:br/>
        <w:t>c</w:t>
      </w:r>
      <w:r w:rsidRPr="00105DEF">
        <w:rPr>
          <w:rFonts w:ascii="Arial" w:hAnsi="Arial" w:cs="Arial"/>
          <w:color w:val="4A4A4A"/>
          <w:sz w:val="21"/>
          <w:szCs w:val="21"/>
        </w:rPr>
        <w:br/>
      </w:r>
      <w:proofErr w:type="spellStart"/>
      <w:r w:rsidRPr="00105DEF">
        <w:rPr>
          <w:rFonts w:ascii="Arial" w:hAnsi="Arial" w:cs="Arial"/>
          <w:color w:val="4A4A4A"/>
          <w:sz w:val="21"/>
          <w:szCs w:val="21"/>
        </w:rPr>
        <w:t>d</w:t>
      </w:r>
      <w:r w:rsidRPr="00105DEF">
        <w:rPr>
          <w:rFonts w:ascii="Arial" w:hAnsi="Arial" w:cs="Arial"/>
          <w:color w:val="4A4A4A"/>
          <w:sz w:val="21"/>
          <w:szCs w:val="21"/>
        </w:rPr>
        <w:br/>
        <w:t>e</w:t>
      </w:r>
      <w:proofErr w:type="spellEnd"/>
      <w:r w:rsidRPr="00105DEF">
        <w:rPr>
          <w:rFonts w:ascii="Arial" w:hAnsi="Arial" w:cs="Arial"/>
          <w:color w:val="4A4A4A"/>
          <w:sz w:val="21"/>
          <w:szCs w:val="21"/>
        </w:rPr>
        <w:br/>
        <w:t>f</w:t>
      </w:r>
      <w:r w:rsidRPr="00105DEF">
        <w:rPr>
          <w:rFonts w:ascii="Arial" w:hAnsi="Arial" w:cs="Arial"/>
          <w:color w:val="4A4A4A"/>
          <w:sz w:val="21"/>
          <w:szCs w:val="21"/>
        </w:rPr>
        <w:br/>
        <w:t>notificar()</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 xml:space="preserve">Jerarquía con varios tipos </w:t>
      </w:r>
      <w:proofErr w:type="spellStart"/>
      <w:r w:rsidRPr="00105DEF">
        <w:rPr>
          <w:rFonts w:ascii="Arial" w:hAnsi="Arial" w:cs="Arial"/>
          <w:color w:val="4A4A4A"/>
          <w:sz w:val="21"/>
          <w:szCs w:val="21"/>
        </w:rPr>
        <w:t>des</w:t>
      </w:r>
      <w:proofErr w:type="spellEnd"/>
      <w:r w:rsidRPr="00105DEF">
        <w:rPr>
          <w:rFonts w:ascii="Arial" w:hAnsi="Arial" w:cs="Arial"/>
          <w:color w:val="4A4A4A"/>
          <w:sz w:val="21"/>
          <w:szCs w:val="21"/>
        </w:rPr>
        <w:t xml:space="preserve"> observadores: en este caso el hilo redefine cambios, no los notifica.</w:t>
      </w:r>
    </w:p>
    <w:p w:rsidR="00105DEF" w:rsidRPr="00105DEF" w:rsidRDefault="00105DEF" w:rsidP="00105DEF">
      <w:pPr>
        <w:spacing w:line="240" w:lineRule="auto"/>
        <w:jc w:val="center"/>
        <w:rPr>
          <w:rFonts w:ascii="Times New Roman" w:hAnsi="Times New Roman" w:cs="Times New Roman"/>
          <w:sz w:val="21"/>
          <w:szCs w:val="21"/>
        </w:rPr>
      </w:pPr>
      <w:r w:rsidRPr="00105DEF">
        <w:rPr>
          <w:noProof/>
          <w:color w:val="0791E6"/>
          <w:sz w:val="21"/>
          <w:szCs w:val="21"/>
        </w:rPr>
        <w:drawing>
          <wp:inline distT="0" distB="0" distL="0" distR="0">
            <wp:extent cx="2095500" cy="2628900"/>
            <wp:effectExtent l="0" t="0" r="0" b="0"/>
            <wp:docPr id="34" name="Imagen 34">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95500" cy="2628900"/>
                    </a:xfrm>
                    <a:prstGeom prst="rect">
                      <a:avLst/>
                    </a:prstGeom>
                    <a:noFill/>
                    <a:ln>
                      <a:noFill/>
                    </a:ln>
                  </pic:spPr>
                </pic:pic>
              </a:graphicData>
            </a:graphic>
          </wp:inline>
        </w:drawing>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Jerarquía de varios observadores</w:t>
      </w:r>
    </w:p>
    <w:p w:rsidR="00105DEF" w:rsidRPr="00105DEF" w:rsidRDefault="00105DEF" w:rsidP="00C3528C">
      <w:pPr>
        <w:numPr>
          <w:ilvl w:val="0"/>
          <w:numId w:val="43"/>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6:</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En mecanismos de notificación tradicionalmente hay dos opciones: </w:t>
      </w:r>
      <w:proofErr w:type="spellStart"/>
      <w:r w:rsidRPr="00105DEF">
        <w:rPr>
          <w:rStyle w:val="nfasis"/>
          <w:rFonts w:ascii="Arial" w:eastAsiaTheme="majorEastAsia" w:hAnsi="Arial" w:cs="Arial"/>
          <w:color w:val="4A4A4A"/>
          <w:sz w:val="21"/>
          <w:szCs w:val="21"/>
        </w:rPr>
        <w:t>pull</w:t>
      </w:r>
      <w:proofErr w:type="spellEnd"/>
      <w:r w:rsidRPr="00105DEF">
        <w:rPr>
          <w:rFonts w:ascii="Arial" w:hAnsi="Arial" w:cs="Arial"/>
          <w:color w:val="4A4A4A"/>
          <w:sz w:val="21"/>
          <w:szCs w:val="21"/>
        </w:rPr>
        <w:t> que es la que propone el patrón observador; y </w:t>
      </w:r>
      <w:proofErr w:type="spellStart"/>
      <w:r w:rsidRPr="00105DEF">
        <w:rPr>
          <w:rStyle w:val="nfasis"/>
          <w:rFonts w:ascii="Arial" w:eastAsiaTheme="majorEastAsia" w:hAnsi="Arial" w:cs="Arial"/>
          <w:color w:val="4A4A4A"/>
          <w:sz w:val="21"/>
          <w:szCs w:val="21"/>
        </w:rPr>
        <w:t>push</w:t>
      </w:r>
      <w:proofErr w:type="spellEnd"/>
      <w:r w:rsidRPr="00105DEF">
        <w:rPr>
          <w:rFonts w:ascii="Arial" w:hAnsi="Arial" w:cs="Arial"/>
          <w:color w:val="4A4A4A"/>
          <w:sz w:val="21"/>
          <w:szCs w:val="21"/>
        </w:rPr>
        <w:t> que es la que se tendría si se incluye información como parámetros en el mecanismo de actualización. El problema de hacer esto es que la interfaz del observador se vuelve más específica y por tanto menos genérica y reutilizable.</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PULL: los objetos avisan de que han cambiado y el observador pregunta cuál ha sido el cambio.</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PUSH: minimiza (eficiencia) que cuando algo cambia y se informará a todos los interesados, se realicen el menor número de llamadas posibles.</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Dependiendo del problema que haya que resolver, se habrá de valorar que implementación se ajusta mejor para resolverlo de la forma más eficiente y efectiva o si las variantes anteriores pueden combinarse entre sí dependiendo de las características de escenario concreto. Por ejemplo, la opción 2 podría aplicarse cuando interese aplicar en un sujeto concreto n métodos seguidos y no se quiere notificar hasta que todos finalicen su ejecución.</w:t>
      </w:r>
    </w:p>
    <w:p w:rsidR="00105DEF" w:rsidRDefault="004B3E98" w:rsidP="004B3E98">
      <w:pPr>
        <w:pStyle w:val="Ttulo1"/>
      </w:pPr>
      <w:r w:rsidRPr="004B3E98">
        <w:lastRenderedPageBreak/>
        <w:t>Casos de Uso del patrón Observer: Redux</w:t>
      </w:r>
    </w:p>
    <w:p w:rsidR="004B3E98" w:rsidRPr="004B3E98" w:rsidRDefault="004B3E98" w:rsidP="004B3E98">
      <w:pPr>
        <w:pStyle w:val="Ttulo2"/>
        <w:shd w:val="clear" w:color="auto" w:fill="FFFFFF"/>
        <w:spacing w:before="0"/>
        <w:jc w:val="center"/>
        <w:rPr>
          <w:rFonts w:ascii="Arial" w:hAnsi="Arial" w:cs="Arial"/>
          <w:color w:val="4A4A4A"/>
          <w:sz w:val="21"/>
          <w:szCs w:val="21"/>
        </w:rPr>
      </w:pPr>
      <w:bookmarkStart w:id="1" w:name="_GoBack"/>
      <w:r w:rsidRPr="004B3E98">
        <w:rPr>
          <w:rFonts w:ascii="Arial" w:hAnsi="Arial" w:cs="Arial"/>
          <w:noProof/>
          <w:color w:val="0791E6"/>
          <w:sz w:val="21"/>
          <w:szCs w:val="21"/>
        </w:rPr>
        <w:drawing>
          <wp:inline distT="0" distB="0" distL="0" distR="0">
            <wp:extent cx="4229100" cy="1143000"/>
            <wp:effectExtent l="0" t="0" r="0" b="0"/>
            <wp:docPr id="35" name="Imagen 35">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27" tgtFrame="&quot;_blank&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29100" cy="1143000"/>
                    </a:xfrm>
                    <a:prstGeom prst="rect">
                      <a:avLst/>
                    </a:prstGeom>
                    <a:noFill/>
                    <a:ln>
                      <a:noFill/>
                    </a:ln>
                  </pic:spPr>
                </pic:pic>
              </a:graphicData>
            </a:graphic>
          </wp:inline>
        </w:drawing>
      </w:r>
      <w:bookmarkEnd w:id="1"/>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es un contenedor predecible del estado de aplicaciones JavaScript.</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Te ayuda a escribir aplicaciones que se comportan de manera consistente, corren en distintos ambientes (cliente, servidor y nativo), y son fáciles de probar. Además de eso, provee una gran experiencia de desarrollo, gracias a </w:t>
      </w:r>
      <w:hyperlink r:id="rId229" w:tgtFrame="_blank" w:history="1">
        <w:r w:rsidRPr="004B3E98">
          <w:rPr>
            <w:rStyle w:val="Hipervnculo"/>
            <w:rFonts w:ascii="Arial" w:eastAsiaTheme="majorEastAsia" w:hAnsi="Arial" w:cs="Arial"/>
            <w:color w:val="0791E6"/>
            <w:sz w:val="21"/>
            <w:szCs w:val="21"/>
          </w:rPr>
          <w:t>edición en vivo combinado con un depurador sobre una línea de tiempo</w:t>
        </w:r>
      </w:hyperlink>
      <w:r w:rsidRPr="004B3E98">
        <w:rPr>
          <w:rFonts w:ascii="Arial" w:hAnsi="Arial" w:cs="Arial"/>
          <w:color w:val="4A4A4A"/>
          <w:sz w:val="21"/>
          <w:szCs w:val="21"/>
        </w:rPr>
        <w:t>.</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 xml:space="preserve">Puedes usar </w:t>
      </w: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combinado con </w:t>
      </w:r>
      <w:proofErr w:type="spellStart"/>
      <w:r w:rsidRPr="004B3E98">
        <w:rPr>
          <w:rFonts w:ascii="Arial" w:hAnsi="Arial" w:cs="Arial"/>
          <w:color w:val="4A4A4A"/>
          <w:sz w:val="21"/>
          <w:szCs w:val="21"/>
        </w:rPr>
        <w:fldChar w:fldCharType="begin"/>
      </w:r>
      <w:r w:rsidRPr="004B3E98">
        <w:rPr>
          <w:rFonts w:ascii="Arial" w:hAnsi="Arial" w:cs="Arial"/>
          <w:color w:val="4A4A4A"/>
          <w:sz w:val="21"/>
          <w:szCs w:val="21"/>
        </w:rPr>
        <w:instrText xml:space="preserve"> HYPERLINK "https://facebook.github.io/react/" \t "_blank" </w:instrText>
      </w:r>
      <w:r w:rsidRPr="004B3E98">
        <w:rPr>
          <w:rFonts w:ascii="Arial" w:hAnsi="Arial" w:cs="Arial"/>
          <w:color w:val="4A4A4A"/>
          <w:sz w:val="21"/>
          <w:szCs w:val="21"/>
        </w:rPr>
        <w:fldChar w:fldCharType="separate"/>
      </w:r>
      <w:r w:rsidRPr="004B3E98">
        <w:rPr>
          <w:rStyle w:val="Hipervnculo"/>
          <w:rFonts w:ascii="Arial" w:eastAsiaTheme="majorEastAsia" w:hAnsi="Arial" w:cs="Arial"/>
          <w:color w:val="0791E6"/>
          <w:sz w:val="21"/>
          <w:szCs w:val="21"/>
        </w:rPr>
        <w:t>React</w:t>
      </w:r>
      <w:proofErr w:type="spellEnd"/>
      <w:r w:rsidRPr="004B3E98">
        <w:rPr>
          <w:rFonts w:ascii="Arial" w:hAnsi="Arial" w:cs="Arial"/>
          <w:color w:val="4A4A4A"/>
          <w:sz w:val="21"/>
          <w:szCs w:val="21"/>
        </w:rPr>
        <w:fldChar w:fldCharType="end"/>
      </w:r>
      <w:r w:rsidRPr="004B3E98">
        <w:rPr>
          <w:rFonts w:ascii="Arial" w:hAnsi="Arial" w:cs="Arial"/>
          <w:color w:val="4A4A4A"/>
          <w:sz w:val="21"/>
          <w:szCs w:val="21"/>
        </w:rPr>
        <w:t>, o cual cualquier otra librería de vistas. Es muy pequeño (2kB) y no tiene dependencias.</w:t>
      </w:r>
    </w:p>
    <w:p w:rsidR="004B3E98" w:rsidRPr="004B3E98" w:rsidRDefault="004B3E98" w:rsidP="004B3E98">
      <w:pPr>
        <w:pStyle w:val="Ttulo2"/>
        <w:shd w:val="clear" w:color="auto" w:fill="FFFFFF"/>
        <w:spacing w:before="0"/>
        <w:jc w:val="both"/>
        <w:rPr>
          <w:rFonts w:ascii="Arial" w:hAnsi="Arial" w:cs="Arial"/>
          <w:color w:val="4A4A4A"/>
          <w:sz w:val="21"/>
          <w:szCs w:val="21"/>
        </w:rPr>
      </w:pPr>
      <w:r w:rsidRPr="004B3E98">
        <w:rPr>
          <w:rFonts w:ascii="Arial" w:hAnsi="Arial" w:cs="Arial"/>
          <w:color w:val="4A4A4A"/>
          <w:sz w:val="21"/>
          <w:szCs w:val="21"/>
        </w:rPr>
        <w:t>Conceptos básicos</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de por si es muy simple.</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 xml:space="preserve">Imagine que el estado de su aplicación se describe como un </w:t>
      </w:r>
      <w:proofErr w:type="spellStart"/>
      <w:r w:rsidRPr="004B3E98">
        <w:rPr>
          <w:rFonts w:ascii="Arial" w:hAnsi="Arial" w:cs="Arial"/>
          <w:color w:val="4A4A4A"/>
          <w:sz w:val="21"/>
          <w:szCs w:val="21"/>
        </w:rPr>
        <w:t>simble</w:t>
      </w:r>
      <w:proofErr w:type="spellEnd"/>
      <w:r w:rsidRPr="004B3E98">
        <w:rPr>
          <w:rFonts w:ascii="Arial" w:hAnsi="Arial" w:cs="Arial"/>
          <w:color w:val="4A4A4A"/>
          <w:sz w:val="21"/>
          <w:szCs w:val="21"/>
        </w:rPr>
        <w:t xml:space="preserve"> objeto. Por ejemplo, el estado de una aplicación de tareas (TODO </w:t>
      </w:r>
      <w:proofErr w:type="spellStart"/>
      <w:r w:rsidRPr="004B3E98">
        <w:rPr>
          <w:rFonts w:ascii="Arial" w:hAnsi="Arial" w:cs="Arial"/>
          <w:color w:val="4A4A4A"/>
          <w:sz w:val="21"/>
          <w:szCs w:val="21"/>
        </w:rPr>
        <w:t>List</w:t>
      </w:r>
      <w:proofErr w:type="spellEnd"/>
      <w:r w:rsidRPr="004B3E98">
        <w:rPr>
          <w:rFonts w:ascii="Arial" w:hAnsi="Arial" w:cs="Arial"/>
          <w:color w:val="4A4A4A"/>
          <w:sz w:val="21"/>
          <w:szCs w:val="21"/>
        </w:rPr>
        <w:t>) puede tener el siguiente aspecto:</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proofErr w:type="spellStart"/>
      <w:r w:rsidRPr="004B3E98">
        <w:rPr>
          <w:rStyle w:val="CdigoHTML"/>
          <w:color w:val="FFFFFF"/>
          <w:sz w:val="21"/>
          <w:szCs w:val="21"/>
          <w:lang w:val="en-US"/>
        </w:rPr>
        <w:t>todos</w:t>
      </w:r>
      <w:proofErr w:type="spellEnd"/>
      <w:r w:rsidRPr="004B3E98">
        <w:rPr>
          <w:rStyle w:val="CdigoHTML"/>
          <w:color w:val="FFFFFF"/>
          <w:sz w:val="21"/>
          <w:szCs w:val="21"/>
          <w:lang w:val="en-US"/>
        </w:rPr>
        <w:t>: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text: </w:t>
      </w:r>
      <w:r w:rsidRPr="004B3E98">
        <w:rPr>
          <w:rStyle w:val="hljs-string"/>
          <w:color w:val="A6E22E"/>
          <w:sz w:val="21"/>
          <w:szCs w:val="21"/>
          <w:lang w:val="en-US"/>
        </w:rPr>
        <w:t>'Comer'</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completed: </w:t>
      </w:r>
      <w:r w:rsidRPr="004B3E98">
        <w:rPr>
          <w:rStyle w:val="hljs-literal"/>
          <w:b/>
          <w:bCs/>
          <w:color w:val="F92672"/>
          <w:sz w:val="21"/>
          <w:szCs w:val="21"/>
          <w:lang w:val="en-US"/>
        </w:rPr>
        <w:t>true</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proofErr w:type="spellStart"/>
      <w:r w:rsidRPr="004B3E98">
        <w:rPr>
          <w:rStyle w:val="CdigoHTML"/>
          <w:color w:val="FFFFFF"/>
          <w:sz w:val="21"/>
          <w:szCs w:val="21"/>
        </w:rPr>
        <w:t>text</w:t>
      </w:r>
      <w:proofErr w:type="spellEnd"/>
      <w:r w:rsidRPr="004B3E98">
        <w:rPr>
          <w:rStyle w:val="CdigoHTML"/>
          <w:color w:val="FFFFFF"/>
          <w:sz w:val="21"/>
          <w:szCs w:val="21"/>
        </w:rPr>
        <w:t xml:space="preserve">: </w:t>
      </w:r>
      <w:r w:rsidRPr="004B3E98">
        <w:rPr>
          <w:rStyle w:val="hljs-string"/>
          <w:color w:val="A6E22E"/>
          <w:sz w:val="21"/>
          <w:szCs w:val="21"/>
        </w:rPr>
        <w:t>'Hacer ejercicio'</w:t>
      </w: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roofErr w:type="spellStart"/>
      <w:r w:rsidRPr="004B3E98">
        <w:rPr>
          <w:rStyle w:val="CdigoHTML"/>
          <w:color w:val="FFFFFF"/>
          <w:sz w:val="21"/>
          <w:szCs w:val="21"/>
        </w:rPr>
        <w:t>completed</w:t>
      </w:r>
      <w:proofErr w:type="spellEnd"/>
      <w:r w:rsidRPr="004B3E98">
        <w:rPr>
          <w:rStyle w:val="CdigoHTML"/>
          <w:color w:val="FFFFFF"/>
          <w:sz w:val="21"/>
          <w:szCs w:val="21"/>
        </w:rPr>
        <w:t xml:space="preserve">: </w:t>
      </w:r>
      <w:r w:rsidRPr="004B3E98">
        <w:rPr>
          <w:rStyle w:val="hljs-literal"/>
          <w:b/>
          <w:bCs/>
          <w:color w:val="F92672"/>
          <w:sz w:val="21"/>
          <w:szCs w:val="21"/>
        </w:rPr>
        <w:t>false</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roofErr w:type="spellStart"/>
      <w:r w:rsidRPr="004B3E98">
        <w:rPr>
          <w:rStyle w:val="CdigoHTML"/>
          <w:color w:val="FFFFFF"/>
          <w:sz w:val="21"/>
          <w:szCs w:val="21"/>
        </w:rPr>
        <w:t>visibilityFilter</w:t>
      </w:r>
      <w:proofErr w:type="spellEnd"/>
      <w:r w:rsidRPr="004B3E98">
        <w:rPr>
          <w:rStyle w:val="CdigoHTML"/>
          <w:color w:val="FFFFFF"/>
          <w:sz w:val="21"/>
          <w:szCs w:val="21"/>
        </w:rPr>
        <w:t xml:space="preserve">: </w:t>
      </w:r>
      <w:r w:rsidRPr="004B3E98">
        <w:rPr>
          <w:rStyle w:val="hljs-string"/>
          <w:color w:val="A6E22E"/>
          <w:sz w:val="21"/>
          <w:szCs w:val="21"/>
        </w:rPr>
        <w:t>'</w:t>
      </w:r>
      <w:proofErr w:type="gramStart"/>
      <w:r w:rsidRPr="004B3E98">
        <w:rPr>
          <w:rStyle w:val="hljs-string"/>
          <w:color w:val="A6E22E"/>
          <w:sz w:val="21"/>
          <w:szCs w:val="21"/>
        </w:rPr>
        <w:t>SHOW</w:t>
      </w:r>
      <w:proofErr w:type="gramEnd"/>
      <w:r w:rsidRPr="004B3E98">
        <w:rPr>
          <w:rStyle w:val="hljs-string"/>
          <w:color w:val="A6E22E"/>
          <w:sz w:val="21"/>
          <w:szCs w:val="21"/>
        </w:rPr>
        <w:t>_COMPLETED'</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Este objeto es como un “modelo” excepto que no hay </w:t>
      </w:r>
      <w:proofErr w:type="spellStart"/>
      <w:r w:rsidRPr="004B3E98">
        <w:rPr>
          <w:rStyle w:val="nfasis"/>
          <w:rFonts w:ascii="Arial" w:hAnsi="Arial" w:cs="Arial"/>
          <w:color w:val="4A4A4A"/>
          <w:sz w:val="21"/>
          <w:szCs w:val="21"/>
        </w:rPr>
        <w:t>setters</w:t>
      </w:r>
      <w:proofErr w:type="spellEnd"/>
      <w:r w:rsidRPr="004B3E98">
        <w:rPr>
          <w:rFonts w:ascii="Arial" w:hAnsi="Arial" w:cs="Arial"/>
          <w:color w:val="4A4A4A"/>
          <w:sz w:val="21"/>
          <w:szCs w:val="21"/>
        </w:rPr>
        <w:t>. Esto es así para que diferentes partes del código no puedan cambiar el estado arbitrariamente, causando errores difíciles de reproducir.</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 xml:space="preserve">Para cambiar algo en el estado, es necesario enviar una acción. Una acción es un simple objeto en JavaScript (observe cómo no introducimos ninguna magia) que describe lo que sucedió. A </w:t>
      </w:r>
      <w:proofErr w:type="gramStart"/>
      <w:r w:rsidRPr="004B3E98">
        <w:rPr>
          <w:rFonts w:ascii="Arial" w:hAnsi="Arial" w:cs="Arial"/>
          <w:color w:val="4A4A4A"/>
          <w:sz w:val="21"/>
          <w:szCs w:val="21"/>
        </w:rPr>
        <w:t>continuación</w:t>
      </w:r>
      <w:proofErr w:type="gramEnd"/>
      <w:r w:rsidRPr="004B3E98">
        <w:rPr>
          <w:rFonts w:ascii="Arial" w:hAnsi="Arial" w:cs="Arial"/>
          <w:color w:val="4A4A4A"/>
          <w:sz w:val="21"/>
          <w:szCs w:val="21"/>
        </w:rPr>
        <w:t xml:space="preserve"> mostramos algunos ejemplos de acciones:</w:t>
      </w:r>
    </w:p>
    <w:p w:rsidR="004B3E98" w:rsidRPr="004B3E98" w:rsidRDefault="004B3E98" w:rsidP="004B3E98">
      <w:pPr>
        <w:pStyle w:val="HTMLconformatoprevio"/>
        <w:shd w:val="clear" w:color="auto" w:fill="333333"/>
        <w:jc w:val="both"/>
        <w:rPr>
          <w:rStyle w:val="CdigoHTML"/>
          <w:color w:val="FFFFFF"/>
          <w:sz w:val="21"/>
          <w:szCs w:val="21"/>
        </w:rPr>
      </w:pPr>
      <w:proofErr w:type="gramStart"/>
      <w:r w:rsidRPr="004B3E98">
        <w:rPr>
          <w:rStyle w:val="CdigoHTML"/>
          <w:color w:val="FFFFFF"/>
          <w:sz w:val="21"/>
          <w:szCs w:val="21"/>
        </w:rPr>
        <w:t xml:space="preserve">{ </w:t>
      </w:r>
      <w:proofErr w:type="spellStart"/>
      <w:r w:rsidRPr="004B3E98">
        <w:rPr>
          <w:rStyle w:val="CdigoHTML"/>
          <w:color w:val="FFFFFF"/>
          <w:sz w:val="21"/>
          <w:szCs w:val="21"/>
        </w:rPr>
        <w:t>type</w:t>
      </w:r>
      <w:proofErr w:type="spellEnd"/>
      <w:proofErr w:type="gramEnd"/>
      <w:r w:rsidRPr="004B3E98">
        <w:rPr>
          <w:rStyle w:val="CdigoHTML"/>
          <w:color w:val="FFFFFF"/>
          <w:sz w:val="21"/>
          <w:szCs w:val="21"/>
        </w:rPr>
        <w:t xml:space="preserve">: </w:t>
      </w:r>
      <w:r w:rsidRPr="004B3E98">
        <w:rPr>
          <w:rStyle w:val="hljs-string"/>
          <w:color w:val="A6E22E"/>
          <w:sz w:val="21"/>
          <w:szCs w:val="21"/>
        </w:rPr>
        <w:t>'ADD_TODO'</w:t>
      </w:r>
      <w:r w:rsidRPr="004B3E98">
        <w:rPr>
          <w:rStyle w:val="CdigoHTML"/>
          <w:color w:val="FFFFFF"/>
          <w:sz w:val="21"/>
          <w:szCs w:val="21"/>
        </w:rPr>
        <w:t xml:space="preserve">, </w:t>
      </w:r>
      <w:proofErr w:type="spellStart"/>
      <w:r w:rsidRPr="004B3E98">
        <w:rPr>
          <w:rStyle w:val="CdigoHTML"/>
          <w:color w:val="FFFFFF"/>
          <w:sz w:val="21"/>
          <w:szCs w:val="21"/>
        </w:rPr>
        <w:t>text</w:t>
      </w:r>
      <w:proofErr w:type="spellEnd"/>
      <w:r w:rsidRPr="004B3E98">
        <w:rPr>
          <w:rStyle w:val="CdigoHTML"/>
          <w:color w:val="FFFFFF"/>
          <w:sz w:val="21"/>
          <w:szCs w:val="21"/>
        </w:rPr>
        <w:t xml:space="preserve">: </w:t>
      </w:r>
      <w:r w:rsidRPr="004B3E98">
        <w:rPr>
          <w:rStyle w:val="hljs-string"/>
          <w:color w:val="A6E22E"/>
          <w:sz w:val="21"/>
          <w:szCs w:val="21"/>
        </w:rPr>
        <w:t>'Ir a nadar a la piscina'</w:t>
      </w:r>
      <w:r w:rsidRPr="004B3E98">
        <w:rPr>
          <w:rStyle w:val="CdigoHTML"/>
          <w:color w:val="FFFFFF"/>
          <w:sz w:val="21"/>
          <w:szCs w:val="21"/>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proofErr w:type="gramStart"/>
      <w:r w:rsidRPr="004B3E98">
        <w:rPr>
          <w:rStyle w:val="CdigoHTML"/>
          <w:color w:val="FFFFFF"/>
          <w:sz w:val="21"/>
          <w:szCs w:val="21"/>
          <w:lang w:val="en-US"/>
        </w:rPr>
        <w:t>{ type</w:t>
      </w:r>
      <w:proofErr w:type="gramEnd"/>
      <w:r w:rsidRPr="004B3E98">
        <w:rPr>
          <w:rStyle w:val="CdigoHTML"/>
          <w:color w:val="FFFFFF"/>
          <w:sz w:val="21"/>
          <w:szCs w:val="21"/>
          <w:lang w:val="en-US"/>
        </w:rPr>
        <w:t xml:space="preserve">: </w:t>
      </w:r>
      <w:r w:rsidRPr="004B3E98">
        <w:rPr>
          <w:rStyle w:val="hljs-string"/>
          <w:color w:val="A6E22E"/>
          <w:sz w:val="21"/>
          <w:szCs w:val="21"/>
          <w:lang w:val="en-US"/>
        </w:rPr>
        <w:t>'TOGGLE_TODO'</w:t>
      </w:r>
      <w:r w:rsidRPr="004B3E98">
        <w:rPr>
          <w:rStyle w:val="CdigoHTML"/>
          <w:color w:val="FFFFFF"/>
          <w:sz w:val="21"/>
          <w:szCs w:val="21"/>
          <w:lang w:val="en-US"/>
        </w:rPr>
        <w:t xml:space="preserve">, index: </w:t>
      </w:r>
      <w:r w:rsidRPr="004B3E98">
        <w:rPr>
          <w:rStyle w:val="hljs-number"/>
          <w:color w:val="FFFFFF"/>
          <w:sz w:val="21"/>
          <w:szCs w:val="21"/>
          <w:lang w:val="en-US"/>
        </w:rPr>
        <w:t>1</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proofErr w:type="gramStart"/>
      <w:r w:rsidRPr="004B3E98">
        <w:rPr>
          <w:rStyle w:val="CdigoHTML"/>
          <w:color w:val="FFFFFF"/>
          <w:sz w:val="21"/>
          <w:szCs w:val="21"/>
          <w:lang w:val="en-US"/>
        </w:rPr>
        <w:t>{ type</w:t>
      </w:r>
      <w:proofErr w:type="gramEnd"/>
      <w:r w:rsidRPr="004B3E98">
        <w:rPr>
          <w:rStyle w:val="CdigoHTML"/>
          <w:color w:val="FFFFFF"/>
          <w:sz w:val="21"/>
          <w:szCs w:val="21"/>
          <w:lang w:val="en-US"/>
        </w:rPr>
        <w:t xml:space="preserve">: </w:t>
      </w:r>
      <w:r w:rsidRPr="004B3E98">
        <w:rPr>
          <w:rStyle w:val="hljs-string"/>
          <w:color w:val="A6E22E"/>
          <w:sz w:val="21"/>
          <w:szCs w:val="21"/>
          <w:lang w:val="en-US"/>
        </w:rPr>
        <w:t>'SET_VISIBILITY_FILTER'</w:t>
      </w:r>
      <w:r w:rsidRPr="004B3E98">
        <w:rPr>
          <w:rStyle w:val="CdigoHTML"/>
          <w:color w:val="FFFFFF"/>
          <w:sz w:val="21"/>
          <w:szCs w:val="21"/>
          <w:lang w:val="en-US"/>
        </w:rPr>
        <w:t xml:space="preserve">, filter: </w:t>
      </w:r>
      <w:r w:rsidRPr="004B3E98">
        <w:rPr>
          <w:rStyle w:val="hljs-string"/>
          <w:color w:val="A6E22E"/>
          <w:sz w:val="21"/>
          <w:szCs w:val="21"/>
          <w:lang w:val="en-US"/>
        </w:rPr>
        <w:t>'SHOW_ALL'</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 xml:space="preserve">Hacer valer que cada cambio sea descrito como una acción nos permite tener </w:t>
      </w:r>
      <w:proofErr w:type="gramStart"/>
      <w:r w:rsidRPr="004B3E98">
        <w:rPr>
          <w:rFonts w:ascii="Arial" w:hAnsi="Arial" w:cs="Arial"/>
          <w:color w:val="4A4A4A"/>
          <w:sz w:val="21"/>
          <w:szCs w:val="21"/>
        </w:rPr>
        <w:t>una claro entendimiento</w:t>
      </w:r>
      <w:proofErr w:type="gramEnd"/>
      <w:r w:rsidRPr="004B3E98">
        <w:rPr>
          <w:rFonts w:ascii="Arial" w:hAnsi="Arial" w:cs="Arial"/>
          <w:color w:val="4A4A4A"/>
          <w:sz w:val="21"/>
          <w:szCs w:val="21"/>
        </w:rPr>
        <w:t xml:space="preserve"> de lo que está pasando en la aplicación. Si algo cambió, sabemos por qué cambió. Las acciones son como migas de pan (el rastro) de lo que ha sucedido. Finalmente, para juntar el estado y las acciones entre </w:t>
      </w:r>
      <w:proofErr w:type="spellStart"/>
      <w:r w:rsidRPr="004B3E98">
        <w:rPr>
          <w:rFonts w:ascii="Arial" w:hAnsi="Arial" w:cs="Arial"/>
          <w:color w:val="4A4A4A"/>
          <w:sz w:val="21"/>
          <w:szCs w:val="21"/>
        </w:rPr>
        <w:t>si</w:t>
      </w:r>
      <w:proofErr w:type="spellEnd"/>
      <w:r w:rsidRPr="004B3E98">
        <w:rPr>
          <w:rFonts w:ascii="Arial" w:hAnsi="Arial" w:cs="Arial"/>
          <w:color w:val="4A4A4A"/>
          <w:sz w:val="21"/>
          <w:szCs w:val="21"/>
        </w:rPr>
        <w:t>, escribimos una función llamada reductor (</w:t>
      </w:r>
      <w:proofErr w:type="spellStart"/>
      <w:r w:rsidRPr="004B3E98">
        <w:rPr>
          <w:rFonts w:ascii="Arial" w:hAnsi="Arial" w:cs="Arial"/>
          <w:color w:val="4A4A4A"/>
          <w:sz w:val="21"/>
          <w:szCs w:val="21"/>
        </w:rPr>
        <w:t>reducer</w:t>
      </w:r>
      <w:proofErr w:type="spellEnd"/>
      <w:r w:rsidRPr="004B3E98">
        <w:rPr>
          <w:rFonts w:ascii="Arial" w:hAnsi="Arial" w:cs="Arial"/>
          <w:color w:val="4A4A4A"/>
          <w:sz w:val="21"/>
          <w:szCs w:val="21"/>
        </w:rPr>
        <w:t xml:space="preserve">). Una vez más, nada de magia sobre </w:t>
      </w:r>
      <w:proofErr w:type="spellStart"/>
      <w:r w:rsidRPr="004B3E98">
        <w:rPr>
          <w:rFonts w:ascii="Arial" w:hAnsi="Arial" w:cs="Arial"/>
          <w:color w:val="4A4A4A"/>
          <w:sz w:val="21"/>
          <w:szCs w:val="21"/>
        </w:rPr>
        <w:t>él</w:t>
      </w:r>
      <w:proofErr w:type="spellEnd"/>
      <w:r w:rsidRPr="004B3E98">
        <w:rPr>
          <w:rFonts w:ascii="Arial" w:hAnsi="Arial" w:cs="Arial"/>
          <w:color w:val="4A4A4A"/>
          <w:sz w:val="21"/>
          <w:szCs w:val="21"/>
        </w:rPr>
        <w:t xml:space="preserve"> asunto, es sólo una función que toma el estado y la acción como argumentos y devuelve el siguiente estado de la aplicación. Sería difícil escribir tal función para una aplicación grande, por lo que escribimos funciones más pequeñas que gestionan partes del estado:</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hljs-keyword"/>
          <w:b/>
          <w:bCs/>
          <w:color w:val="F92672"/>
          <w:sz w:val="21"/>
          <w:szCs w:val="21"/>
          <w:lang w:val="en-US"/>
        </w:rPr>
        <w:t>function</w:t>
      </w:r>
      <w:r w:rsidRPr="004B3E98">
        <w:rPr>
          <w:rStyle w:val="hljs-function"/>
          <w:color w:val="FFFFFF"/>
          <w:sz w:val="21"/>
          <w:szCs w:val="21"/>
          <w:lang w:val="en-US"/>
        </w:rPr>
        <w:t xml:space="preserve"> </w:t>
      </w:r>
      <w:proofErr w:type="spellStart"/>
      <w:proofErr w:type="gramStart"/>
      <w:r w:rsidRPr="004B3E98">
        <w:rPr>
          <w:rStyle w:val="hljs-title"/>
          <w:b/>
          <w:bCs/>
          <w:color w:val="A6E22E"/>
          <w:sz w:val="21"/>
          <w:szCs w:val="21"/>
          <w:lang w:val="en-US"/>
        </w:rPr>
        <w:t>visibilityFilter</w:t>
      </w:r>
      <w:proofErr w:type="spellEnd"/>
      <w:r w:rsidRPr="004B3E98">
        <w:rPr>
          <w:rStyle w:val="hljs-function"/>
          <w:color w:val="FFFFFF"/>
          <w:sz w:val="21"/>
          <w:szCs w:val="21"/>
          <w:lang w:val="en-US"/>
        </w:rPr>
        <w:t>(</w:t>
      </w:r>
      <w:proofErr w:type="gramEnd"/>
      <w:r w:rsidRPr="004B3E98">
        <w:rPr>
          <w:rStyle w:val="hljs-params"/>
          <w:color w:val="FFFFFF"/>
          <w:sz w:val="21"/>
          <w:szCs w:val="21"/>
          <w:lang w:val="en-US"/>
        </w:rPr>
        <w:t>state = 'SHOW_ALL', action</w:t>
      </w:r>
      <w:r w:rsidRPr="004B3E98">
        <w:rPr>
          <w:rStyle w:val="hljs-function"/>
          <w:color w:val="FFFFFF"/>
          <w:sz w:val="21"/>
          <w:szCs w:val="21"/>
          <w:lang w:val="en-US"/>
        </w:rPr>
        <w:t xml:space="preserve">) </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if</w:t>
      </w:r>
      <w:r w:rsidRPr="004B3E98">
        <w:rPr>
          <w:rStyle w:val="CdigoHTML"/>
          <w:color w:val="FFFFFF"/>
          <w:sz w:val="21"/>
          <w:szCs w:val="21"/>
          <w:lang w:val="en-US"/>
        </w:rPr>
        <w:t xml:space="preserve"> (</w:t>
      </w:r>
      <w:proofErr w:type="gramStart"/>
      <w:r w:rsidRPr="004B3E98">
        <w:rPr>
          <w:rStyle w:val="CdigoHTML"/>
          <w:color w:val="FFFFFF"/>
          <w:sz w:val="21"/>
          <w:szCs w:val="21"/>
          <w:lang w:val="en-US"/>
        </w:rPr>
        <w:t>action.type</w:t>
      </w:r>
      <w:proofErr w:type="gramEnd"/>
      <w:r w:rsidRPr="004B3E98">
        <w:rPr>
          <w:rStyle w:val="CdigoHTML"/>
          <w:color w:val="FFFFFF"/>
          <w:sz w:val="21"/>
          <w:szCs w:val="21"/>
          <w:lang w:val="en-US"/>
        </w:rPr>
        <w:t xml:space="preserve"> === </w:t>
      </w:r>
      <w:r w:rsidRPr="004B3E98">
        <w:rPr>
          <w:rStyle w:val="hljs-string"/>
          <w:color w:val="A6E22E"/>
          <w:sz w:val="21"/>
          <w:szCs w:val="21"/>
          <w:lang w:val="en-US"/>
        </w:rPr>
        <w:t>'SET_VISIBILITY_FILTER'</w:t>
      </w:r>
      <w:r w:rsidRPr="004B3E98">
        <w:rPr>
          <w:rStyle w:val="CdigoHTML"/>
          <w:color w:val="FFFFFF"/>
          <w:sz w:val="21"/>
          <w:szCs w:val="21"/>
          <w:lang w:val="en-US"/>
        </w:rPr>
        <w:t>)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w:t>
      </w:r>
      <w:proofErr w:type="gramStart"/>
      <w:r w:rsidRPr="004B3E98">
        <w:rPr>
          <w:rStyle w:val="CdigoHTML"/>
          <w:color w:val="FFFFFF"/>
          <w:sz w:val="21"/>
          <w:szCs w:val="21"/>
          <w:lang w:val="en-US"/>
        </w:rPr>
        <w:t>action.filter</w:t>
      </w:r>
      <w:proofErr w:type="gramEnd"/>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 </w:t>
      </w:r>
      <w:r w:rsidRPr="004B3E98">
        <w:rPr>
          <w:rStyle w:val="hljs-keyword"/>
          <w:b/>
          <w:bCs/>
          <w:color w:val="F92672"/>
          <w:sz w:val="21"/>
          <w:szCs w:val="21"/>
          <w:lang w:val="en-US"/>
        </w:rPr>
        <w:t>else</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state;</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hljs-keyword"/>
          <w:b/>
          <w:bCs/>
          <w:color w:val="F92672"/>
          <w:sz w:val="21"/>
          <w:szCs w:val="21"/>
          <w:lang w:val="en-US"/>
        </w:rPr>
        <w:t>function</w:t>
      </w:r>
      <w:r w:rsidRPr="004B3E98">
        <w:rPr>
          <w:rStyle w:val="hljs-function"/>
          <w:color w:val="FFFFFF"/>
          <w:sz w:val="21"/>
          <w:szCs w:val="21"/>
          <w:lang w:val="en-US"/>
        </w:rPr>
        <w:t xml:space="preserve"> </w:t>
      </w:r>
      <w:proofErr w:type="gramStart"/>
      <w:r w:rsidRPr="004B3E98">
        <w:rPr>
          <w:rStyle w:val="hljs-title"/>
          <w:b/>
          <w:bCs/>
          <w:color w:val="A6E22E"/>
          <w:sz w:val="21"/>
          <w:szCs w:val="21"/>
          <w:lang w:val="en-US"/>
        </w:rPr>
        <w:t>todos</w:t>
      </w:r>
      <w:r w:rsidRPr="004B3E98">
        <w:rPr>
          <w:rStyle w:val="hljs-function"/>
          <w:color w:val="FFFFFF"/>
          <w:sz w:val="21"/>
          <w:szCs w:val="21"/>
          <w:lang w:val="en-US"/>
        </w:rPr>
        <w:t>(</w:t>
      </w:r>
      <w:proofErr w:type="gramEnd"/>
      <w:r w:rsidRPr="004B3E98">
        <w:rPr>
          <w:rStyle w:val="hljs-params"/>
          <w:color w:val="FFFFFF"/>
          <w:sz w:val="21"/>
          <w:szCs w:val="21"/>
          <w:lang w:val="en-US"/>
        </w:rPr>
        <w:t>state = [], action</w:t>
      </w:r>
      <w:r w:rsidRPr="004B3E98">
        <w:rPr>
          <w:rStyle w:val="hljs-function"/>
          <w:color w:val="FFFFFF"/>
          <w:sz w:val="21"/>
          <w:szCs w:val="21"/>
          <w:lang w:val="en-US"/>
        </w:rPr>
        <w:t xml:space="preserve">) </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switch</w:t>
      </w:r>
      <w:r w:rsidRPr="004B3E98">
        <w:rPr>
          <w:rStyle w:val="CdigoHTML"/>
          <w:color w:val="FFFFFF"/>
          <w:sz w:val="21"/>
          <w:szCs w:val="21"/>
          <w:lang w:val="en-US"/>
        </w:rPr>
        <w:t xml:space="preserve"> (</w:t>
      </w:r>
      <w:proofErr w:type="gramStart"/>
      <w:r w:rsidRPr="004B3E98">
        <w:rPr>
          <w:rStyle w:val="CdigoHTML"/>
          <w:color w:val="FFFFFF"/>
          <w:sz w:val="21"/>
          <w:szCs w:val="21"/>
          <w:lang w:val="en-US"/>
        </w:rPr>
        <w:t>action.type</w:t>
      </w:r>
      <w:proofErr w:type="gramEnd"/>
      <w:r w:rsidRPr="004B3E98">
        <w:rPr>
          <w:rStyle w:val="CdigoHTML"/>
          <w:color w:val="FFFFFF"/>
          <w:sz w:val="21"/>
          <w:szCs w:val="21"/>
          <w:lang w:val="en-US"/>
        </w:rPr>
        <w:t>)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hljs-keyword"/>
          <w:b/>
          <w:bCs/>
          <w:color w:val="F92672"/>
          <w:sz w:val="21"/>
          <w:szCs w:val="21"/>
        </w:rPr>
        <w:t>case</w:t>
      </w:r>
      <w:r w:rsidRPr="004B3E98">
        <w:rPr>
          <w:rStyle w:val="CdigoHTML"/>
          <w:color w:val="FFFFFF"/>
          <w:sz w:val="21"/>
          <w:szCs w:val="21"/>
        </w:rPr>
        <w:t xml:space="preserve"> </w:t>
      </w:r>
      <w:r w:rsidRPr="004B3E98">
        <w:rPr>
          <w:rStyle w:val="hljs-string"/>
          <w:color w:val="A6E22E"/>
          <w:sz w:val="21"/>
          <w:szCs w:val="21"/>
        </w:rPr>
        <w:t>'ADD_TODO'</w:t>
      </w: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state.concat</w:t>
      </w:r>
      <w:proofErr w:type="spellEnd"/>
      <w:proofErr w:type="gramEnd"/>
      <w:r w:rsidRPr="004B3E98">
        <w:rPr>
          <w:rStyle w:val="CdigoHTML"/>
          <w:color w:val="FFFFFF"/>
          <w:sz w:val="21"/>
          <w:szCs w:val="21"/>
          <w:lang w:val="en-US"/>
        </w:rPr>
        <w:t xml:space="preserve">([{ text: </w:t>
      </w:r>
      <w:proofErr w:type="spellStart"/>
      <w:r w:rsidRPr="004B3E98">
        <w:rPr>
          <w:rStyle w:val="CdigoHTML"/>
          <w:color w:val="FFFFFF"/>
          <w:sz w:val="21"/>
          <w:szCs w:val="21"/>
          <w:lang w:val="en-US"/>
        </w:rPr>
        <w:t>action.text</w:t>
      </w:r>
      <w:proofErr w:type="spellEnd"/>
      <w:r w:rsidRPr="004B3E98">
        <w:rPr>
          <w:rStyle w:val="CdigoHTML"/>
          <w:color w:val="FFFFFF"/>
          <w:sz w:val="21"/>
          <w:szCs w:val="21"/>
          <w:lang w:val="en-US"/>
        </w:rPr>
        <w:t xml:space="preserve">, completed: </w:t>
      </w:r>
      <w:r w:rsidRPr="004B3E98">
        <w:rPr>
          <w:rStyle w:val="hljs-literal"/>
          <w:b/>
          <w:bCs/>
          <w:color w:val="F92672"/>
          <w:sz w:val="21"/>
          <w:szCs w:val="21"/>
          <w:lang w:val="en-US"/>
        </w:rPr>
        <w:t>false</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case</w:t>
      </w:r>
      <w:r w:rsidRPr="004B3E98">
        <w:rPr>
          <w:rStyle w:val="CdigoHTML"/>
          <w:color w:val="FFFFFF"/>
          <w:sz w:val="21"/>
          <w:szCs w:val="21"/>
          <w:lang w:val="en-US"/>
        </w:rPr>
        <w:t xml:space="preserve"> </w:t>
      </w:r>
      <w:r w:rsidRPr="004B3E98">
        <w:rPr>
          <w:rStyle w:val="hljs-string"/>
          <w:color w:val="A6E22E"/>
          <w:sz w:val="21"/>
          <w:szCs w:val="21"/>
          <w:lang w:val="en-US"/>
        </w:rPr>
        <w:t>'TOGGLE_TODO'</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state.map</w:t>
      </w:r>
      <w:proofErr w:type="spellEnd"/>
      <w:r w:rsidRPr="004B3E98">
        <w:rPr>
          <w:rStyle w:val="CdigoHTML"/>
          <w:color w:val="FFFFFF"/>
          <w:sz w:val="21"/>
          <w:szCs w:val="21"/>
          <w:lang w:val="en-US"/>
        </w:rPr>
        <w:t>(</w:t>
      </w:r>
      <w:proofErr w:type="gramEnd"/>
      <w:r w:rsidRPr="004B3E98">
        <w:rPr>
          <w:rStyle w:val="CdigoHTML"/>
          <w:color w:val="FFFFFF"/>
          <w:sz w:val="21"/>
          <w:szCs w:val="21"/>
          <w:lang w:val="en-US"/>
        </w:rPr>
        <w:t>(</w:t>
      </w:r>
      <w:proofErr w:type="spellStart"/>
      <w:r w:rsidRPr="004B3E98">
        <w:rPr>
          <w:rStyle w:val="CdigoHTML"/>
          <w:color w:val="FFFFFF"/>
          <w:sz w:val="21"/>
          <w:szCs w:val="21"/>
          <w:lang w:val="en-US"/>
        </w:rPr>
        <w:t>todo</w:t>
      </w:r>
      <w:proofErr w:type="spellEnd"/>
      <w:r w:rsidRPr="004B3E98">
        <w:rPr>
          <w:rStyle w:val="CdigoHTML"/>
          <w:color w:val="FFFFFF"/>
          <w:sz w:val="21"/>
          <w:szCs w:val="21"/>
          <w:lang w:val="en-US"/>
        </w:rPr>
        <w:t>, index) =&gt;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action.index</w:t>
      </w:r>
      <w:proofErr w:type="spellEnd"/>
      <w:proofErr w:type="gramEnd"/>
      <w:r w:rsidRPr="004B3E98">
        <w:rPr>
          <w:rStyle w:val="CdigoHTML"/>
          <w:color w:val="FFFFFF"/>
          <w:sz w:val="21"/>
          <w:szCs w:val="21"/>
          <w:lang w:val="en-US"/>
        </w:rPr>
        <w:t xml:space="preserve"> === index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proofErr w:type="gramStart"/>
      <w:r w:rsidRPr="004B3E98">
        <w:rPr>
          <w:rStyle w:val="CdigoHTML"/>
          <w:color w:val="FFFFFF"/>
          <w:sz w:val="21"/>
          <w:szCs w:val="21"/>
          <w:lang w:val="en-US"/>
        </w:rPr>
        <w:t>{ text</w:t>
      </w:r>
      <w:proofErr w:type="gramEnd"/>
      <w:r w:rsidRPr="004B3E98">
        <w:rPr>
          <w:rStyle w:val="CdigoHTML"/>
          <w:color w:val="FFFFFF"/>
          <w:sz w:val="21"/>
          <w:szCs w:val="21"/>
          <w:lang w:val="en-US"/>
        </w:rPr>
        <w:t xml:space="preserve">: </w:t>
      </w:r>
      <w:proofErr w:type="spellStart"/>
      <w:r w:rsidRPr="004B3E98">
        <w:rPr>
          <w:rStyle w:val="CdigoHTML"/>
          <w:color w:val="FFFFFF"/>
          <w:sz w:val="21"/>
          <w:szCs w:val="21"/>
          <w:lang w:val="en-US"/>
        </w:rPr>
        <w:t>todo.text</w:t>
      </w:r>
      <w:proofErr w:type="spellEnd"/>
      <w:r w:rsidRPr="004B3E98">
        <w:rPr>
          <w:rStyle w:val="CdigoHTML"/>
          <w:color w:val="FFFFFF"/>
          <w:sz w:val="21"/>
          <w:szCs w:val="21"/>
          <w:lang w:val="en-US"/>
        </w:rPr>
        <w:t>, completed: !</w:t>
      </w:r>
      <w:proofErr w:type="spellStart"/>
      <w:r w:rsidRPr="004B3E98">
        <w:rPr>
          <w:rStyle w:val="CdigoHTML"/>
          <w:color w:val="FFFFFF"/>
          <w:sz w:val="21"/>
          <w:szCs w:val="21"/>
          <w:lang w:val="en-US"/>
        </w:rPr>
        <w:t>todo.completed</w:t>
      </w:r>
      <w:proofErr w:type="spellEnd"/>
      <w:r w:rsidRPr="004B3E98">
        <w:rPr>
          <w:rStyle w:val="CdigoHTML"/>
          <w:color w:val="FFFFFF"/>
          <w:sz w:val="21"/>
          <w:szCs w:val="21"/>
          <w:lang w:val="en-US"/>
        </w:rPr>
        <w:t xml:space="preserve"> }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CdigoHTML"/>
          <w:color w:val="FFFFFF"/>
          <w:sz w:val="21"/>
          <w:szCs w:val="21"/>
        </w:rPr>
        <w:t>todo</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r w:rsidRPr="004B3E98">
        <w:rPr>
          <w:rStyle w:val="hljs-keyword"/>
          <w:b/>
          <w:bCs/>
          <w:color w:val="F92672"/>
          <w:sz w:val="21"/>
          <w:szCs w:val="21"/>
        </w:rPr>
        <w:t>default</w:t>
      </w: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roofErr w:type="spellStart"/>
      <w:r w:rsidRPr="004B3E98">
        <w:rPr>
          <w:rStyle w:val="hljs-keyword"/>
          <w:b/>
          <w:bCs/>
          <w:color w:val="F92672"/>
          <w:sz w:val="21"/>
          <w:szCs w:val="21"/>
        </w:rPr>
        <w:t>return</w:t>
      </w:r>
      <w:proofErr w:type="spellEnd"/>
      <w:r w:rsidRPr="004B3E98">
        <w:rPr>
          <w:rStyle w:val="CdigoHTML"/>
          <w:color w:val="FFFFFF"/>
          <w:sz w:val="21"/>
          <w:szCs w:val="21"/>
        </w:rPr>
        <w:t xml:space="preserve"> </w:t>
      </w:r>
      <w:proofErr w:type="spellStart"/>
      <w:r w:rsidRPr="004B3E98">
        <w:rPr>
          <w:rStyle w:val="CdigoHTML"/>
          <w:color w:val="FFFFFF"/>
          <w:sz w:val="21"/>
          <w:szCs w:val="21"/>
        </w:rPr>
        <w:t>state</w:t>
      </w:r>
      <w:proofErr w:type="spellEnd"/>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Y escribimos otro reductor que gestiona el estado completo de nuestra aplicación llamando a esos dos reductores por sus respectivas </w:t>
      </w:r>
      <w:proofErr w:type="spellStart"/>
      <w:r w:rsidRPr="004B3E98">
        <w:rPr>
          <w:rStyle w:val="nfasis"/>
          <w:rFonts w:ascii="Arial" w:hAnsi="Arial" w:cs="Arial"/>
          <w:color w:val="4A4A4A"/>
          <w:sz w:val="21"/>
          <w:szCs w:val="21"/>
        </w:rPr>
        <w:t>state</w:t>
      </w:r>
      <w:proofErr w:type="spellEnd"/>
      <w:r w:rsidRPr="004B3E98">
        <w:rPr>
          <w:rStyle w:val="nfasis"/>
          <w:rFonts w:ascii="Arial" w:hAnsi="Arial" w:cs="Arial"/>
          <w:color w:val="4A4A4A"/>
          <w:sz w:val="21"/>
          <w:szCs w:val="21"/>
        </w:rPr>
        <w:t xml:space="preserve"> </w:t>
      </w:r>
      <w:proofErr w:type="spellStart"/>
      <w:r w:rsidRPr="004B3E98">
        <w:rPr>
          <w:rStyle w:val="nfasis"/>
          <w:rFonts w:ascii="Arial" w:hAnsi="Arial" w:cs="Arial"/>
          <w:color w:val="4A4A4A"/>
          <w:sz w:val="21"/>
          <w:szCs w:val="21"/>
        </w:rPr>
        <w:t>keys</w:t>
      </w:r>
      <w:proofErr w:type="spellEnd"/>
      <w:r w:rsidRPr="004B3E98">
        <w:rPr>
          <w:rFonts w:ascii="Arial" w:hAnsi="Arial" w:cs="Arial"/>
          <w:color w:val="4A4A4A"/>
          <w:sz w:val="21"/>
          <w:szCs w:val="21"/>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hljs-keyword"/>
          <w:b/>
          <w:bCs/>
          <w:color w:val="F92672"/>
          <w:sz w:val="21"/>
          <w:szCs w:val="21"/>
          <w:lang w:val="en-US"/>
        </w:rPr>
        <w:t>function</w:t>
      </w:r>
      <w:r w:rsidRPr="004B3E98">
        <w:rPr>
          <w:rStyle w:val="hljs-function"/>
          <w:color w:val="FFFFFF"/>
          <w:sz w:val="21"/>
          <w:szCs w:val="21"/>
          <w:lang w:val="en-US"/>
        </w:rPr>
        <w:t xml:space="preserve"> </w:t>
      </w:r>
      <w:proofErr w:type="spellStart"/>
      <w:proofErr w:type="gramStart"/>
      <w:r w:rsidRPr="004B3E98">
        <w:rPr>
          <w:rStyle w:val="hljs-title"/>
          <w:b/>
          <w:bCs/>
          <w:color w:val="A6E22E"/>
          <w:sz w:val="21"/>
          <w:szCs w:val="21"/>
          <w:lang w:val="en-US"/>
        </w:rPr>
        <w:t>todoApp</w:t>
      </w:r>
      <w:proofErr w:type="spellEnd"/>
      <w:r w:rsidRPr="004B3E98">
        <w:rPr>
          <w:rStyle w:val="hljs-function"/>
          <w:color w:val="FFFFFF"/>
          <w:sz w:val="21"/>
          <w:szCs w:val="21"/>
          <w:lang w:val="en-US"/>
        </w:rPr>
        <w:t>(</w:t>
      </w:r>
      <w:proofErr w:type="gramEnd"/>
      <w:r w:rsidRPr="004B3E98">
        <w:rPr>
          <w:rStyle w:val="hljs-params"/>
          <w:color w:val="FFFFFF"/>
          <w:sz w:val="21"/>
          <w:szCs w:val="21"/>
          <w:lang w:val="en-US"/>
        </w:rPr>
        <w:t>state = {}, action</w:t>
      </w:r>
      <w:r w:rsidRPr="004B3E98">
        <w:rPr>
          <w:rStyle w:val="hljs-function"/>
          <w:color w:val="FFFFFF"/>
          <w:sz w:val="21"/>
          <w:szCs w:val="21"/>
          <w:lang w:val="en-US"/>
        </w:rPr>
        <w:t xml:space="preserve">) </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CdigoHTML"/>
          <w:color w:val="FFFFFF"/>
          <w:sz w:val="21"/>
          <w:szCs w:val="21"/>
        </w:rPr>
        <w:t xml:space="preserve">todos: </w:t>
      </w:r>
      <w:proofErr w:type="gramStart"/>
      <w:r w:rsidRPr="004B3E98">
        <w:rPr>
          <w:rStyle w:val="CdigoHTML"/>
          <w:color w:val="FFFFFF"/>
          <w:sz w:val="21"/>
          <w:szCs w:val="21"/>
        </w:rPr>
        <w:t>todos(</w:t>
      </w:r>
      <w:proofErr w:type="spellStart"/>
      <w:proofErr w:type="gramEnd"/>
      <w:r w:rsidRPr="004B3E98">
        <w:rPr>
          <w:rStyle w:val="CdigoHTML"/>
          <w:color w:val="FFFFFF"/>
          <w:sz w:val="21"/>
          <w:szCs w:val="21"/>
        </w:rPr>
        <w:t>state.todos</w:t>
      </w:r>
      <w:proofErr w:type="spellEnd"/>
      <w:r w:rsidRPr="004B3E98">
        <w:rPr>
          <w:rStyle w:val="CdigoHTML"/>
          <w:color w:val="FFFFFF"/>
          <w:sz w:val="21"/>
          <w:szCs w:val="21"/>
        </w:rPr>
        <w:t xml:space="preserve">, </w:t>
      </w:r>
      <w:proofErr w:type="spellStart"/>
      <w:r w:rsidRPr="004B3E98">
        <w:rPr>
          <w:rStyle w:val="CdigoHTML"/>
          <w:color w:val="FFFFFF"/>
          <w:sz w:val="21"/>
          <w:szCs w:val="21"/>
        </w:rPr>
        <w:t>action</w:t>
      </w:r>
      <w:proofErr w:type="spellEnd"/>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rPr>
        <w:t xml:space="preserve">    </w:t>
      </w:r>
      <w:proofErr w:type="spellStart"/>
      <w:r w:rsidRPr="004B3E98">
        <w:rPr>
          <w:rStyle w:val="CdigoHTML"/>
          <w:color w:val="FFFFFF"/>
          <w:sz w:val="21"/>
          <w:szCs w:val="21"/>
          <w:lang w:val="en-US"/>
        </w:rPr>
        <w:t>visibilityFilter</w:t>
      </w:r>
      <w:proofErr w:type="spellEnd"/>
      <w:r w:rsidRPr="004B3E98">
        <w:rPr>
          <w:rStyle w:val="CdigoHTML"/>
          <w:color w:val="FFFFFF"/>
          <w:sz w:val="21"/>
          <w:szCs w:val="21"/>
          <w:lang w:val="en-US"/>
        </w:rPr>
        <w:t xml:space="preserve">: </w:t>
      </w:r>
      <w:proofErr w:type="spellStart"/>
      <w:proofErr w:type="gramStart"/>
      <w:r w:rsidRPr="004B3E98">
        <w:rPr>
          <w:rStyle w:val="CdigoHTML"/>
          <w:color w:val="FFFFFF"/>
          <w:sz w:val="21"/>
          <w:szCs w:val="21"/>
          <w:lang w:val="en-US"/>
        </w:rPr>
        <w:t>visibilityFilter</w:t>
      </w:r>
      <w:proofErr w:type="spellEnd"/>
      <w:r w:rsidRPr="004B3E98">
        <w:rPr>
          <w:rStyle w:val="CdigoHTML"/>
          <w:color w:val="FFFFFF"/>
          <w:sz w:val="21"/>
          <w:szCs w:val="21"/>
          <w:lang w:val="en-US"/>
        </w:rPr>
        <w:t>(</w:t>
      </w:r>
      <w:proofErr w:type="spellStart"/>
      <w:proofErr w:type="gramEnd"/>
      <w:r w:rsidRPr="004B3E98">
        <w:rPr>
          <w:rStyle w:val="CdigoHTML"/>
          <w:color w:val="FFFFFF"/>
          <w:sz w:val="21"/>
          <w:szCs w:val="21"/>
          <w:lang w:val="en-US"/>
        </w:rPr>
        <w:t>state.visibilityFilter</w:t>
      </w:r>
      <w:proofErr w:type="spellEnd"/>
      <w:r w:rsidRPr="004B3E98">
        <w:rPr>
          <w:rStyle w:val="CdigoHTML"/>
          <w:color w:val="FFFFFF"/>
          <w:sz w:val="21"/>
          <w:szCs w:val="21"/>
          <w:lang w:val="en-US"/>
        </w:rPr>
        <w:t>, action)</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 xml:space="preserve">Esto es básicamente toda la idea de </w:t>
      </w: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Tenga en cuenta que no hemos utilizado ninguna API de </w:t>
      </w: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Ya se incluyen algunas utilidades para facilitar este patrón, pero la idea principal es que usted describe cómo su estado se actualiza con el tiempo en respuesta a los objetos de acción, y el 90% del código que se escribe es simplemente JavaScript, sin uso de </w:t>
      </w:r>
      <w:proofErr w:type="spellStart"/>
      <w:r w:rsidRPr="004B3E98">
        <w:rPr>
          <w:rFonts w:ascii="Arial" w:hAnsi="Arial" w:cs="Arial"/>
          <w:color w:val="4A4A4A"/>
          <w:sz w:val="21"/>
          <w:szCs w:val="21"/>
        </w:rPr>
        <w:t>Redux</w:t>
      </w:r>
      <w:proofErr w:type="spellEnd"/>
      <w:r w:rsidRPr="004B3E98">
        <w:rPr>
          <w:rFonts w:ascii="Arial" w:hAnsi="Arial" w:cs="Arial"/>
          <w:color w:val="4A4A4A"/>
          <w:sz w:val="21"/>
          <w:szCs w:val="21"/>
        </w:rPr>
        <w:t xml:space="preserve"> en </w:t>
      </w:r>
      <w:proofErr w:type="spellStart"/>
      <w:r w:rsidRPr="004B3E98">
        <w:rPr>
          <w:rFonts w:ascii="Arial" w:hAnsi="Arial" w:cs="Arial"/>
          <w:color w:val="4A4A4A"/>
          <w:sz w:val="21"/>
          <w:szCs w:val="21"/>
        </w:rPr>
        <w:t>si</w:t>
      </w:r>
      <w:proofErr w:type="spellEnd"/>
      <w:r w:rsidRPr="004B3E98">
        <w:rPr>
          <w:rFonts w:ascii="Arial" w:hAnsi="Arial" w:cs="Arial"/>
          <w:color w:val="4A4A4A"/>
          <w:sz w:val="21"/>
          <w:szCs w:val="21"/>
        </w:rPr>
        <w:t xml:space="preserve"> mismo, sus </w:t>
      </w:r>
      <w:proofErr w:type="spellStart"/>
      <w:r w:rsidRPr="004B3E98">
        <w:rPr>
          <w:rFonts w:ascii="Arial" w:hAnsi="Arial" w:cs="Arial"/>
          <w:color w:val="4A4A4A"/>
          <w:sz w:val="21"/>
          <w:szCs w:val="21"/>
        </w:rPr>
        <w:t>APIs</w:t>
      </w:r>
      <w:proofErr w:type="spellEnd"/>
      <w:r w:rsidRPr="004B3E98">
        <w:rPr>
          <w:rFonts w:ascii="Arial" w:hAnsi="Arial" w:cs="Arial"/>
          <w:color w:val="4A4A4A"/>
          <w:sz w:val="21"/>
          <w:szCs w:val="21"/>
        </w:rPr>
        <w:t>, o cualquier magia.</w:t>
      </w:r>
    </w:p>
    <w:p w:rsidR="004B3E98" w:rsidRPr="004B3E98" w:rsidRDefault="004B3E98" w:rsidP="004B3E98">
      <w:pPr>
        <w:rPr>
          <w:lang w:val="es-MX"/>
        </w:rPr>
      </w:pPr>
    </w:p>
    <w:p w:rsidR="00577588" w:rsidRDefault="00577588" w:rsidP="0056755B">
      <w:pPr>
        <w:spacing w:before="0" w:line="240" w:lineRule="auto"/>
        <w:jc w:val="both"/>
        <w:rPr>
          <w:rFonts w:ascii="Arial" w:hAnsi="Arial" w:cs="Arial"/>
          <w:color w:val="FF0000"/>
          <w:lang w:val="es-MX"/>
        </w:rPr>
      </w:pPr>
      <w:r w:rsidRPr="00577588">
        <w:rPr>
          <w:rFonts w:ascii="Arial" w:hAnsi="Arial" w:cs="Arial"/>
          <w:color w:val="FF0000"/>
          <w:lang w:val="es-MX"/>
        </w:rPr>
        <w:t>Con experiencia en desarrollo móvil e interesado y especializado en tecnologías web</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Pensar en ingles</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 xml:space="preserve">Agregar 10 reclutadores al </w:t>
      </w:r>
      <w:proofErr w:type="spellStart"/>
      <w:r>
        <w:rPr>
          <w:rFonts w:ascii="Arial" w:hAnsi="Arial" w:cs="Arial"/>
          <w:color w:val="FF0000"/>
          <w:lang w:val="es-MX"/>
        </w:rPr>
        <w:t>dia</w:t>
      </w:r>
      <w:proofErr w:type="spellEnd"/>
    </w:p>
    <w:p w:rsidR="00D57762" w:rsidRDefault="00C5667F" w:rsidP="0056755B">
      <w:pPr>
        <w:spacing w:before="0" w:line="240" w:lineRule="auto"/>
        <w:jc w:val="both"/>
        <w:rPr>
          <w:rFonts w:ascii="Arial" w:hAnsi="Arial" w:cs="Arial"/>
          <w:color w:val="FF0000"/>
          <w:lang w:val="es-MX"/>
        </w:rPr>
      </w:pPr>
      <w:r>
        <w:rPr>
          <w:rFonts w:ascii="Arial" w:hAnsi="Arial" w:cs="Arial"/>
          <w:color w:val="FF0000"/>
          <w:lang w:val="es-MX"/>
        </w:rPr>
        <w:t xml:space="preserve">Mover </w:t>
      </w:r>
    </w:p>
    <w:p w:rsidR="00D57762" w:rsidRPr="0056755B" w:rsidRDefault="00D57762" w:rsidP="0056755B">
      <w:pPr>
        <w:spacing w:before="0" w:line="240" w:lineRule="auto"/>
        <w:jc w:val="both"/>
        <w:rPr>
          <w:rFonts w:ascii="Arial" w:hAnsi="Arial" w:cs="Arial"/>
          <w:lang w:val="es-MX"/>
        </w:rPr>
      </w:pPr>
    </w:p>
    <w:sectPr w:rsidR="00D57762" w:rsidRPr="0056755B" w:rsidSect="004E1AED">
      <w:footerReference w:type="default" r:id="rId230"/>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528C" w:rsidRDefault="00C3528C">
      <w:pPr>
        <w:spacing w:after="0" w:line="240" w:lineRule="auto"/>
      </w:pPr>
      <w:r>
        <w:separator/>
      </w:r>
    </w:p>
  </w:endnote>
  <w:endnote w:type="continuationSeparator" w:id="0">
    <w:p w:rsidR="00C3528C" w:rsidRDefault="00C35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634617" w:rsidRDefault="00634617">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528C" w:rsidRDefault="00C3528C">
      <w:pPr>
        <w:spacing w:after="0" w:line="240" w:lineRule="auto"/>
      </w:pPr>
      <w:r>
        <w:separator/>
      </w:r>
    </w:p>
  </w:footnote>
  <w:footnote w:type="continuationSeparator" w:id="0">
    <w:p w:rsidR="00C3528C" w:rsidRDefault="00C352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74174"/>
    <w:multiLevelType w:val="multilevel"/>
    <w:tmpl w:val="94F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345257"/>
    <w:multiLevelType w:val="multilevel"/>
    <w:tmpl w:val="1A1E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13193E"/>
    <w:multiLevelType w:val="multilevel"/>
    <w:tmpl w:val="1E5A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432058"/>
    <w:multiLevelType w:val="multilevel"/>
    <w:tmpl w:val="03B2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485C56"/>
    <w:multiLevelType w:val="multilevel"/>
    <w:tmpl w:val="2F64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830EE6"/>
    <w:multiLevelType w:val="multilevel"/>
    <w:tmpl w:val="7A20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521CF0"/>
    <w:multiLevelType w:val="multilevel"/>
    <w:tmpl w:val="C3F63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895E97"/>
    <w:multiLevelType w:val="multilevel"/>
    <w:tmpl w:val="1CF0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8D11DB"/>
    <w:multiLevelType w:val="multilevel"/>
    <w:tmpl w:val="6A8CE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140AE2"/>
    <w:multiLevelType w:val="multilevel"/>
    <w:tmpl w:val="45180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E13399"/>
    <w:multiLevelType w:val="multilevel"/>
    <w:tmpl w:val="5134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5B1368"/>
    <w:multiLevelType w:val="multilevel"/>
    <w:tmpl w:val="68D4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4B381F"/>
    <w:multiLevelType w:val="multilevel"/>
    <w:tmpl w:val="8694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78419B"/>
    <w:multiLevelType w:val="multilevel"/>
    <w:tmpl w:val="419ED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E46A9A"/>
    <w:multiLevelType w:val="multilevel"/>
    <w:tmpl w:val="DCDC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1404CC"/>
    <w:multiLevelType w:val="multilevel"/>
    <w:tmpl w:val="8DD6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776768"/>
    <w:multiLevelType w:val="multilevel"/>
    <w:tmpl w:val="79D0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897221"/>
    <w:multiLevelType w:val="multilevel"/>
    <w:tmpl w:val="356CCD96"/>
    <w:lvl w:ilvl="0">
      <w:start w:val="1"/>
      <w:numFmt w:val="bullet"/>
      <w:lvlText w:val=""/>
      <w:lvlJc w:val="left"/>
      <w:pPr>
        <w:tabs>
          <w:tab w:val="num" w:pos="1708"/>
        </w:tabs>
        <w:ind w:left="1708" w:hanging="360"/>
      </w:pPr>
      <w:rPr>
        <w:rFonts w:ascii="Symbol" w:hAnsi="Symbol" w:hint="default"/>
        <w:sz w:val="20"/>
      </w:rPr>
    </w:lvl>
    <w:lvl w:ilvl="1" w:tentative="1">
      <w:start w:val="1"/>
      <w:numFmt w:val="bullet"/>
      <w:lvlText w:val="o"/>
      <w:lvlJc w:val="left"/>
      <w:pPr>
        <w:tabs>
          <w:tab w:val="num" w:pos="2428"/>
        </w:tabs>
        <w:ind w:left="2428" w:hanging="360"/>
      </w:pPr>
      <w:rPr>
        <w:rFonts w:ascii="Courier New" w:hAnsi="Courier New" w:hint="default"/>
        <w:sz w:val="20"/>
      </w:rPr>
    </w:lvl>
    <w:lvl w:ilvl="2" w:tentative="1">
      <w:start w:val="1"/>
      <w:numFmt w:val="bullet"/>
      <w:lvlText w:val=""/>
      <w:lvlJc w:val="left"/>
      <w:pPr>
        <w:tabs>
          <w:tab w:val="num" w:pos="3148"/>
        </w:tabs>
        <w:ind w:left="3148" w:hanging="360"/>
      </w:pPr>
      <w:rPr>
        <w:rFonts w:ascii="Wingdings" w:hAnsi="Wingdings" w:hint="default"/>
        <w:sz w:val="20"/>
      </w:rPr>
    </w:lvl>
    <w:lvl w:ilvl="3" w:tentative="1">
      <w:start w:val="1"/>
      <w:numFmt w:val="bullet"/>
      <w:lvlText w:val=""/>
      <w:lvlJc w:val="left"/>
      <w:pPr>
        <w:tabs>
          <w:tab w:val="num" w:pos="3868"/>
        </w:tabs>
        <w:ind w:left="3868" w:hanging="360"/>
      </w:pPr>
      <w:rPr>
        <w:rFonts w:ascii="Wingdings" w:hAnsi="Wingdings" w:hint="default"/>
        <w:sz w:val="20"/>
      </w:rPr>
    </w:lvl>
    <w:lvl w:ilvl="4" w:tentative="1">
      <w:start w:val="1"/>
      <w:numFmt w:val="bullet"/>
      <w:lvlText w:val=""/>
      <w:lvlJc w:val="left"/>
      <w:pPr>
        <w:tabs>
          <w:tab w:val="num" w:pos="4588"/>
        </w:tabs>
        <w:ind w:left="4588" w:hanging="360"/>
      </w:pPr>
      <w:rPr>
        <w:rFonts w:ascii="Wingdings" w:hAnsi="Wingdings" w:hint="default"/>
        <w:sz w:val="20"/>
      </w:rPr>
    </w:lvl>
    <w:lvl w:ilvl="5" w:tentative="1">
      <w:start w:val="1"/>
      <w:numFmt w:val="bullet"/>
      <w:lvlText w:val=""/>
      <w:lvlJc w:val="left"/>
      <w:pPr>
        <w:tabs>
          <w:tab w:val="num" w:pos="5308"/>
        </w:tabs>
        <w:ind w:left="5308" w:hanging="360"/>
      </w:pPr>
      <w:rPr>
        <w:rFonts w:ascii="Wingdings" w:hAnsi="Wingdings" w:hint="default"/>
        <w:sz w:val="20"/>
      </w:rPr>
    </w:lvl>
    <w:lvl w:ilvl="6" w:tentative="1">
      <w:start w:val="1"/>
      <w:numFmt w:val="bullet"/>
      <w:lvlText w:val=""/>
      <w:lvlJc w:val="left"/>
      <w:pPr>
        <w:tabs>
          <w:tab w:val="num" w:pos="6028"/>
        </w:tabs>
        <w:ind w:left="6028" w:hanging="360"/>
      </w:pPr>
      <w:rPr>
        <w:rFonts w:ascii="Wingdings" w:hAnsi="Wingdings" w:hint="default"/>
        <w:sz w:val="20"/>
      </w:rPr>
    </w:lvl>
    <w:lvl w:ilvl="7" w:tentative="1">
      <w:start w:val="1"/>
      <w:numFmt w:val="bullet"/>
      <w:lvlText w:val=""/>
      <w:lvlJc w:val="left"/>
      <w:pPr>
        <w:tabs>
          <w:tab w:val="num" w:pos="6748"/>
        </w:tabs>
        <w:ind w:left="6748" w:hanging="360"/>
      </w:pPr>
      <w:rPr>
        <w:rFonts w:ascii="Wingdings" w:hAnsi="Wingdings" w:hint="default"/>
        <w:sz w:val="20"/>
      </w:rPr>
    </w:lvl>
    <w:lvl w:ilvl="8" w:tentative="1">
      <w:start w:val="1"/>
      <w:numFmt w:val="bullet"/>
      <w:lvlText w:val=""/>
      <w:lvlJc w:val="left"/>
      <w:pPr>
        <w:tabs>
          <w:tab w:val="num" w:pos="7468"/>
        </w:tabs>
        <w:ind w:left="7468" w:hanging="360"/>
      </w:pPr>
      <w:rPr>
        <w:rFonts w:ascii="Wingdings" w:hAnsi="Wingdings" w:hint="default"/>
        <w:sz w:val="20"/>
      </w:rPr>
    </w:lvl>
  </w:abstractNum>
  <w:abstractNum w:abstractNumId="24"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5A3162"/>
    <w:multiLevelType w:val="multilevel"/>
    <w:tmpl w:val="5CCED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E9595C"/>
    <w:multiLevelType w:val="multilevel"/>
    <w:tmpl w:val="D15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4C1CC6"/>
    <w:multiLevelType w:val="multilevel"/>
    <w:tmpl w:val="056E9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C84188"/>
    <w:multiLevelType w:val="multilevel"/>
    <w:tmpl w:val="83EC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484A67"/>
    <w:multiLevelType w:val="multilevel"/>
    <w:tmpl w:val="50704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BD516B"/>
    <w:multiLevelType w:val="multilevel"/>
    <w:tmpl w:val="7DFC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040DA"/>
    <w:multiLevelType w:val="multilevel"/>
    <w:tmpl w:val="56568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8068AB"/>
    <w:multiLevelType w:val="multilevel"/>
    <w:tmpl w:val="7F3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F67D42"/>
    <w:multiLevelType w:val="multilevel"/>
    <w:tmpl w:val="60EC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596704"/>
    <w:multiLevelType w:val="multilevel"/>
    <w:tmpl w:val="A814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291ED4"/>
    <w:multiLevelType w:val="multilevel"/>
    <w:tmpl w:val="D666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4"/>
  </w:num>
  <w:num w:numId="3">
    <w:abstractNumId w:val="1"/>
  </w:num>
  <w:num w:numId="4">
    <w:abstractNumId w:val="18"/>
  </w:num>
  <w:num w:numId="5">
    <w:abstractNumId w:val="28"/>
  </w:num>
  <w:num w:numId="6">
    <w:abstractNumId w:val="10"/>
  </w:num>
  <w:num w:numId="7">
    <w:abstractNumId w:val="31"/>
  </w:num>
  <w:num w:numId="8">
    <w:abstractNumId w:val="37"/>
  </w:num>
  <w:num w:numId="9">
    <w:abstractNumId w:val="33"/>
  </w:num>
  <w:num w:numId="10">
    <w:abstractNumId w:val="27"/>
  </w:num>
  <w:num w:numId="11">
    <w:abstractNumId w:val="40"/>
  </w:num>
  <w:num w:numId="12">
    <w:abstractNumId w:val="24"/>
  </w:num>
  <w:num w:numId="13">
    <w:abstractNumId w:val="30"/>
  </w:num>
  <w:num w:numId="14">
    <w:abstractNumId w:val="6"/>
  </w:num>
  <w:num w:numId="15">
    <w:abstractNumId w:val="42"/>
  </w:num>
  <w:num w:numId="16">
    <w:abstractNumId w:val="26"/>
  </w:num>
  <w:num w:numId="17">
    <w:abstractNumId w:val="17"/>
  </w:num>
  <w:num w:numId="18">
    <w:abstractNumId w:val="11"/>
  </w:num>
  <w:num w:numId="19">
    <w:abstractNumId w:val="15"/>
  </w:num>
  <w:num w:numId="20">
    <w:abstractNumId w:val="23"/>
  </w:num>
  <w:num w:numId="21">
    <w:abstractNumId w:val="41"/>
  </w:num>
  <w:num w:numId="22">
    <w:abstractNumId w:val="0"/>
  </w:num>
  <w:num w:numId="23">
    <w:abstractNumId w:val="38"/>
  </w:num>
  <w:num w:numId="24">
    <w:abstractNumId w:val="32"/>
  </w:num>
  <w:num w:numId="25">
    <w:abstractNumId w:val="14"/>
  </w:num>
  <w:num w:numId="26">
    <w:abstractNumId w:val="22"/>
  </w:num>
  <w:num w:numId="27">
    <w:abstractNumId w:val="9"/>
  </w:num>
  <w:num w:numId="28">
    <w:abstractNumId w:val="25"/>
  </w:num>
  <w:num w:numId="29">
    <w:abstractNumId w:val="13"/>
  </w:num>
  <w:num w:numId="30">
    <w:abstractNumId w:val="19"/>
  </w:num>
  <w:num w:numId="31">
    <w:abstractNumId w:val="21"/>
  </w:num>
  <w:num w:numId="32">
    <w:abstractNumId w:val="12"/>
  </w:num>
  <w:num w:numId="33">
    <w:abstractNumId w:val="7"/>
  </w:num>
  <w:num w:numId="34">
    <w:abstractNumId w:val="2"/>
  </w:num>
  <w:num w:numId="35">
    <w:abstractNumId w:val="5"/>
  </w:num>
  <w:num w:numId="36">
    <w:abstractNumId w:val="8"/>
  </w:num>
  <w:num w:numId="37">
    <w:abstractNumId w:val="36"/>
  </w:num>
  <w:num w:numId="38">
    <w:abstractNumId w:val="39"/>
  </w:num>
  <w:num w:numId="39">
    <w:abstractNumId w:val="35"/>
  </w:num>
  <w:num w:numId="40">
    <w:abstractNumId w:val="3"/>
  </w:num>
  <w:num w:numId="41">
    <w:abstractNumId w:val="29"/>
  </w:num>
  <w:num w:numId="42">
    <w:abstractNumId w:val="34"/>
  </w:num>
  <w:num w:numId="43">
    <w:abstractNumId w:val="1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C31BB"/>
    <w:rsid w:val="000E4D64"/>
    <w:rsid w:val="00101BC5"/>
    <w:rsid w:val="00105DEF"/>
    <w:rsid w:val="00117503"/>
    <w:rsid w:val="001379AF"/>
    <w:rsid w:val="00152A61"/>
    <w:rsid w:val="00170434"/>
    <w:rsid w:val="00194DF6"/>
    <w:rsid w:val="001A33F2"/>
    <w:rsid w:val="001F06DA"/>
    <w:rsid w:val="0020127B"/>
    <w:rsid w:val="00203097"/>
    <w:rsid w:val="00295583"/>
    <w:rsid w:val="0029690C"/>
    <w:rsid w:val="002A54D0"/>
    <w:rsid w:val="002B6F56"/>
    <w:rsid w:val="00310B0F"/>
    <w:rsid w:val="00354E58"/>
    <w:rsid w:val="00366A97"/>
    <w:rsid w:val="003723CE"/>
    <w:rsid w:val="003C5E5E"/>
    <w:rsid w:val="003C65B8"/>
    <w:rsid w:val="004061CD"/>
    <w:rsid w:val="00454520"/>
    <w:rsid w:val="00474B63"/>
    <w:rsid w:val="004A2F66"/>
    <w:rsid w:val="004B2CCE"/>
    <w:rsid w:val="004B3410"/>
    <w:rsid w:val="004B3E98"/>
    <w:rsid w:val="004E1AED"/>
    <w:rsid w:val="004F76F8"/>
    <w:rsid w:val="00523C60"/>
    <w:rsid w:val="005435E5"/>
    <w:rsid w:val="0056755B"/>
    <w:rsid w:val="00577588"/>
    <w:rsid w:val="0058287D"/>
    <w:rsid w:val="005A24B7"/>
    <w:rsid w:val="005A7530"/>
    <w:rsid w:val="005B5597"/>
    <w:rsid w:val="005C12A5"/>
    <w:rsid w:val="005D1A16"/>
    <w:rsid w:val="005D480D"/>
    <w:rsid w:val="005F43B1"/>
    <w:rsid w:val="006131D9"/>
    <w:rsid w:val="00614892"/>
    <w:rsid w:val="00634617"/>
    <w:rsid w:val="00651535"/>
    <w:rsid w:val="006672EB"/>
    <w:rsid w:val="00680CB1"/>
    <w:rsid w:val="00696E88"/>
    <w:rsid w:val="006A2334"/>
    <w:rsid w:val="006C22A5"/>
    <w:rsid w:val="006E02E0"/>
    <w:rsid w:val="006F2585"/>
    <w:rsid w:val="0070138A"/>
    <w:rsid w:val="007365BA"/>
    <w:rsid w:val="00747C7E"/>
    <w:rsid w:val="007502A8"/>
    <w:rsid w:val="007D56A5"/>
    <w:rsid w:val="007E50A0"/>
    <w:rsid w:val="00813B26"/>
    <w:rsid w:val="0085022B"/>
    <w:rsid w:val="00875D2E"/>
    <w:rsid w:val="0089032A"/>
    <w:rsid w:val="00893D13"/>
    <w:rsid w:val="008C45A9"/>
    <w:rsid w:val="00925784"/>
    <w:rsid w:val="0094050D"/>
    <w:rsid w:val="00947B8B"/>
    <w:rsid w:val="00994753"/>
    <w:rsid w:val="00996171"/>
    <w:rsid w:val="009A41B0"/>
    <w:rsid w:val="009C6E64"/>
    <w:rsid w:val="00A1310C"/>
    <w:rsid w:val="00A31933"/>
    <w:rsid w:val="00A537BE"/>
    <w:rsid w:val="00AB4A28"/>
    <w:rsid w:val="00AD7026"/>
    <w:rsid w:val="00B009CB"/>
    <w:rsid w:val="00B323E1"/>
    <w:rsid w:val="00B32B20"/>
    <w:rsid w:val="00B9395D"/>
    <w:rsid w:val="00BA3CEF"/>
    <w:rsid w:val="00BA59B3"/>
    <w:rsid w:val="00BD4652"/>
    <w:rsid w:val="00BF046A"/>
    <w:rsid w:val="00C3528C"/>
    <w:rsid w:val="00C4132B"/>
    <w:rsid w:val="00C47776"/>
    <w:rsid w:val="00C5667F"/>
    <w:rsid w:val="00CB557E"/>
    <w:rsid w:val="00CE12EB"/>
    <w:rsid w:val="00D2651B"/>
    <w:rsid w:val="00D26811"/>
    <w:rsid w:val="00D47A97"/>
    <w:rsid w:val="00D57762"/>
    <w:rsid w:val="00D71CAB"/>
    <w:rsid w:val="00D83220"/>
    <w:rsid w:val="00DD6037"/>
    <w:rsid w:val="00E031C1"/>
    <w:rsid w:val="00E036B2"/>
    <w:rsid w:val="00E0386D"/>
    <w:rsid w:val="00E03AB1"/>
    <w:rsid w:val="00E517CB"/>
    <w:rsid w:val="00E971C3"/>
    <w:rsid w:val="00EC55B8"/>
    <w:rsid w:val="00ED1340"/>
    <w:rsid w:val="00ED73BE"/>
    <w:rsid w:val="00F113A0"/>
    <w:rsid w:val="00F1361D"/>
    <w:rsid w:val="00F264E3"/>
    <w:rsid w:val="00FC65F2"/>
    <w:rsid w:val="00FF1A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 w:type="character" w:customStyle="1" w:styleId="hljs-class">
    <w:name w:val="hljs-class"/>
    <w:basedOn w:val="Fuentedeprrafopredeter"/>
    <w:rsid w:val="00696E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1725488">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1264928">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33064778">
      <w:bodyDiv w:val="1"/>
      <w:marLeft w:val="0"/>
      <w:marRight w:val="0"/>
      <w:marTop w:val="0"/>
      <w:marBottom w:val="0"/>
      <w:divBdr>
        <w:top w:val="none" w:sz="0" w:space="0" w:color="auto"/>
        <w:left w:val="none" w:sz="0" w:space="0" w:color="auto"/>
        <w:bottom w:val="none" w:sz="0" w:space="0" w:color="auto"/>
        <w:right w:val="none" w:sz="0" w:space="0" w:color="auto"/>
      </w:divBdr>
    </w:div>
    <w:div w:id="151454124">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01813615">
      <w:bodyDiv w:val="1"/>
      <w:marLeft w:val="0"/>
      <w:marRight w:val="0"/>
      <w:marTop w:val="0"/>
      <w:marBottom w:val="0"/>
      <w:divBdr>
        <w:top w:val="none" w:sz="0" w:space="0" w:color="auto"/>
        <w:left w:val="none" w:sz="0" w:space="0" w:color="auto"/>
        <w:bottom w:val="none" w:sz="0" w:space="0" w:color="auto"/>
        <w:right w:val="none" w:sz="0" w:space="0" w:color="auto"/>
      </w:divBdr>
    </w:div>
    <w:div w:id="313028218">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47559176">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0442287">
      <w:bodyDiv w:val="1"/>
      <w:marLeft w:val="0"/>
      <w:marRight w:val="0"/>
      <w:marTop w:val="0"/>
      <w:marBottom w:val="0"/>
      <w:divBdr>
        <w:top w:val="none" w:sz="0" w:space="0" w:color="auto"/>
        <w:left w:val="none" w:sz="0" w:space="0" w:color="auto"/>
        <w:bottom w:val="none" w:sz="0" w:space="0" w:color="auto"/>
        <w:right w:val="none" w:sz="0" w:space="0" w:color="auto"/>
      </w:divBdr>
    </w:div>
    <w:div w:id="383062033">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5854795">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55224742">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486097273">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75940985">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599340362">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01397364">
      <w:bodyDiv w:val="1"/>
      <w:marLeft w:val="0"/>
      <w:marRight w:val="0"/>
      <w:marTop w:val="0"/>
      <w:marBottom w:val="0"/>
      <w:divBdr>
        <w:top w:val="none" w:sz="0" w:space="0" w:color="auto"/>
        <w:left w:val="none" w:sz="0" w:space="0" w:color="auto"/>
        <w:bottom w:val="none" w:sz="0" w:space="0" w:color="auto"/>
        <w:right w:val="none" w:sz="0" w:space="0" w:color="auto"/>
      </w:divBdr>
    </w:div>
    <w:div w:id="702512848">
      <w:bodyDiv w:val="1"/>
      <w:marLeft w:val="0"/>
      <w:marRight w:val="0"/>
      <w:marTop w:val="0"/>
      <w:marBottom w:val="0"/>
      <w:divBdr>
        <w:top w:val="none" w:sz="0" w:space="0" w:color="auto"/>
        <w:left w:val="none" w:sz="0" w:space="0" w:color="auto"/>
        <w:bottom w:val="none" w:sz="0" w:space="0" w:color="auto"/>
        <w:right w:val="none" w:sz="0" w:space="0" w:color="auto"/>
      </w:divBdr>
      <w:divsChild>
        <w:div w:id="522060752">
          <w:marLeft w:val="0"/>
          <w:marRight w:val="0"/>
          <w:marTop w:val="0"/>
          <w:marBottom w:val="0"/>
          <w:divBdr>
            <w:top w:val="none" w:sz="0" w:space="0" w:color="auto"/>
            <w:left w:val="none" w:sz="0" w:space="0" w:color="auto"/>
            <w:bottom w:val="none" w:sz="0" w:space="0" w:color="auto"/>
            <w:right w:val="none" w:sz="0" w:space="0" w:color="auto"/>
          </w:divBdr>
        </w:div>
      </w:divsChild>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17171952">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56439474">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4958379">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778842033">
      <w:bodyDiv w:val="1"/>
      <w:marLeft w:val="0"/>
      <w:marRight w:val="0"/>
      <w:marTop w:val="0"/>
      <w:marBottom w:val="0"/>
      <w:divBdr>
        <w:top w:val="none" w:sz="0" w:space="0" w:color="auto"/>
        <w:left w:val="none" w:sz="0" w:space="0" w:color="auto"/>
        <w:bottom w:val="none" w:sz="0" w:space="0" w:color="auto"/>
        <w:right w:val="none" w:sz="0" w:space="0" w:color="auto"/>
      </w:divBdr>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035889">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38757892">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63196175">
      <w:bodyDiv w:val="1"/>
      <w:marLeft w:val="0"/>
      <w:marRight w:val="0"/>
      <w:marTop w:val="0"/>
      <w:marBottom w:val="0"/>
      <w:divBdr>
        <w:top w:val="none" w:sz="0" w:space="0" w:color="auto"/>
        <w:left w:val="none" w:sz="0" w:space="0" w:color="auto"/>
        <w:bottom w:val="none" w:sz="0" w:space="0" w:color="auto"/>
        <w:right w:val="none" w:sz="0" w:space="0" w:color="auto"/>
      </w:divBdr>
    </w:div>
    <w:div w:id="978847358">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425485">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27243212">
      <w:bodyDiv w:val="1"/>
      <w:marLeft w:val="0"/>
      <w:marRight w:val="0"/>
      <w:marTop w:val="0"/>
      <w:marBottom w:val="0"/>
      <w:divBdr>
        <w:top w:val="none" w:sz="0" w:space="0" w:color="auto"/>
        <w:left w:val="none" w:sz="0" w:space="0" w:color="auto"/>
        <w:bottom w:val="none" w:sz="0" w:space="0" w:color="auto"/>
        <w:right w:val="none" w:sz="0" w:space="0" w:color="auto"/>
      </w:divBdr>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0437627">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09488112">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24429431">
      <w:bodyDiv w:val="1"/>
      <w:marLeft w:val="0"/>
      <w:marRight w:val="0"/>
      <w:marTop w:val="0"/>
      <w:marBottom w:val="0"/>
      <w:divBdr>
        <w:top w:val="none" w:sz="0" w:space="0" w:color="auto"/>
        <w:left w:val="none" w:sz="0" w:space="0" w:color="auto"/>
        <w:bottom w:val="none" w:sz="0" w:space="0" w:color="auto"/>
        <w:right w:val="none" w:sz="0" w:space="0" w:color="auto"/>
      </w:divBdr>
    </w:div>
    <w:div w:id="1346781673">
      <w:bodyDiv w:val="1"/>
      <w:marLeft w:val="0"/>
      <w:marRight w:val="0"/>
      <w:marTop w:val="0"/>
      <w:marBottom w:val="0"/>
      <w:divBdr>
        <w:top w:val="none" w:sz="0" w:space="0" w:color="auto"/>
        <w:left w:val="none" w:sz="0" w:space="0" w:color="auto"/>
        <w:bottom w:val="none" w:sz="0" w:space="0" w:color="auto"/>
        <w:right w:val="none" w:sz="0" w:space="0" w:color="auto"/>
      </w:divBdr>
    </w:div>
    <w:div w:id="1354109968">
      <w:bodyDiv w:val="1"/>
      <w:marLeft w:val="0"/>
      <w:marRight w:val="0"/>
      <w:marTop w:val="0"/>
      <w:marBottom w:val="0"/>
      <w:divBdr>
        <w:top w:val="none" w:sz="0" w:space="0" w:color="auto"/>
        <w:left w:val="none" w:sz="0" w:space="0" w:color="auto"/>
        <w:bottom w:val="none" w:sz="0" w:space="0" w:color="auto"/>
        <w:right w:val="none" w:sz="0" w:space="0" w:color="auto"/>
      </w:divBdr>
    </w:div>
    <w:div w:id="1359090405">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85367169">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01634250">
      <w:bodyDiv w:val="1"/>
      <w:marLeft w:val="0"/>
      <w:marRight w:val="0"/>
      <w:marTop w:val="0"/>
      <w:marBottom w:val="0"/>
      <w:divBdr>
        <w:top w:val="none" w:sz="0" w:space="0" w:color="auto"/>
        <w:left w:val="none" w:sz="0" w:space="0" w:color="auto"/>
        <w:bottom w:val="none" w:sz="0" w:space="0" w:color="auto"/>
        <w:right w:val="none" w:sz="0" w:space="0" w:color="auto"/>
      </w:divBdr>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553361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38816466">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556087382">
      <w:bodyDiv w:val="1"/>
      <w:marLeft w:val="0"/>
      <w:marRight w:val="0"/>
      <w:marTop w:val="0"/>
      <w:marBottom w:val="0"/>
      <w:divBdr>
        <w:top w:val="none" w:sz="0" w:space="0" w:color="auto"/>
        <w:left w:val="none" w:sz="0" w:space="0" w:color="auto"/>
        <w:bottom w:val="none" w:sz="0" w:space="0" w:color="auto"/>
        <w:right w:val="none" w:sz="0" w:space="0" w:color="auto"/>
      </w:divBdr>
    </w:div>
    <w:div w:id="1597249659">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17132724">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5226368">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19691623">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56594988">
      <w:bodyDiv w:val="1"/>
      <w:marLeft w:val="0"/>
      <w:marRight w:val="0"/>
      <w:marTop w:val="0"/>
      <w:marBottom w:val="0"/>
      <w:divBdr>
        <w:top w:val="none" w:sz="0" w:space="0" w:color="auto"/>
        <w:left w:val="none" w:sz="0" w:space="0" w:color="auto"/>
        <w:bottom w:val="none" w:sz="0" w:space="0" w:color="auto"/>
        <w:right w:val="none" w:sz="0" w:space="0" w:color="auto"/>
      </w:divBdr>
      <w:divsChild>
        <w:div w:id="1276206865">
          <w:marLeft w:val="0"/>
          <w:marRight w:val="0"/>
          <w:marTop w:val="0"/>
          <w:marBottom w:val="0"/>
          <w:divBdr>
            <w:top w:val="none" w:sz="0" w:space="0" w:color="auto"/>
            <w:left w:val="none" w:sz="0" w:space="0" w:color="auto"/>
            <w:bottom w:val="none" w:sz="0" w:space="0" w:color="auto"/>
            <w:right w:val="none" w:sz="0" w:space="0" w:color="auto"/>
          </w:divBdr>
        </w:div>
      </w:divsChild>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1970818746">
      <w:bodyDiv w:val="1"/>
      <w:marLeft w:val="0"/>
      <w:marRight w:val="0"/>
      <w:marTop w:val="0"/>
      <w:marBottom w:val="0"/>
      <w:divBdr>
        <w:top w:val="none" w:sz="0" w:space="0" w:color="auto"/>
        <w:left w:val="none" w:sz="0" w:space="0" w:color="auto"/>
        <w:bottom w:val="none" w:sz="0" w:space="0" w:color="auto"/>
        <w:right w:val="none" w:sz="0" w:space="0" w:color="auto"/>
      </w:divBdr>
    </w:div>
    <w:div w:id="1992980374">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435580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097247470">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ode_refactoring" TargetMode="External"/><Relationship Id="rId21" Type="http://schemas.openxmlformats.org/officeDocument/2006/relationships/image" Target="media/image8.png"/><Relationship Id="rId42" Type="http://schemas.openxmlformats.org/officeDocument/2006/relationships/image" Target="media/image28.gif"/><Relationship Id="rId63" Type="http://schemas.openxmlformats.org/officeDocument/2006/relationships/hyperlink" Target="https://developer.mozilla.org/es/docs/Web/JavaScript/Referencia/Objetos_globales/Generador" TargetMode="External"/><Relationship Id="rId84" Type="http://schemas.openxmlformats.org/officeDocument/2006/relationships/hyperlink" Target="https://es.wikipedia.org/wiki/C%C3%B3digo_abierto" TargetMode="External"/><Relationship Id="rId138" Type="http://schemas.openxmlformats.org/officeDocument/2006/relationships/hyperlink" Target="https://es.wikipedia.org/w/index.php?title=Patr%C3%B3n_de_dise%C3%B1o&amp;action=edit&amp;section=1" TargetMode="External"/><Relationship Id="rId159" Type="http://schemas.openxmlformats.org/officeDocument/2006/relationships/hyperlink" Target="https://es.wikipedia.org/wiki/Patr%C3%B3n_de_dise%C3%B1o_Singleton" TargetMode="External"/><Relationship Id="rId170" Type="http://schemas.openxmlformats.org/officeDocument/2006/relationships/hyperlink" Target="https://es.wikipedia.org/w/index.php?title=Patr%C3%B3n_de_dise%C3%B1o&amp;action=edit&amp;section=8" TargetMode="External"/><Relationship Id="rId191" Type="http://schemas.openxmlformats.org/officeDocument/2006/relationships/hyperlink" Target="https://es.wikipedia.org/wiki/Clase_(programaci%C3%B3n_orientada_a_objetos)" TargetMode="External"/><Relationship Id="rId205" Type="http://schemas.openxmlformats.org/officeDocument/2006/relationships/hyperlink" Target="https://es.wikipedia.org/wiki/Patr%C3%B3n_de_dise%C3%B1o" TargetMode="External"/><Relationship Id="rId226" Type="http://schemas.openxmlformats.org/officeDocument/2006/relationships/image" Target="media/image33.png"/><Relationship Id="rId107" Type="http://schemas.openxmlformats.org/officeDocument/2006/relationships/hyperlink" Target="https://www.typescriptlang.org/docs/handbook/interfaces.html" TargetMode="External"/><Relationship Id="rId11" Type="http://schemas.openxmlformats.org/officeDocument/2006/relationships/image" Target="media/image1.jpeg"/><Relationship Id="rId32" Type="http://schemas.openxmlformats.org/officeDocument/2006/relationships/image" Target="media/image18.png"/><Relationship Id="rId53" Type="http://schemas.openxmlformats.org/officeDocument/2006/relationships/hyperlink" Target="https://es.wikipedia.org/wiki/Distancia_de_Levenshtein" TargetMode="External"/><Relationship Id="rId74" Type="http://schemas.openxmlformats.org/officeDocument/2006/relationships/hyperlink" Target="https://developer.mozilla.org/en-US/docs/Web/API/Cache" TargetMode="External"/><Relationship Id="rId128" Type="http://schemas.openxmlformats.org/officeDocument/2006/relationships/hyperlink" Target="https://en.wikipedia.org/wiki/Software_architecture" TargetMode="External"/><Relationship Id="rId149" Type="http://schemas.openxmlformats.org/officeDocument/2006/relationships/hyperlink" Target="http://www.uml.org.cn/c++/pdf/DesignPatterns.pdf" TargetMode="External"/><Relationship Id="rId5" Type="http://schemas.openxmlformats.org/officeDocument/2006/relationships/numbering" Target="numbering.xml"/><Relationship Id="rId95" Type="http://schemas.openxmlformats.org/officeDocument/2006/relationships/hyperlink" Target="https://www.typescriptlang.org/docs/handbook/typescript-in-5-minutes.html" TargetMode="External"/><Relationship Id="rId160" Type="http://schemas.openxmlformats.org/officeDocument/2006/relationships/hyperlink" Target="https://es.wikipedia.org/wiki/Modelo_Vista_Controlador" TargetMode="External"/><Relationship Id="rId181" Type="http://schemas.openxmlformats.org/officeDocument/2006/relationships/hyperlink" Target="https://es.wikipedia.org/wiki/Visitor_(patr%C3%B3n_de_dise%C3%B1o)" TargetMode="External"/><Relationship Id="rId216" Type="http://schemas.openxmlformats.org/officeDocument/2006/relationships/hyperlink" Target="https://es.wikipedia.org/w/index.php?title=Publicador-Subscriptor_(patr%C3%B3n_de_dise%C3%B1o)&amp;action=edit&amp;redlink=1" TargetMode="External"/><Relationship Id="rId22" Type="http://schemas.openxmlformats.org/officeDocument/2006/relationships/image" Target="media/image9.png"/><Relationship Id="rId43" Type="http://schemas.openxmlformats.org/officeDocument/2006/relationships/image" Target="media/image29.gif"/><Relationship Id="rId64" Type="http://schemas.openxmlformats.org/officeDocument/2006/relationships/hyperlink" Target="https://developer.mozilla.org/es/docs/Web/JavaScript/Referencia/Objetos_globales/Generator/next" TargetMode="External"/><Relationship Id="rId118" Type="http://schemas.openxmlformats.org/officeDocument/2006/relationships/hyperlink" Target="https://refactoring.com/catalog/extractMethod.html" TargetMode="External"/><Relationship Id="rId139" Type="http://schemas.openxmlformats.org/officeDocument/2006/relationships/hyperlink" Target="https://es.wikipedia.org/wiki/Arquitecto" TargetMode="External"/><Relationship Id="rId85" Type="http://schemas.openxmlformats.org/officeDocument/2006/relationships/hyperlink" Target="https://es.wikipedia.org/wiki/Microsoft" TargetMode="External"/><Relationship Id="rId150" Type="http://schemas.openxmlformats.org/officeDocument/2006/relationships/hyperlink" Target="https://arl.human.cornell.edu/linked%20docs/Alexander_A_Pattern_Language.pdf" TargetMode="External"/><Relationship Id="rId171" Type="http://schemas.openxmlformats.org/officeDocument/2006/relationships/hyperlink" Target="https://es.wikipedia.org/wiki/Chain_of_Responsibility_(patr%C3%B3n_de_dise%C3%B1o)" TargetMode="External"/><Relationship Id="rId192" Type="http://schemas.openxmlformats.org/officeDocument/2006/relationships/hyperlink" Target="https://es.wikipedia.org/wiki/Instancia_(inform%C3%A1tica)" TargetMode="External"/><Relationship Id="rId206" Type="http://schemas.openxmlformats.org/officeDocument/2006/relationships/hyperlink" Target="https://es.wikipedia.org/wiki/Software" TargetMode="External"/><Relationship Id="rId227" Type="http://schemas.openxmlformats.org/officeDocument/2006/relationships/hyperlink" Target="http://es.redux.js.org/" TargetMode="Externa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33" Type="http://schemas.openxmlformats.org/officeDocument/2006/relationships/image" Target="media/image19.png"/><Relationship Id="rId108" Type="http://schemas.openxmlformats.org/officeDocument/2006/relationships/hyperlink" Target="https://www.typescriptlang.org/docs/handbook/interfaces.html" TargetMode="External"/><Relationship Id="rId129" Type="http://schemas.openxmlformats.org/officeDocument/2006/relationships/hyperlink" Target="https://en.wikipedia.org/wiki/Object_model" TargetMode="External"/><Relationship Id="rId54" Type="http://schemas.openxmlformats.org/officeDocument/2006/relationships/hyperlink" Target="https://es.wikipedia.org/wiki/Cadena_de_caracteres" TargetMode="External"/><Relationship Id="rId75" Type="http://schemas.openxmlformats.org/officeDocument/2006/relationships/hyperlink" Target="https://developer.mozilla.org/en-US/docs/Web/API/Cache" TargetMode="External"/><Relationship Id="rId96" Type="http://schemas.openxmlformats.org/officeDocument/2006/relationships/hyperlink" Target="https://www.typescriptlang.org/docs/handbook/typescript-in-5-minutes.html" TargetMode="External"/><Relationship Id="rId140" Type="http://schemas.openxmlformats.org/officeDocument/2006/relationships/hyperlink" Target="https://es.wikipedia.org/wiki/Christopher_Alexander" TargetMode="External"/><Relationship Id="rId161" Type="http://schemas.openxmlformats.org/officeDocument/2006/relationships/hyperlink" Target="https://es.wikipedia.org/w/index.php?title=Patr%C3%B3n_de_dise%C3%B1o&amp;action=edit&amp;section=7" TargetMode="External"/><Relationship Id="rId182" Type="http://schemas.openxmlformats.org/officeDocument/2006/relationships/hyperlink" Target="https://es.wikipedia.org/w/index.php?title=Patr%C3%B3n_de_dise%C3%B1o&amp;action=edit&amp;section=9" TargetMode="External"/><Relationship Id="rId217" Type="http://schemas.openxmlformats.org/officeDocument/2006/relationships/hyperlink" Target="https://es.wikipedia.org/wiki/Mediator_(patr%C3%B3n_de_dise%C3%B1o)" TargetMode="External"/><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hyperlink" Target="https://refactoring.com/catalog/extractVariable.html" TargetMode="External"/><Relationship Id="rId44" Type="http://schemas.openxmlformats.org/officeDocument/2006/relationships/hyperlink" Target="https://twitter.com/lydiahallie" TargetMode="External"/><Relationship Id="rId65" Type="http://schemas.openxmlformats.org/officeDocument/2006/relationships/hyperlink" Target="https://developer.mozilla.org/es/docs/Web/JavaScript/Referencia/Objetos_globales/Generator/return" TargetMode="External"/><Relationship Id="rId86" Type="http://schemas.openxmlformats.org/officeDocument/2006/relationships/hyperlink" Target="https://es.wikipedia.org/wiki/JavaScript" TargetMode="External"/><Relationship Id="rId130" Type="http://schemas.openxmlformats.org/officeDocument/2006/relationships/hyperlink" Target="https://en.wikipedia.org/wiki/Extensibility" TargetMode="External"/><Relationship Id="rId151" Type="http://schemas.openxmlformats.org/officeDocument/2006/relationships/hyperlink" Target="http://library.uniteddiversity.coop/Ecological_Building/The_Timeless_Way_of_Building_Complete.pdf" TargetMode="External"/><Relationship Id="rId172" Type="http://schemas.openxmlformats.org/officeDocument/2006/relationships/hyperlink" Target="https://es.wikipedia.org/wiki/Command_(patr%C3%B3n_de_dise%C3%B1o)" TargetMode="External"/><Relationship Id="rId193" Type="http://schemas.openxmlformats.org/officeDocument/2006/relationships/hyperlink" Target="https://es.wikipedia.org/wiki/M%C3%A9todo_(inform%C3%A1tica)" TargetMode="External"/><Relationship Id="rId207" Type="http://schemas.openxmlformats.org/officeDocument/2006/relationships/hyperlink" Target="https://es.wikipedia.org/wiki/Clase_(inform%C3%A1tica)" TargetMode="External"/><Relationship Id="rId228" Type="http://schemas.openxmlformats.org/officeDocument/2006/relationships/image" Target="media/image34.png"/><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09" Type="http://schemas.openxmlformats.org/officeDocument/2006/relationships/hyperlink" Target="https://www.typescriptlang.org/docs/handbook/interfaces.html" TargetMode="External"/><Relationship Id="rId34" Type="http://schemas.openxmlformats.org/officeDocument/2006/relationships/image" Target="media/image20.gif"/><Relationship Id="rId55" Type="http://schemas.openxmlformats.org/officeDocument/2006/relationships/hyperlink" Target="https://es.wikipedia.org/wiki/Teor%C3%ADa_de_la_informaci%C3%B3n" TargetMode="External"/><Relationship Id="rId76" Type="http://schemas.openxmlformats.org/officeDocument/2006/relationships/hyperlink" Target="https://developer.mozilla.org/en-US/docs/Web/API/Cache/match" TargetMode="External"/><Relationship Id="rId97" Type="http://schemas.openxmlformats.org/officeDocument/2006/relationships/hyperlink" Target="https://www.typescriptlang.org/docs/handbook/basic-types.html" TargetMode="External"/><Relationship Id="rId120" Type="http://schemas.openxmlformats.org/officeDocument/2006/relationships/hyperlink" Target="https://refactoring.com/catalog/extractVariable.html" TargetMode="External"/><Relationship Id="rId141" Type="http://schemas.openxmlformats.org/officeDocument/2006/relationships/hyperlink" Target="https://es.wikipedia.org/wiki/Ward_Cunningham" TargetMode="External"/><Relationship Id="rId7" Type="http://schemas.openxmlformats.org/officeDocument/2006/relationships/settings" Target="settings.xml"/><Relationship Id="rId162" Type="http://schemas.openxmlformats.org/officeDocument/2006/relationships/hyperlink" Target="https://es.wikipedia.org/wiki/Adapter_(patr%C3%B3n_de_dise%C3%B1o)" TargetMode="External"/><Relationship Id="rId183" Type="http://schemas.openxmlformats.org/officeDocument/2006/relationships/hyperlink" Target="https://es.wikipedia.org/wiki/P%C3%A1gina_web" TargetMode="External"/><Relationship Id="rId218" Type="http://schemas.openxmlformats.org/officeDocument/2006/relationships/hyperlink" Target="https://es.wikipedia.org/wiki/Singleton" TargetMode="External"/><Relationship Id="rId24" Type="http://schemas.openxmlformats.org/officeDocument/2006/relationships/image" Target="media/image11.png"/><Relationship Id="rId45" Type="http://schemas.openxmlformats.org/officeDocument/2006/relationships/hyperlink" Target="https://dev.to/lydiahallie/javascript-visualized-event-loop-3dif" TargetMode="External"/><Relationship Id="rId66" Type="http://schemas.openxmlformats.org/officeDocument/2006/relationships/hyperlink" Target="https://developer.mozilla.org/es/docs/Web/JavaScript/Referencia/Objetos_globales/Generator/throw" TargetMode="External"/><Relationship Id="rId87" Type="http://schemas.openxmlformats.org/officeDocument/2006/relationships/hyperlink" Target="https://es.wikipedia.org/wiki/C" TargetMode="External"/><Relationship Id="rId110" Type="http://schemas.openxmlformats.org/officeDocument/2006/relationships/hyperlink" Target="https://www.typescriptlang.org/docs/handbook/classes.html" TargetMode="External"/><Relationship Id="rId131" Type="http://schemas.openxmlformats.org/officeDocument/2006/relationships/image" Target="media/image30.jpeg"/><Relationship Id="rId152" Type="http://schemas.openxmlformats.org/officeDocument/2006/relationships/hyperlink" Target="https://es.wikipedia.org/w/index.php?title=Patr%C3%B3n_de_dise%C3%B1o&amp;action=edit&amp;section=5" TargetMode="External"/><Relationship Id="rId173" Type="http://schemas.openxmlformats.org/officeDocument/2006/relationships/hyperlink" Target="https://es.wikipedia.org/wiki/Interpreter_(patr%C3%B3n_de_dise%C3%B1o)" TargetMode="External"/><Relationship Id="rId194" Type="http://schemas.openxmlformats.org/officeDocument/2006/relationships/hyperlink" Target="https://es.wikipedia.org/wiki/Constructor_(inform%C3%A1tica)" TargetMode="External"/><Relationship Id="rId208" Type="http://schemas.openxmlformats.org/officeDocument/2006/relationships/hyperlink" Target="https://es.wikipedia.org/wiki/Objeto_(programaci%C3%B3n)" TargetMode="External"/><Relationship Id="rId229" Type="http://schemas.openxmlformats.org/officeDocument/2006/relationships/hyperlink" Target="https://github.com/gaearon/redux-devtools" TargetMode="External"/><Relationship Id="rId14" Type="http://schemas.openxmlformats.org/officeDocument/2006/relationships/image" Target="media/image2.png"/><Relationship Id="rId35" Type="http://schemas.openxmlformats.org/officeDocument/2006/relationships/image" Target="media/image21.gif"/><Relationship Id="rId56" Type="http://schemas.openxmlformats.org/officeDocument/2006/relationships/hyperlink" Target="https://es.wikipedia.org/wiki/Ciencias_de_la_computaci%C3%B3n" TargetMode="External"/><Relationship Id="rId77" Type="http://schemas.openxmlformats.org/officeDocument/2006/relationships/hyperlink" Target="https://developer.mozilla.org/en-US/docs/Web/API/Cache/matchAll" TargetMode="External"/><Relationship Id="rId100" Type="http://schemas.openxmlformats.org/officeDocument/2006/relationships/hyperlink" Target="https://www.typescriptlang.org/docs/handbook/basic-types.html" TargetMode="External"/><Relationship Id="rId8" Type="http://schemas.openxmlformats.org/officeDocument/2006/relationships/webSettings" Target="webSettings.xml"/><Relationship Id="rId98" Type="http://schemas.openxmlformats.org/officeDocument/2006/relationships/hyperlink" Target="https://www.typescriptlang.org/docs/handbook/basic-types.html" TargetMode="External"/><Relationship Id="rId121" Type="http://schemas.openxmlformats.org/officeDocument/2006/relationships/hyperlink" Target="https://en.wikipedia.org/wiki/Decomposition_(computer_science)" TargetMode="External"/><Relationship Id="rId142" Type="http://schemas.openxmlformats.org/officeDocument/2006/relationships/hyperlink" Target="https://es.wikipedia.org/wiki/Kent_Beck" TargetMode="External"/><Relationship Id="rId163" Type="http://schemas.openxmlformats.org/officeDocument/2006/relationships/hyperlink" Target="https://es.wikipedia.org/wiki/Bridge_(patr%C3%B3n_de_dise%C3%B1o)" TargetMode="External"/><Relationship Id="rId184" Type="http://schemas.openxmlformats.org/officeDocument/2006/relationships/hyperlink" Target="https://es.wikipedia.org/wiki/Sitio_web" TargetMode="External"/><Relationship Id="rId219" Type="http://schemas.openxmlformats.org/officeDocument/2006/relationships/hyperlink" Target="https://es.wikipedia.org/w/index.php?title=Espera_espera_activa&amp;action=edit&amp;redlink=1" TargetMode="External"/><Relationship Id="rId230" Type="http://schemas.openxmlformats.org/officeDocument/2006/relationships/footer" Target="footer1.xml"/><Relationship Id="rId25" Type="http://schemas.openxmlformats.org/officeDocument/2006/relationships/image" Target="media/image12.png"/><Relationship Id="rId46" Type="http://schemas.openxmlformats.org/officeDocument/2006/relationships/hyperlink" Target="https://developer.mozilla.org/es/docs/Web/JavaScript/Referencia/Objetos_globales/Promise/all" TargetMode="External"/><Relationship Id="rId67" Type="http://schemas.openxmlformats.org/officeDocument/2006/relationships/hyperlink" Target="https://developer.mozilla.org/es/docs/Web/JavaScript/Referencia/Objetos_globales/Generador" TargetMode="External"/><Relationship Id="rId116" Type="http://schemas.openxmlformats.org/officeDocument/2006/relationships/hyperlink" Target="https://www.typescriptlang.org/docs/handbook/classes.html" TargetMode="External"/><Relationship Id="rId137" Type="http://schemas.openxmlformats.org/officeDocument/2006/relationships/hyperlink" Target="https://css-tricks.com/magic-numbers-in-css/" TargetMode="External"/><Relationship Id="rId158" Type="http://schemas.openxmlformats.org/officeDocument/2006/relationships/hyperlink" Target="https://es.wikipedia.org/wiki/Prototype_(patr%C3%B3n_de_dise%C3%B1o)" TargetMode="External"/><Relationship Id="rId20" Type="http://schemas.openxmlformats.org/officeDocument/2006/relationships/image" Target="media/image7.jpeg"/><Relationship Id="rId41" Type="http://schemas.openxmlformats.org/officeDocument/2006/relationships/image" Target="media/image27.gif"/><Relationship Id="rId62" Type="http://schemas.openxmlformats.org/officeDocument/2006/relationships/hyperlink" Target="https://developer.mozilla.org/es/docs/Web/JavaScript/Referencia/Objetos_globales/Generador" TargetMode="External"/><Relationship Id="rId83" Type="http://schemas.openxmlformats.org/officeDocument/2006/relationships/hyperlink" Target="https://developer.mozilla.org/en-US/docs/Web/API/Cache/keys" TargetMode="External"/><Relationship Id="rId88" Type="http://schemas.openxmlformats.org/officeDocument/2006/relationships/hyperlink" Target="https://es.wikipedia.org/wiki/Embarcadero_Delphi" TargetMode="External"/><Relationship Id="rId111" Type="http://schemas.openxmlformats.org/officeDocument/2006/relationships/hyperlink" Target="https://www.typescriptlang.org/docs/handbook/classes.html" TargetMode="External"/><Relationship Id="rId132" Type="http://schemas.openxmlformats.org/officeDocument/2006/relationships/hyperlink" Target="https://es.wikipedia.org/wiki/Patr%C3%B3n_de_dise%C3%B1o" TargetMode="External"/><Relationship Id="rId153" Type="http://schemas.openxmlformats.org/officeDocument/2006/relationships/hyperlink" Target="https://es.wikipedia.org/w/index.php?title=Patr%C3%B3n_de_dise%C3%B1o&amp;action=edit&amp;section=6" TargetMode="External"/><Relationship Id="rId174" Type="http://schemas.openxmlformats.org/officeDocument/2006/relationships/hyperlink" Target="https://es.wikipedia.org/wiki/Iterator_(patr%C3%B3n_de_dise%C3%B1o)" TargetMode="External"/><Relationship Id="rId179" Type="http://schemas.openxmlformats.org/officeDocument/2006/relationships/hyperlink" Target="https://es.wikipedia.org/wiki/Strategy_(patr%C3%B3n_de_dise%C3%B1o)" TargetMode="External"/><Relationship Id="rId195" Type="http://schemas.openxmlformats.org/officeDocument/2006/relationships/hyperlink" Target="https://es.wikipedia.org/w/index.php?title=Modificador_de_acceso&amp;action=edit&amp;redlink=1" TargetMode="External"/><Relationship Id="rId209" Type="http://schemas.openxmlformats.org/officeDocument/2006/relationships/hyperlink" Target="https://es.wikipedia.org/wiki/Framework" TargetMode="External"/><Relationship Id="rId190" Type="http://schemas.openxmlformats.org/officeDocument/2006/relationships/hyperlink" Target="https://es.wikipedia.org/wiki/Programaci%C3%B3n_orientada_a_objetos" TargetMode="External"/><Relationship Id="rId204" Type="http://schemas.openxmlformats.org/officeDocument/2006/relationships/hyperlink" Target="https://en.wikipedia.org/wiki/Observer_pattern" TargetMode="External"/><Relationship Id="rId220" Type="http://schemas.openxmlformats.org/officeDocument/2006/relationships/hyperlink" Target="https://es.wikipedia.org/wiki/Polling" TargetMode="External"/><Relationship Id="rId225" Type="http://schemas.openxmlformats.org/officeDocument/2006/relationships/hyperlink" Target="https://commons.wikimedia.org/wiki/File:JerarquiasObservador.png" TargetMode="External"/><Relationship Id="rId15" Type="http://schemas.openxmlformats.org/officeDocument/2006/relationships/image" Target="media/image3.png"/><Relationship Id="rId36" Type="http://schemas.openxmlformats.org/officeDocument/2006/relationships/image" Target="media/image22.gif"/><Relationship Id="rId57" Type="http://schemas.openxmlformats.org/officeDocument/2006/relationships/hyperlink" Target="https://es.wikipedia.org/wiki/Vladimir_Levenshtein" TargetMode="External"/><Relationship Id="rId106" Type="http://schemas.openxmlformats.org/officeDocument/2006/relationships/hyperlink" Target="https://www.typescriptlang.org/docs/handbook/functions.html" TargetMode="External"/><Relationship Id="rId127" Type="http://schemas.openxmlformats.org/officeDocument/2006/relationships/hyperlink" Target="https://en.wikipedia.org/wiki/Source_code"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hyperlink" Target="https://es.wikipedia.org/wiki/Distancia_de_Levenshtein" TargetMode="External"/><Relationship Id="rId73" Type="http://schemas.openxmlformats.org/officeDocument/2006/relationships/hyperlink" Target="https://developer.mozilla.org/en-US/docs/Web/JavaScript/Reference/Global_Objects/Promise" TargetMode="External"/><Relationship Id="rId78" Type="http://schemas.openxmlformats.org/officeDocument/2006/relationships/hyperlink" Target="https://developer.mozilla.org/en-US/docs/Web/API/Cache/add" TargetMode="External"/><Relationship Id="rId94" Type="http://schemas.openxmlformats.org/officeDocument/2006/relationships/hyperlink" Target="https://www.typescriptlang.org/" TargetMode="External"/><Relationship Id="rId99" Type="http://schemas.openxmlformats.org/officeDocument/2006/relationships/hyperlink" Target="https://www.typescriptlang.org/docs/handbook/basic-types.html" TargetMode="External"/><Relationship Id="rId101" Type="http://schemas.openxmlformats.org/officeDocument/2006/relationships/hyperlink" Target="https://www.typescriptlang.org/docs/handbook/basic-types.html" TargetMode="External"/><Relationship Id="rId122" Type="http://schemas.openxmlformats.org/officeDocument/2006/relationships/hyperlink" Target="https://en.wikipedia.org/wiki/Non-functional_requirement" TargetMode="External"/><Relationship Id="rId143" Type="http://schemas.openxmlformats.org/officeDocument/2006/relationships/hyperlink" Target="https://es.wikipedia.org/wiki/Erich_Gamma" TargetMode="External"/><Relationship Id="rId148" Type="http://schemas.openxmlformats.org/officeDocument/2006/relationships/hyperlink" Target="https://mediaqueri.es/" TargetMode="External"/><Relationship Id="rId164" Type="http://schemas.openxmlformats.org/officeDocument/2006/relationships/hyperlink" Target="https://es.wikipedia.org/wiki/Composite_(patr%C3%B3n_de_dise%C3%B1o)" TargetMode="External"/><Relationship Id="rId169" Type="http://schemas.openxmlformats.org/officeDocument/2006/relationships/hyperlink" Target="https://es.wikipedia.org/wiki/Module_(patr%C3%B3n_de_dise%C3%B1o)" TargetMode="External"/><Relationship Id="rId185"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s.wikipedia.org/wiki/Template_Method_(patr%C3%B3n_de_dise%C3%B1o)" TargetMode="External"/><Relationship Id="rId210" Type="http://schemas.openxmlformats.org/officeDocument/2006/relationships/hyperlink" Target="https://es.wikipedia.org/wiki/Modelo_Vista_Controlador" TargetMode="External"/><Relationship Id="rId215" Type="http://schemas.openxmlformats.org/officeDocument/2006/relationships/hyperlink" Target="https://es.wikipedia.org/wiki/GUI" TargetMode="External"/><Relationship Id="rId26" Type="http://schemas.openxmlformats.org/officeDocument/2006/relationships/image" Target="media/image13.png"/><Relationship Id="rId231" Type="http://schemas.openxmlformats.org/officeDocument/2006/relationships/fontTable" Target="fontTable.xml"/><Relationship Id="rId47" Type="http://schemas.openxmlformats.org/officeDocument/2006/relationships/hyperlink" Target="https://developer.mozilla.org/es/docs/Web/JavaScript/Referencia/Objetos_globales/Promise/race" TargetMode="External"/><Relationship Id="rId68" Type="http://schemas.openxmlformats.org/officeDocument/2006/relationships/hyperlink" Target="https://developer.mozilla.org/es/docs/Web/JavaScript/Referencia/Objetos_globales/Generador" TargetMode="External"/><Relationship Id="rId89" Type="http://schemas.openxmlformats.org/officeDocument/2006/relationships/hyperlink" Target="https://es.wikipedia.org/wiki/Turbo_Pascal" TargetMode="External"/><Relationship Id="rId112" Type="http://schemas.openxmlformats.org/officeDocument/2006/relationships/hyperlink" Target="https://www.typescriptlang.org/docs/handbook/classes.html" TargetMode="External"/><Relationship Id="rId133" Type="http://schemas.openxmlformats.org/officeDocument/2006/relationships/hyperlink" Target="https://es.wikipedia.org/wiki/Patr%C3%B3n_de_dise%C3%B1o" TargetMode="External"/><Relationship Id="rId154" Type="http://schemas.openxmlformats.org/officeDocument/2006/relationships/hyperlink" Target="https://es.wikipedia.org/wiki/Object_Pool_(patr%C3%B3n_de_dise%C3%B1o)" TargetMode="External"/><Relationship Id="rId175" Type="http://schemas.openxmlformats.org/officeDocument/2006/relationships/hyperlink" Target="https://es.wikipedia.org/wiki/Mediator_(patr%C3%B3n_de_dise%C3%B1o)" TargetMode="External"/><Relationship Id="rId196" Type="http://schemas.openxmlformats.org/officeDocument/2006/relationships/hyperlink" Target="https://es.wikipedia.org/wiki/M%C3%A9todo_(inform%C3%A1tica)" TargetMode="External"/><Relationship Id="rId200" Type="http://schemas.openxmlformats.org/officeDocument/2006/relationships/hyperlink" Target="https://es.wikipedia.org/wiki/Exclusi%C3%B3n_mutua_(inform%C3%A1tica)" TargetMode="External"/><Relationship Id="rId16" Type="http://schemas.openxmlformats.org/officeDocument/2006/relationships/hyperlink" Target="https://developer.mozilla.org/es/docs/Web/API/HTMLMediaElement" TargetMode="External"/><Relationship Id="rId221" Type="http://schemas.openxmlformats.org/officeDocument/2006/relationships/hyperlink" Target="https://es.wikipedia.org/wiki/Acoplamiento_inform%C3%A1tico" TargetMode="External"/><Relationship Id="rId37" Type="http://schemas.openxmlformats.org/officeDocument/2006/relationships/image" Target="media/image23.gif"/><Relationship Id="rId58" Type="http://schemas.openxmlformats.org/officeDocument/2006/relationships/hyperlink" Target="https://es.wikipedia.org/wiki/1965" TargetMode="External"/><Relationship Id="rId79" Type="http://schemas.openxmlformats.org/officeDocument/2006/relationships/hyperlink" Target="https://developer.mozilla.org/en-US/docs/Web/API/Cache/addAll" TargetMode="External"/><Relationship Id="rId102" Type="http://schemas.openxmlformats.org/officeDocument/2006/relationships/hyperlink" Target="https://www.typescriptlang.org/docs/handbook/basic-types.html" TargetMode="External"/><Relationship Id="rId123" Type="http://schemas.openxmlformats.org/officeDocument/2006/relationships/hyperlink" Target="https://en.wikipedia.org/wiki/Software" TargetMode="External"/><Relationship Id="rId144" Type="http://schemas.openxmlformats.org/officeDocument/2006/relationships/hyperlink" Target="https://es.wikipedia.org/w/index.php?title=Richard_Helm&amp;action=edit&amp;redlink=1" TargetMode="External"/><Relationship Id="rId90" Type="http://schemas.openxmlformats.org/officeDocument/2006/relationships/hyperlink" Target="https://es.wikipedia.org/wiki/TypeScript" TargetMode="External"/><Relationship Id="rId165" Type="http://schemas.openxmlformats.org/officeDocument/2006/relationships/hyperlink" Target="https://es.wikipedia.org/wiki/Decorator_(patr%C3%B3n_de_dise%C3%B1o)" TargetMode="External"/><Relationship Id="rId186" Type="http://schemas.openxmlformats.org/officeDocument/2006/relationships/hyperlink" Target="https://es.wikipedia.org/wiki/UML" TargetMode="External"/><Relationship Id="rId211" Type="http://schemas.openxmlformats.org/officeDocument/2006/relationships/hyperlink" Target="https://es.wikipedia.org/wiki/Observer_(patr%C3%B3n_de_dise%C3%B1o)" TargetMode="External"/><Relationship Id="rId232" Type="http://schemas.openxmlformats.org/officeDocument/2006/relationships/theme" Target="theme/theme1.xml"/><Relationship Id="rId27" Type="http://schemas.openxmlformats.org/officeDocument/2006/relationships/hyperlink" Target="https://astexplorer.net/" TargetMode="External"/><Relationship Id="rId48" Type="http://schemas.openxmlformats.org/officeDocument/2006/relationships/hyperlink" Target="https://developer.mozilla.org/es/docs/Web/JavaScript/Referencia/Objetos_globales/Proxy" TargetMode="External"/><Relationship Id="rId69" Type="http://schemas.openxmlformats.org/officeDocument/2006/relationships/hyperlink" Target="https://developer.mozilla.org/es/docs/Web/API/Intersection_Observer_API" TargetMode="External"/><Relationship Id="rId113" Type="http://schemas.openxmlformats.org/officeDocument/2006/relationships/hyperlink" Target="https://www.typescriptlang.org/docs/handbook/classes.html" TargetMode="External"/><Relationship Id="rId134" Type="http://schemas.openxmlformats.org/officeDocument/2006/relationships/hyperlink" Target="https://es.wikipedia.org/wiki/Desarrollo_de_software" TargetMode="External"/><Relationship Id="rId80" Type="http://schemas.openxmlformats.org/officeDocument/2006/relationships/hyperlink" Target="https://developer.mozilla.org/en-US/docs/Web/API/Cache/put" TargetMode="External"/><Relationship Id="rId155" Type="http://schemas.openxmlformats.org/officeDocument/2006/relationships/hyperlink" Target="https://es.wikipedia.org/wiki/Abstract_Factory_(patr%C3%B3n_de_dise%C3%B1o)" TargetMode="External"/><Relationship Id="rId176" Type="http://schemas.openxmlformats.org/officeDocument/2006/relationships/hyperlink" Target="https://es.wikipedia.org/wiki/Memento_(patr%C3%B3n_de_dise%C3%B1o)" TargetMode="External"/><Relationship Id="rId197" Type="http://schemas.openxmlformats.org/officeDocument/2006/relationships/hyperlink" Target="https://es.wikipedia.org/wiki/Constructor_(inform%C3%A1tica)" TargetMode="External"/><Relationship Id="rId201" Type="http://schemas.openxmlformats.org/officeDocument/2006/relationships/hyperlink" Target="https://es.wikipedia.org/wiki/Rat%C3%B3n_(inform%C3%A1tica)" TargetMode="External"/><Relationship Id="rId222" Type="http://schemas.openxmlformats.org/officeDocument/2006/relationships/hyperlink" Target="https://commons.wikimedia.org/wiki/File:EstructuraPatronObservador.png" TargetMode="External"/><Relationship Id="rId17" Type="http://schemas.openxmlformats.org/officeDocument/2006/relationships/image" Target="media/image4.jpeg"/><Relationship Id="rId38" Type="http://schemas.openxmlformats.org/officeDocument/2006/relationships/image" Target="media/image24.gif"/><Relationship Id="rId59" Type="http://schemas.openxmlformats.org/officeDocument/2006/relationships/hyperlink" Target="https://es.wikipedia.org/wiki/Corrector_ortogr%C3%A1fico" TargetMode="External"/><Relationship Id="rId103" Type="http://schemas.openxmlformats.org/officeDocument/2006/relationships/hyperlink" Target="https://www.typescriptlang.org/docs/handbook/basic-types.html" TargetMode="External"/><Relationship Id="rId124" Type="http://schemas.openxmlformats.org/officeDocument/2006/relationships/hyperlink" Target="https://en.wikipedia.org/wiki/Readability" TargetMode="External"/><Relationship Id="rId70" Type="http://schemas.openxmlformats.org/officeDocument/2006/relationships/hyperlink" Target="https://developer.mozilla.org/es/docs/Web/API/Page_Visibility_API" TargetMode="External"/><Relationship Id="rId91" Type="http://schemas.openxmlformats.org/officeDocument/2006/relationships/hyperlink" Target="https://es.wikipedia.org/wiki/Node.js" TargetMode="External"/><Relationship Id="rId145" Type="http://schemas.openxmlformats.org/officeDocument/2006/relationships/hyperlink" Target="https://es.wikipedia.org/w/index.php?title=Ralph_Johnson_(inform%C3%A1tica)&amp;action=edit&amp;redlink=1" TargetMode="External"/><Relationship Id="rId166" Type="http://schemas.openxmlformats.org/officeDocument/2006/relationships/hyperlink" Target="https://es.wikipedia.org/wiki/Facade_(patr%C3%B3n_de_dise%C3%B1o)" TargetMode="External"/><Relationship Id="rId187" Type="http://schemas.openxmlformats.org/officeDocument/2006/relationships/hyperlink" Target="https://es.wikipedia.org/wiki/Clase_(programaci%C3%B3n_orientada_a_objetos)" TargetMode="External"/><Relationship Id="rId1" Type="http://schemas.openxmlformats.org/officeDocument/2006/relationships/customXml" Target="../customXml/item1.xml"/><Relationship Id="rId212" Type="http://schemas.openxmlformats.org/officeDocument/2006/relationships/hyperlink" Target="https://es.wikipedia.org/wiki/Smalltalk" TargetMode="External"/><Relationship Id="rId28" Type="http://schemas.openxmlformats.org/officeDocument/2006/relationships/image" Target="media/image14.png"/><Relationship Id="rId49" Type="http://schemas.openxmlformats.org/officeDocument/2006/relationships/hyperlink" Target="https://developer.mozilla.org/en-US/docs/Web/JavaScript/Reference/Global_Objects/Proxy/handler/get" TargetMode="External"/><Relationship Id="rId114" Type="http://schemas.openxmlformats.org/officeDocument/2006/relationships/hyperlink" Target="https://www.typescriptlang.org/docs/handbook/classes.html" TargetMode="External"/><Relationship Id="rId60" Type="http://schemas.openxmlformats.org/officeDocument/2006/relationships/hyperlink" Target="https://es.wikipedia.org/wiki/Distancia_de_Levenshtein" TargetMode="External"/><Relationship Id="rId81" Type="http://schemas.openxmlformats.org/officeDocument/2006/relationships/hyperlink" Target="https://developer.mozilla.org/en-US/docs/Web/API/Cache/delete" TargetMode="External"/><Relationship Id="rId135" Type="http://schemas.openxmlformats.org/officeDocument/2006/relationships/hyperlink" Target="https://es.wikipedia.org/wiki/Patr%C3%B3n_de_dise%C3%B1o" TargetMode="External"/><Relationship Id="rId156" Type="http://schemas.openxmlformats.org/officeDocument/2006/relationships/hyperlink" Target="https://es.wikipedia.org/wiki/Builder_(patr%C3%B3n_de_dise%C3%B1o)" TargetMode="External"/><Relationship Id="rId177" Type="http://schemas.openxmlformats.org/officeDocument/2006/relationships/hyperlink" Target="https://es.wikipedia.org/wiki/Observer_(patr%C3%B3n_de_dise%C3%B1o)" TargetMode="External"/><Relationship Id="rId198" Type="http://schemas.openxmlformats.org/officeDocument/2006/relationships/hyperlink" Target="https://es.wikipedia.org/w/index.php?title=Modificador_de_acceso&amp;action=edit&amp;redlink=1" TargetMode="External"/><Relationship Id="rId202" Type="http://schemas.openxmlformats.org/officeDocument/2006/relationships/hyperlink" Target="https://es.wikipedia.org/wiki/Tipo_de_datos" TargetMode="External"/><Relationship Id="rId223" Type="http://schemas.openxmlformats.org/officeDocument/2006/relationships/image" Target="media/image32.png"/><Relationship Id="rId18" Type="http://schemas.openxmlformats.org/officeDocument/2006/relationships/image" Target="media/image5.jpeg"/><Relationship Id="rId39" Type="http://schemas.openxmlformats.org/officeDocument/2006/relationships/image" Target="media/image25.gif"/><Relationship Id="rId50" Type="http://schemas.openxmlformats.org/officeDocument/2006/relationships/hyperlink" Target="https://developer.mozilla.org/en-US/docs/Web/JavaScript/Reference/Global_Objects/Proxy/handler/get" TargetMode="External"/><Relationship Id="rId104" Type="http://schemas.openxmlformats.org/officeDocument/2006/relationships/hyperlink" Target="https://www.typescriptlang.org/docs/handbook/basic-types.html" TargetMode="External"/><Relationship Id="rId125" Type="http://schemas.openxmlformats.org/officeDocument/2006/relationships/hyperlink" Target="https://en.wikipedia.org/wiki/Cyclomatic_complexity" TargetMode="External"/><Relationship Id="rId146" Type="http://schemas.openxmlformats.org/officeDocument/2006/relationships/hyperlink" Target="https://es.wikipedia.org/w/index.php?title=John_Vlissides&amp;action=edit&amp;redlink=1" TargetMode="External"/><Relationship Id="rId167" Type="http://schemas.openxmlformats.org/officeDocument/2006/relationships/hyperlink" Target="https://es.wikipedia.org/wiki/Flyweight_(patr%C3%B3n_de_dise%C3%B1o)" TargetMode="External"/><Relationship Id="rId188" Type="http://schemas.openxmlformats.org/officeDocument/2006/relationships/hyperlink" Target="https://es.wikipedia.org/wiki/Ingenier%C3%ADa_de_software" TargetMode="External"/><Relationship Id="rId71" Type="http://schemas.openxmlformats.org/officeDocument/2006/relationships/hyperlink" Target="https://developer.mozilla.org/es/docs/Web/API/Service_Worker_API" TargetMode="External"/><Relationship Id="rId92" Type="http://schemas.openxmlformats.org/officeDocument/2006/relationships/hyperlink" Target="https://www.typescriptlang.org/docs/handbook/basic-types.html" TargetMode="External"/><Relationship Id="rId213" Type="http://schemas.openxmlformats.org/officeDocument/2006/relationships/hyperlink" Target="https://es.wikipedia.org/wiki/Observer_(patr%C3%B3n_de_dise%C3%B1o)" TargetMode="External"/><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6.gif"/><Relationship Id="rId115" Type="http://schemas.openxmlformats.org/officeDocument/2006/relationships/hyperlink" Target="https://www.typescriptlang.org/docs/handbook/classes.html" TargetMode="External"/><Relationship Id="rId136" Type="http://schemas.openxmlformats.org/officeDocument/2006/relationships/hyperlink" Target="https://every-layout.dev/rudiments/composition" TargetMode="External"/><Relationship Id="rId157" Type="http://schemas.openxmlformats.org/officeDocument/2006/relationships/hyperlink" Target="https://es.wikipedia.org/wiki/Factory_Method_(patr%C3%B3n_de_dise%C3%B1o)" TargetMode="External"/><Relationship Id="rId178" Type="http://schemas.openxmlformats.org/officeDocument/2006/relationships/hyperlink" Target="https://es.wikipedia.org/wiki/State_(patr%C3%B3n_de_dise%C3%B1o)" TargetMode="External"/><Relationship Id="rId61" Type="http://schemas.openxmlformats.org/officeDocument/2006/relationships/hyperlink" Target="https://developer.mozilla.org/es/docs/Web/JavaScript/Referencia/Objetos_globales/Proxy" TargetMode="External"/><Relationship Id="rId82" Type="http://schemas.openxmlformats.org/officeDocument/2006/relationships/hyperlink" Target="https://developer.mozilla.org/en-US/docs/Web/API/Cache" TargetMode="External"/><Relationship Id="rId199" Type="http://schemas.openxmlformats.org/officeDocument/2006/relationships/hyperlink" Target="https://es.wikipedia.org/wiki/Hilo_(inform%C3%A1tica)" TargetMode="External"/><Relationship Id="rId203" Type="http://schemas.openxmlformats.org/officeDocument/2006/relationships/hyperlink" Target="https://es.wikipedia.org/wiki/Aplicaci%C3%B3n_(inform%C3%A1tica)" TargetMode="External"/><Relationship Id="rId19" Type="http://schemas.openxmlformats.org/officeDocument/2006/relationships/image" Target="media/image6.jpeg"/><Relationship Id="rId224" Type="http://schemas.openxmlformats.org/officeDocument/2006/relationships/hyperlink" Target="https://es.wikipedia.org/wiki/Herencia_m%C3%BAltiple" TargetMode="External"/><Relationship Id="rId30" Type="http://schemas.openxmlformats.org/officeDocument/2006/relationships/image" Target="media/image16.png"/><Relationship Id="rId105" Type="http://schemas.openxmlformats.org/officeDocument/2006/relationships/hyperlink" Target="https://www.typescriptlang.org/docs/handbook/basic-types.html" TargetMode="External"/><Relationship Id="rId126" Type="http://schemas.openxmlformats.org/officeDocument/2006/relationships/hyperlink" Target="https://en.wikipedia.org/wiki/Maintainability" TargetMode="External"/><Relationship Id="rId147" Type="http://schemas.openxmlformats.org/officeDocument/2006/relationships/hyperlink" Target="https://every-layout.dev/" TargetMode="External"/><Relationship Id="rId168" Type="http://schemas.openxmlformats.org/officeDocument/2006/relationships/hyperlink" Target="https://es.wikipedia.org/wiki/Proxy_(patr%C3%B3n_de_dise%C3%B1o)" TargetMode="External"/><Relationship Id="rId51" Type="http://schemas.openxmlformats.org/officeDocument/2006/relationships/hyperlink" Target="https://developer.mozilla.org/en-US/docs/Web/JavaScript/Reference/Global_Objects/Symbol%22" TargetMode="External"/><Relationship Id="rId72" Type="http://schemas.openxmlformats.org/officeDocument/2006/relationships/hyperlink" Target="https://developer.mozilla.org/es/docs/Web/API/ServiceWorkerContainer/register" TargetMode="External"/><Relationship Id="rId93" Type="http://schemas.openxmlformats.org/officeDocument/2006/relationships/hyperlink" Target="https://www.typescriptlang.org/docs/handbook/typescript-in-5-minutes.html" TargetMode="External"/><Relationship Id="rId189" Type="http://schemas.openxmlformats.org/officeDocument/2006/relationships/hyperlink" Target="https://es.wikipedia.org/wiki/Patr%C3%B3n_de_dise%C3%B1o" TargetMode="External"/><Relationship Id="rId3" Type="http://schemas.openxmlformats.org/officeDocument/2006/relationships/customXml" Target="../customXml/item3.xml"/><Relationship Id="rId214" Type="http://schemas.openxmlformats.org/officeDocument/2006/relationships/hyperlink" Target="https://es.wikipedia.org/wiki/Biblioteca_(inform%C3%A1tic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951DEA8F-FCB6-43DB-8F86-813B4F1B0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5058</TotalTime>
  <Pages>55</Pages>
  <Words>20245</Words>
  <Characters>111351</Characters>
  <Application>Microsoft Office Word</Application>
  <DocSecurity>0</DocSecurity>
  <Lines>927</Lines>
  <Paragraphs>262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131334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80</cp:revision>
  <dcterms:created xsi:type="dcterms:W3CDTF">2020-12-01T16:34:00Z</dcterms:created>
  <dcterms:modified xsi:type="dcterms:W3CDTF">2020-12-16T21:47:00Z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